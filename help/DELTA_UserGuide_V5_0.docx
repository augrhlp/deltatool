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6723C1" w:rsidRDefault="00690A5A" w:rsidP="00B50195">
      <w:pPr>
        <w:jc w:val="both"/>
        <w:rPr>
          <w:b/>
          <w:sz w:val="48"/>
          <w:szCs w:val="48"/>
          <w:lang w:val="en-GB"/>
        </w:rPr>
      </w:pPr>
    </w:p>
    <w:p w:rsidR="00690A5A" w:rsidRPr="00C12F0C" w:rsidRDefault="00690A5A" w:rsidP="00A94061">
      <w:pPr>
        <w:jc w:val="center"/>
        <w:rPr>
          <w:b/>
          <w:sz w:val="72"/>
          <w:szCs w:val="72"/>
          <w:lang w:val="en-GB"/>
        </w:rPr>
      </w:pPr>
      <w:r>
        <w:rPr>
          <w:b/>
          <w:sz w:val="72"/>
          <w:szCs w:val="72"/>
          <w:lang w:val="en-GB"/>
        </w:rPr>
        <w:t xml:space="preserve">DELTA Version </w:t>
      </w:r>
      <w:r w:rsidR="00432D67">
        <w:rPr>
          <w:b/>
          <w:sz w:val="72"/>
          <w:szCs w:val="72"/>
          <w:lang w:val="en-GB"/>
        </w:rPr>
        <w:t>5.0</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Default="00F10C5F" w:rsidP="00A94061">
      <w:pPr>
        <w:jc w:val="center"/>
        <w:rPr>
          <w:b/>
          <w:sz w:val="72"/>
          <w:szCs w:val="72"/>
          <w:lang w:val="en-GB"/>
        </w:rPr>
      </w:pPr>
    </w:p>
    <w:p w:rsidR="00F10C5F" w:rsidRPr="00B139D6" w:rsidRDefault="00B139D6" w:rsidP="00A94061">
      <w:pPr>
        <w:jc w:val="center"/>
        <w:rPr>
          <w:b/>
          <w:sz w:val="72"/>
          <w:szCs w:val="72"/>
          <w:lang w:val="en-GB"/>
        </w:rPr>
      </w:pPr>
      <w:r>
        <w:rPr>
          <w:b/>
          <w:noProof/>
          <w:sz w:val="72"/>
          <w:szCs w:val="72"/>
        </w:rPr>
        <w:drawing>
          <wp:inline distT="0" distB="0" distL="0" distR="0">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690A5A" w:rsidRDefault="00690A5A" w:rsidP="00A94061">
      <w:pPr>
        <w:jc w:val="center"/>
        <w:rPr>
          <w:b/>
          <w:sz w:val="48"/>
          <w:szCs w:val="48"/>
          <w:lang w:val="en-GB"/>
        </w:rPr>
      </w:pPr>
    </w:p>
    <w:p w:rsidR="0019196B" w:rsidRPr="00970BB8" w:rsidRDefault="0019196B" w:rsidP="00A94061">
      <w:pPr>
        <w:jc w:val="center"/>
        <w:rPr>
          <w:b/>
          <w:sz w:val="32"/>
          <w:szCs w:val="32"/>
          <w:lang w:val="en-GB"/>
        </w:rPr>
      </w:pPr>
      <w:r w:rsidRPr="00970BB8">
        <w:rPr>
          <w:b/>
          <w:sz w:val="32"/>
          <w:szCs w:val="32"/>
          <w:lang w:val="en-GB"/>
        </w:rPr>
        <w:t>Authors</w:t>
      </w:r>
    </w:p>
    <w:p w:rsidR="0019196B" w:rsidRPr="00970BB8" w:rsidRDefault="0019196B" w:rsidP="00A94061">
      <w:pPr>
        <w:jc w:val="center"/>
        <w:rPr>
          <w:b/>
          <w:sz w:val="32"/>
          <w:szCs w:val="32"/>
          <w:lang w:val="en-GB"/>
        </w:rPr>
      </w:pPr>
      <w:r w:rsidRPr="00970BB8">
        <w:rPr>
          <w:b/>
          <w:sz w:val="32"/>
          <w:szCs w:val="32"/>
          <w:lang w:val="en-GB"/>
        </w:rPr>
        <w:t xml:space="preserve">P. </w:t>
      </w:r>
      <w:proofErr w:type="spellStart"/>
      <w:r w:rsidRPr="00970BB8">
        <w:rPr>
          <w:b/>
          <w:sz w:val="32"/>
          <w:szCs w:val="32"/>
          <w:lang w:val="en-GB"/>
        </w:rPr>
        <w:t>Thunis</w:t>
      </w:r>
      <w:proofErr w:type="spellEnd"/>
      <w:r w:rsidRPr="00970BB8">
        <w:rPr>
          <w:b/>
          <w:sz w:val="32"/>
          <w:szCs w:val="32"/>
          <w:lang w:val="en-GB"/>
        </w:rPr>
        <w:t xml:space="preserve">, C. </w:t>
      </w:r>
      <w:proofErr w:type="spellStart"/>
      <w:r w:rsidRPr="00970BB8">
        <w:rPr>
          <w:b/>
          <w:sz w:val="32"/>
          <w:szCs w:val="32"/>
          <w:lang w:val="en-GB"/>
        </w:rPr>
        <w:t>Cuvelier</w:t>
      </w:r>
      <w:proofErr w:type="spellEnd"/>
    </w:p>
    <w:p w:rsidR="0019196B" w:rsidRPr="00970BB8" w:rsidRDefault="0019196B" w:rsidP="00A94061">
      <w:pPr>
        <w:jc w:val="center"/>
        <w:rPr>
          <w:b/>
          <w:sz w:val="32"/>
          <w:szCs w:val="32"/>
          <w:lang w:val="en-GB"/>
        </w:rPr>
      </w:pPr>
    </w:p>
    <w:p w:rsidR="00690A5A" w:rsidRPr="00970BB8" w:rsidRDefault="00690A5A" w:rsidP="00A94061">
      <w:pPr>
        <w:jc w:val="center"/>
        <w:rPr>
          <w:b/>
          <w:sz w:val="32"/>
          <w:szCs w:val="32"/>
          <w:lang w:val="en-GB"/>
        </w:rPr>
      </w:pPr>
      <w:r w:rsidRPr="00970BB8">
        <w:rPr>
          <w:b/>
          <w:sz w:val="32"/>
          <w:szCs w:val="32"/>
          <w:lang w:val="en-GB"/>
        </w:rPr>
        <w:t>Contributors</w:t>
      </w:r>
    </w:p>
    <w:p w:rsidR="0019196B" w:rsidRPr="00970BB8" w:rsidRDefault="00690A5A" w:rsidP="0019196B">
      <w:pPr>
        <w:jc w:val="center"/>
        <w:rPr>
          <w:b/>
          <w:sz w:val="32"/>
          <w:szCs w:val="32"/>
        </w:rPr>
      </w:pPr>
      <w:r w:rsidRPr="00970BB8">
        <w:rPr>
          <w:b/>
          <w:sz w:val="32"/>
          <w:szCs w:val="32"/>
          <w:lang w:val="en-GB"/>
        </w:rPr>
        <w:t xml:space="preserve">A. </w:t>
      </w:r>
      <w:proofErr w:type="spellStart"/>
      <w:r w:rsidRPr="00970BB8">
        <w:rPr>
          <w:b/>
          <w:sz w:val="32"/>
          <w:szCs w:val="32"/>
          <w:lang w:val="en-GB"/>
        </w:rPr>
        <w:t>Pederzoli</w:t>
      </w:r>
      <w:proofErr w:type="spellEnd"/>
      <w:r w:rsidRPr="00970BB8">
        <w:rPr>
          <w:b/>
          <w:sz w:val="32"/>
          <w:szCs w:val="32"/>
          <w:lang w:val="en-GB"/>
        </w:rPr>
        <w:t xml:space="preserve">, E. </w:t>
      </w:r>
      <w:proofErr w:type="spellStart"/>
      <w:r w:rsidRPr="00970BB8">
        <w:rPr>
          <w:b/>
          <w:sz w:val="32"/>
          <w:szCs w:val="32"/>
          <w:lang w:val="en-GB"/>
        </w:rPr>
        <w:t>Georgieva</w:t>
      </w:r>
      <w:proofErr w:type="spellEnd"/>
      <w:r w:rsidRPr="00970BB8">
        <w:rPr>
          <w:b/>
          <w:sz w:val="32"/>
          <w:szCs w:val="32"/>
          <w:lang w:val="en-GB"/>
        </w:rPr>
        <w:t>,</w:t>
      </w:r>
    </w:p>
    <w:p w:rsidR="00690A5A" w:rsidRPr="00970BB8" w:rsidRDefault="00690A5A" w:rsidP="0019196B">
      <w:pPr>
        <w:jc w:val="center"/>
        <w:rPr>
          <w:b/>
          <w:sz w:val="32"/>
          <w:szCs w:val="32"/>
        </w:rPr>
      </w:pPr>
      <w:r w:rsidRPr="00970BB8">
        <w:rPr>
          <w:b/>
          <w:sz w:val="32"/>
          <w:szCs w:val="32"/>
        </w:rPr>
        <w:t xml:space="preserve">D. </w:t>
      </w:r>
      <w:proofErr w:type="spellStart"/>
      <w:r w:rsidRPr="00970BB8">
        <w:rPr>
          <w:b/>
          <w:sz w:val="32"/>
          <w:szCs w:val="32"/>
        </w:rPr>
        <w:t>Pernigotti</w:t>
      </w:r>
      <w:proofErr w:type="spellEnd"/>
      <w:r w:rsidRPr="00970BB8">
        <w:rPr>
          <w:b/>
          <w:sz w:val="32"/>
          <w:szCs w:val="32"/>
        </w:rPr>
        <w:t xml:space="preserve">, B. </w:t>
      </w:r>
      <w:proofErr w:type="spellStart"/>
      <w:r w:rsidRPr="00970BB8">
        <w:rPr>
          <w:b/>
          <w:sz w:val="32"/>
          <w:szCs w:val="32"/>
        </w:rPr>
        <w:t>Degraeuwe</w:t>
      </w:r>
      <w:proofErr w:type="spellEnd"/>
      <w:r w:rsidR="006C2964">
        <w:rPr>
          <w:b/>
          <w:sz w:val="32"/>
          <w:szCs w:val="32"/>
        </w:rPr>
        <w:t xml:space="preserve">, M. </w:t>
      </w:r>
      <w:proofErr w:type="spellStart"/>
      <w:r w:rsidR="006C2964">
        <w:rPr>
          <w:b/>
          <w:sz w:val="32"/>
          <w:szCs w:val="32"/>
        </w:rPr>
        <w:t>Marioni</w:t>
      </w:r>
      <w:proofErr w:type="spellEnd"/>
    </w:p>
    <w:p w:rsidR="00690A5A" w:rsidRPr="00B139D6" w:rsidRDefault="00690A5A" w:rsidP="00A94061">
      <w:pPr>
        <w:jc w:val="center"/>
        <w:rPr>
          <w:b/>
          <w:sz w:val="48"/>
          <w:szCs w:val="48"/>
        </w:rPr>
      </w:pPr>
    </w:p>
    <w:p w:rsidR="00690A5A" w:rsidRPr="006723C1" w:rsidRDefault="00690A5A" w:rsidP="00A94061">
      <w:pPr>
        <w:jc w:val="center"/>
        <w:rPr>
          <w:b/>
          <w:sz w:val="28"/>
          <w:szCs w:val="28"/>
          <w:lang w:val="en-GB"/>
        </w:rPr>
      </w:pPr>
      <w:r w:rsidRPr="006723C1">
        <w:rPr>
          <w:b/>
          <w:sz w:val="28"/>
          <w:szCs w:val="28"/>
          <w:lang w:val="en-GB"/>
        </w:rPr>
        <w:t xml:space="preserve">Joint Research Centre, </w:t>
      </w:r>
      <w:proofErr w:type="spellStart"/>
      <w:r w:rsidRPr="006723C1">
        <w:rPr>
          <w:b/>
          <w:sz w:val="28"/>
          <w:szCs w:val="28"/>
          <w:lang w:val="en-GB"/>
        </w:rPr>
        <w:t>Ispra</w:t>
      </w:r>
      <w:proofErr w:type="spellEnd"/>
    </w:p>
    <w:p w:rsidR="00690A5A" w:rsidRPr="006723C1" w:rsidRDefault="00690A5A" w:rsidP="00A94061">
      <w:pPr>
        <w:jc w:val="center"/>
        <w:rPr>
          <w:b/>
          <w:sz w:val="28"/>
          <w:szCs w:val="28"/>
          <w:lang w:val="en-GB"/>
        </w:rPr>
      </w:pPr>
    </w:p>
    <w:p w:rsidR="00690A5A" w:rsidRDefault="004F4CE7" w:rsidP="00484056">
      <w:pPr>
        <w:pStyle w:val="TOCHeading"/>
        <w:jc w:val="center"/>
        <w:rPr>
          <w:lang w:val="en-GB"/>
        </w:rPr>
      </w:pPr>
      <w:r>
        <w:rPr>
          <w:color w:val="auto"/>
          <w:lang w:val="en-GB"/>
        </w:rPr>
        <w:t>February</w:t>
      </w:r>
      <w:r w:rsidR="007F42C4">
        <w:rPr>
          <w:color w:val="auto"/>
          <w:lang w:val="en-GB"/>
        </w:rPr>
        <w:t xml:space="preserve"> 2015</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4F4CE7" w:rsidRDefault="00690A5A">
      <w:pPr>
        <w:pStyle w:val="TOC1"/>
        <w:tabs>
          <w:tab w:val="right" w:leader="underscore" w:pos="9017"/>
        </w:tabs>
        <w:rPr>
          <w:rFonts w:asciiTheme="minorHAnsi" w:eastAsiaTheme="minorEastAsia"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12107620" w:history="1">
        <w:r w:rsidR="004F4CE7" w:rsidRPr="00F46ECA">
          <w:rPr>
            <w:rStyle w:val="Hyperlink"/>
            <w:noProof/>
            <w:lang w:val="en-GB"/>
          </w:rPr>
          <w:t>Concepts</w:t>
        </w:r>
        <w:r w:rsidR="004F4CE7">
          <w:rPr>
            <w:noProof/>
            <w:webHidden/>
          </w:rPr>
          <w:tab/>
        </w:r>
        <w:r w:rsidR="004F4CE7">
          <w:rPr>
            <w:noProof/>
            <w:webHidden/>
          </w:rPr>
          <w:fldChar w:fldCharType="begin"/>
        </w:r>
        <w:r w:rsidR="004F4CE7">
          <w:rPr>
            <w:noProof/>
            <w:webHidden/>
          </w:rPr>
          <w:instrText xml:space="preserve"> PAGEREF _Toc412107620 \h </w:instrText>
        </w:r>
        <w:r w:rsidR="004F4CE7">
          <w:rPr>
            <w:noProof/>
            <w:webHidden/>
          </w:rPr>
        </w:r>
        <w:r w:rsidR="004F4CE7">
          <w:rPr>
            <w:noProof/>
            <w:webHidden/>
          </w:rPr>
          <w:fldChar w:fldCharType="separate"/>
        </w:r>
        <w:r w:rsidR="001207FB">
          <w:rPr>
            <w:noProof/>
            <w:webHidden/>
          </w:rPr>
          <w:t>3</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21" w:history="1">
        <w:r w:rsidR="004F4CE7" w:rsidRPr="00F46ECA">
          <w:rPr>
            <w:rStyle w:val="Hyperlink"/>
            <w:noProof/>
            <w:lang w:val="en-GB"/>
          </w:rPr>
          <w:t>1.</w:t>
        </w:r>
        <w:r w:rsidR="004F4CE7">
          <w:rPr>
            <w:rFonts w:asciiTheme="minorHAnsi" w:eastAsiaTheme="minorEastAsia" w:hAnsiTheme="minorHAnsi" w:cstheme="minorBidi"/>
            <w:b w:val="0"/>
            <w:bCs w:val="0"/>
            <w:noProof/>
          </w:rPr>
          <w:tab/>
        </w:r>
        <w:r w:rsidR="004F4CE7" w:rsidRPr="00F46ECA">
          <w:rPr>
            <w:rStyle w:val="Hyperlink"/>
            <w:noProof/>
            <w:lang w:val="en-GB"/>
          </w:rPr>
          <w:t>Introduction</w:t>
        </w:r>
        <w:r w:rsidR="004F4CE7">
          <w:rPr>
            <w:noProof/>
            <w:webHidden/>
          </w:rPr>
          <w:tab/>
        </w:r>
        <w:r w:rsidR="004F4CE7">
          <w:rPr>
            <w:noProof/>
            <w:webHidden/>
          </w:rPr>
          <w:fldChar w:fldCharType="begin"/>
        </w:r>
        <w:r w:rsidR="004F4CE7">
          <w:rPr>
            <w:noProof/>
            <w:webHidden/>
          </w:rPr>
          <w:instrText xml:space="preserve"> PAGEREF _Toc412107621 \h </w:instrText>
        </w:r>
        <w:r w:rsidR="004F4CE7">
          <w:rPr>
            <w:noProof/>
            <w:webHidden/>
          </w:rPr>
        </w:r>
        <w:r w:rsidR="004F4CE7">
          <w:rPr>
            <w:noProof/>
            <w:webHidden/>
          </w:rPr>
          <w:fldChar w:fldCharType="separate"/>
        </w:r>
        <w:r w:rsidR="001207FB">
          <w:rPr>
            <w:noProof/>
            <w:webHidden/>
          </w:rPr>
          <w:t>4</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22" w:history="1">
        <w:r w:rsidR="004F4CE7" w:rsidRPr="00F46ECA">
          <w:rPr>
            <w:rStyle w:val="Hyperlink"/>
            <w:noProof/>
            <w:lang w:val="en-GB"/>
          </w:rPr>
          <w:t>2.</w:t>
        </w:r>
        <w:r w:rsidR="004F4CE7">
          <w:rPr>
            <w:rFonts w:asciiTheme="minorHAnsi" w:eastAsiaTheme="minorEastAsia" w:hAnsiTheme="minorHAnsi" w:cstheme="minorBidi"/>
            <w:b w:val="0"/>
            <w:bCs w:val="0"/>
            <w:noProof/>
          </w:rPr>
          <w:tab/>
        </w:r>
        <w:r w:rsidR="004F4CE7" w:rsidRPr="00F46ECA">
          <w:rPr>
            <w:rStyle w:val="Hyperlink"/>
            <w:noProof/>
            <w:lang w:val="en-GB"/>
          </w:rPr>
          <w:t>Basic principles</w:t>
        </w:r>
        <w:r w:rsidR="004F4CE7">
          <w:rPr>
            <w:noProof/>
            <w:webHidden/>
          </w:rPr>
          <w:tab/>
        </w:r>
        <w:r w:rsidR="004F4CE7">
          <w:rPr>
            <w:noProof/>
            <w:webHidden/>
          </w:rPr>
          <w:fldChar w:fldCharType="begin"/>
        </w:r>
        <w:r w:rsidR="004F4CE7">
          <w:rPr>
            <w:noProof/>
            <w:webHidden/>
          </w:rPr>
          <w:instrText xml:space="preserve"> PAGEREF _Toc412107622 \h </w:instrText>
        </w:r>
        <w:r w:rsidR="004F4CE7">
          <w:rPr>
            <w:noProof/>
            <w:webHidden/>
          </w:rPr>
        </w:r>
        <w:r w:rsidR="004F4CE7">
          <w:rPr>
            <w:noProof/>
            <w:webHidden/>
          </w:rPr>
          <w:fldChar w:fldCharType="separate"/>
        </w:r>
        <w:r w:rsidR="001207FB">
          <w:rPr>
            <w:noProof/>
            <w:webHidden/>
          </w:rPr>
          <w:t>4</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23" w:history="1">
        <w:r w:rsidR="004F4CE7" w:rsidRPr="00F46ECA">
          <w:rPr>
            <w:rStyle w:val="Hyperlink"/>
            <w:noProof/>
            <w:lang w:val="en-GB"/>
          </w:rPr>
          <w:t>3.</w:t>
        </w:r>
        <w:r w:rsidR="004F4CE7">
          <w:rPr>
            <w:rFonts w:asciiTheme="minorHAnsi" w:eastAsiaTheme="minorEastAsia" w:hAnsiTheme="minorHAnsi" w:cstheme="minorBidi"/>
            <w:b w:val="0"/>
            <w:bCs w:val="0"/>
            <w:noProof/>
          </w:rPr>
          <w:tab/>
        </w:r>
        <w:r w:rsidR="004F4CE7" w:rsidRPr="00F46ECA">
          <w:rPr>
            <w:rStyle w:val="Hyperlink"/>
            <w:noProof/>
            <w:lang w:val="en-GB"/>
          </w:rPr>
          <w:t>Overview</w:t>
        </w:r>
        <w:r w:rsidR="004F4CE7">
          <w:rPr>
            <w:noProof/>
            <w:webHidden/>
          </w:rPr>
          <w:tab/>
        </w:r>
        <w:r w:rsidR="004F4CE7">
          <w:rPr>
            <w:noProof/>
            <w:webHidden/>
          </w:rPr>
          <w:fldChar w:fldCharType="begin"/>
        </w:r>
        <w:r w:rsidR="004F4CE7">
          <w:rPr>
            <w:noProof/>
            <w:webHidden/>
          </w:rPr>
          <w:instrText xml:space="preserve"> PAGEREF _Toc412107623 \h </w:instrText>
        </w:r>
        <w:r w:rsidR="004F4CE7">
          <w:rPr>
            <w:noProof/>
            <w:webHidden/>
          </w:rPr>
        </w:r>
        <w:r w:rsidR="004F4CE7">
          <w:rPr>
            <w:noProof/>
            <w:webHidden/>
          </w:rPr>
          <w:fldChar w:fldCharType="separate"/>
        </w:r>
        <w:r w:rsidR="001207FB">
          <w:rPr>
            <w:noProof/>
            <w:webHidden/>
          </w:rPr>
          <w:t>5</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24" w:history="1">
        <w:r w:rsidR="004F4CE7" w:rsidRPr="00F46ECA">
          <w:rPr>
            <w:rStyle w:val="Hyperlink"/>
            <w:noProof/>
            <w:lang w:val="en-GB"/>
          </w:rPr>
          <w:t>3.1.</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Exploration</w:t>
        </w:r>
        <w:r w:rsidR="004F4CE7">
          <w:rPr>
            <w:noProof/>
            <w:webHidden/>
          </w:rPr>
          <w:tab/>
        </w:r>
        <w:r w:rsidR="004F4CE7">
          <w:rPr>
            <w:noProof/>
            <w:webHidden/>
          </w:rPr>
          <w:fldChar w:fldCharType="begin"/>
        </w:r>
        <w:r w:rsidR="004F4CE7">
          <w:rPr>
            <w:noProof/>
            <w:webHidden/>
          </w:rPr>
          <w:instrText xml:space="preserve"> PAGEREF _Toc412107624 \h </w:instrText>
        </w:r>
        <w:r w:rsidR="004F4CE7">
          <w:rPr>
            <w:noProof/>
            <w:webHidden/>
          </w:rPr>
        </w:r>
        <w:r w:rsidR="004F4CE7">
          <w:rPr>
            <w:noProof/>
            <w:webHidden/>
          </w:rPr>
          <w:fldChar w:fldCharType="separate"/>
        </w:r>
        <w:r w:rsidR="001207FB">
          <w:rPr>
            <w:noProof/>
            <w:webHidden/>
          </w:rPr>
          <w:t>6</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25" w:history="1">
        <w:r w:rsidR="004F4CE7" w:rsidRPr="00F46ECA">
          <w:rPr>
            <w:rStyle w:val="Hyperlink"/>
            <w:noProof/>
          </w:rPr>
          <w:t>3.2.</w:t>
        </w:r>
        <w:r w:rsidR="004F4CE7">
          <w:rPr>
            <w:rFonts w:asciiTheme="minorHAnsi" w:eastAsiaTheme="minorEastAsia" w:hAnsiTheme="minorHAnsi" w:cstheme="minorBidi"/>
            <w:noProof/>
            <w:sz w:val="22"/>
            <w:szCs w:val="22"/>
          </w:rPr>
          <w:tab/>
        </w:r>
        <w:r w:rsidR="004F4CE7" w:rsidRPr="00F46ECA">
          <w:rPr>
            <w:rStyle w:val="Hyperlink"/>
            <w:noProof/>
          </w:rPr>
          <w:t>Benchmarking</w:t>
        </w:r>
        <w:r w:rsidR="004F4CE7">
          <w:rPr>
            <w:noProof/>
            <w:webHidden/>
          </w:rPr>
          <w:tab/>
        </w:r>
        <w:r w:rsidR="004F4CE7">
          <w:rPr>
            <w:noProof/>
            <w:webHidden/>
          </w:rPr>
          <w:fldChar w:fldCharType="begin"/>
        </w:r>
        <w:r w:rsidR="004F4CE7">
          <w:rPr>
            <w:noProof/>
            <w:webHidden/>
          </w:rPr>
          <w:instrText xml:space="preserve"> PAGEREF _Toc412107625 \h </w:instrText>
        </w:r>
        <w:r w:rsidR="004F4CE7">
          <w:rPr>
            <w:noProof/>
            <w:webHidden/>
          </w:rPr>
        </w:r>
        <w:r w:rsidR="004F4CE7">
          <w:rPr>
            <w:noProof/>
            <w:webHidden/>
          </w:rPr>
          <w:fldChar w:fldCharType="separate"/>
        </w:r>
        <w:r w:rsidR="001207FB">
          <w:rPr>
            <w:noProof/>
            <w:webHidden/>
          </w:rPr>
          <w:t>7</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26" w:history="1">
        <w:r w:rsidR="004F4CE7" w:rsidRPr="00F46ECA">
          <w:rPr>
            <w:rStyle w:val="Hyperlink"/>
            <w:noProof/>
            <w:lang w:val="en-GB"/>
          </w:rPr>
          <w:t>4.</w:t>
        </w:r>
        <w:r w:rsidR="004F4CE7">
          <w:rPr>
            <w:rFonts w:asciiTheme="minorHAnsi" w:eastAsiaTheme="minorEastAsia" w:hAnsiTheme="minorHAnsi" w:cstheme="minorBidi"/>
            <w:b w:val="0"/>
            <w:bCs w:val="0"/>
            <w:noProof/>
          </w:rPr>
          <w:tab/>
        </w:r>
        <w:r w:rsidR="004F4CE7" w:rsidRPr="00F46ECA">
          <w:rPr>
            <w:rStyle w:val="Hyperlink"/>
            <w:noProof/>
            <w:lang w:val="en-GB"/>
          </w:rPr>
          <w:t>Model Quality Objective and Performance criteria</w:t>
        </w:r>
        <w:r w:rsidR="004F4CE7">
          <w:rPr>
            <w:noProof/>
            <w:webHidden/>
          </w:rPr>
          <w:tab/>
        </w:r>
        <w:r w:rsidR="004F4CE7">
          <w:rPr>
            <w:noProof/>
            <w:webHidden/>
          </w:rPr>
          <w:fldChar w:fldCharType="begin"/>
        </w:r>
        <w:r w:rsidR="004F4CE7">
          <w:rPr>
            <w:noProof/>
            <w:webHidden/>
          </w:rPr>
          <w:instrText xml:space="preserve"> PAGEREF _Toc412107626 \h </w:instrText>
        </w:r>
        <w:r w:rsidR="004F4CE7">
          <w:rPr>
            <w:noProof/>
            <w:webHidden/>
          </w:rPr>
        </w:r>
        <w:r w:rsidR="004F4CE7">
          <w:rPr>
            <w:noProof/>
            <w:webHidden/>
          </w:rPr>
          <w:fldChar w:fldCharType="separate"/>
        </w:r>
        <w:r w:rsidR="001207FB">
          <w:rPr>
            <w:noProof/>
            <w:webHidden/>
          </w:rPr>
          <w:t>7</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27" w:history="1">
        <w:r w:rsidR="004F4CE7" w:rsidRPr="00F46ECA">
          <w:rPr>
            <w:rStyle w:val="Hyperlink"/>
            <w:noProof/>
            <w:lang w:val="en-GB"/>
          </w:rPr>
          <w:t>4.1.</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Model Quality Objective (MQO)</w:t>
        </w:r>
        <w:r w:rsidR="004F4CE7">
          <w:rPr>
            <w:noProof/>
            <w:webHidden/>
          </w:rPr>
          <w:tab/>
        </w:r>
        <w:r w:rsidR="004F4CE7">
          <w:rPr>
            <w:noProof/>
            <w:webHidden/>
          </w:rPr>
          <w:fldChar w:fldCharType="begin"/>
        </w:r>
        <w:r w:rsidR="004F4CE7">
          <w:rPr>
            <w:noProof/>
            <w:webHidden/>
          </w:rPr>
          <w:instrText xml:space="preserve"> PAGEREF _Toc412107627 \h </w:instrText>
        </w:r>
        <w:r w:rsidR="004F4CE7">
          <w:rPr>
            <w:noProof/>
            <w:webHidden/>
          </w:rPr>
        </w:r>
        <w:r w:rsidR="004F4CE7">
          <w:rPr>
            <w:noProof/>
            <w:webHidden/>
          </w:rPr>
          <w:fldChar w:fldCharType="separate"/>
        </w:r>
        <w:r w:rsidR="001207FB">
          <w:rPr>
            <w:noProof/>
            <w:webHidden/>
          </w:rPr>
          <w:t>7</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28" w:history="1">
        <w:r w:rsidR="004F4CE7" w:rsidRPr="00F46ECA">
          <w:rPr>
            <w:rStyle w:val="Hyperlink"/>
            <w:noProof/>
            <w:lang w:val="en-GB"/>
          </w:rPr>
          <w:t>4.2.</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Performance criteria for Bias, R and SD</w:t>
        </w:r>
        <w:r w:rsidR="004F4CE7">
          <w:rPr>
            <w:noProof/>
            <w:webHidden/>
          </w:rPr>
          <w:tab/>
        </w:r>
        <w:r w:rsidR="004F4CE7">
          <w:rPr>
            <w:noProof/>
            <w:webHidden/>
          </w:rPr>
          <w:fldChar w:fldCharType="begin"/>
        </w:r>
        <w:r w:rsidR="004F4CE7">
          <w:rPr>
            <w:noProof/>
            <w:webHidden/>
          </w:rPr>
          <w:instrText xml:space="preserve"> PAGEREF _Toc412107628 \h </w:instrText>
        </w:r>
        <w:r w:rsidR="004F4CE7">
          <w:rPr>
            <w:noProof/>
            <w:webHidden/>
          </w:rPr>
        </w:r>
        <w:r w:rsidR="004F4CE7">
          <w:rPr>
            <w:noProof/>
            <w:webHidden/>
          </w:rPr>
          <w:fldChar w:fldCharType="separate"/>
        </w:r>
        <w:r w:rsidR="001207FB">
          <w:rPr>
            <w:noProof/>
            <w:webHidden/>
          </w:rPr>
          <w:t>8</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35" w:history="1">
        <w:r w:rsidR="004F4CE7" w:rsidRPr="00F46ECA">
          <w:rPr>
            <w:rStyle w:val="Hyperlink"/>
            <w:noProof/>
            <w:lang w:val="en-GB"/>
          </w:rPr>
          <w:t>4.3.</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Performance criteria for high percentile values</w:t>
        </w:r>
        <w:r w:rsidR="004F4CE7">
          <w:rPr>
            <w:noProof/>
            <w:webHidden/>
          </w:rPr>
          <w:tab/>
        </w:r>
        <w:r w:rsidR="004F4CE7">
          <w:rPr>
            <w:noProof/>
            <w:webHidden/>
          </w:rPr>
          <w:fldChar w:fldCharType="begin"/>
        </w:r>
        <w:r w:rsidR="004F4CE7">
          <w:rPr>
            <w:noProof/>
            <w:webHidden/>
          </w:rPr>
          <w:instrText xml:space="preserve"> PAGEREF _Toc412107635 \h </w:instrText>
        </w:r>
        <w:r w:rsidR="004F4CE7">
          <w:rPr>
            <w:noProof/>
            <w:webHidden/>
          </w:rPr>
        </w:r>
        <w:r w:rsidR="004F4CE7">
          <w:rPr>
            <w:noProof/>
            <w:webHidden/>
          </w:rPr>
          <w:fldChar w:fldCharType="separate"/>
        </w:r>
        <w:r w:rsidR="001207FB">
          <w:rPr>
            <w:noProof/>
            <w:webHidden/>
          </w:rPr>
          <w:t>10</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36" w:history="1">
        <w:r w:rsidR="004F4CE7" w:rsidRPr="00F46ECA">
          <w:rPr>
            <w:rStyle w:val="Hyperlink"/>
            <w:noProof/>
            <w:lang w:val="en-GB"/>
          </w:rPr>
          <w:t>4.4.</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An expression for the measurement uncertainty</w:t>
        </w:r>
        <w:r w:rsidR="004F4CE7">
          <w:rPr>
            <w:noProof/>
            <w:webHidden/>
          </w:rPr>
          <w:tab/>
        </w:r>
        <w:r w:rsidR="004F4CE7">
          <w:rPr>
            <w:noProof/>
            <w:webHidden/>
          </w:rPr>
          <w:fldChar w:fldCharType="begin"/>
        </w:r>
        <w:r w:rsidR="004F4CE7">
          <w:rPr>
            <w:noProof/>
            <w:webHidden/>
          </w:rPr>
          <w:instrText xml:space="preserve"> PAGEREF _Toc412107636 \h </w:instrText>
        </w:r>
        <w:r w:rsidR="004F4CE7">
          <w:rPr>
            <w:noProof/>
            <w:webHidden/>
          </w:rPr>
        </w:r>
        <w:r w:rsidR="004F4CE7">
          <w:rPr>
            <w:noProof/>
            <w:webHidden/>
          </w:rPr>
          <w:fldChar w:fldCharType="separate"/>
        </w:r>
        <w:r w:rsidR="001207FB">
          <w:rPr>
            <w:noProof/>
            <w:webHidden/>
          </w:rPr>
          <w:t>10</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37" w:history="1">
        <w:r w:rsidR="004F4CE7" w:rsidRPr="00F46ECA">
          <w:rPr>
            <w:rStyle w:val="Hyperlink"/>
            <w:noProof/>
            <w:lang w:val="en-GB"/>
          </w:rPr>
          <w:t>4.5.</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An alternative formulation for the observation uncertainty</w:t>
        </w:r>
        <w:r w:rsidR="004F4CE7">
          <w:rPr>
            <w:noProof/>
            <w:webHidden/>
          </w:rPr>
          <w:tab/>
        </w:r>
        <w:r w:rsidR="004F4CE7">
          <w:rPr>
            <w:noProof/>
            <w:webHidden/>
          </w:rPr>
          <w:fldChar w:fldCharType="begin"/>
        </w:r>
        <w:r w:rsidR="004F4CE7">
          <w:rPr>
            <w:noProof/>
            <w:webHidden/>
          </w:rPr>
          <w:instrText xml:space="preserve"> PAGEREF _Toc412107637 \h </w:instrText>
        </w:r>
        <w:r w:rsidR="004F4CE7">
          <w:rPr>
            <w:noProof/>
            <w:webHidden/>
          </w:rPr>
        </w:r>
        <w:r w:rsidR="004F4CE7">
          <w:rPr>
            <w:noProof/>
            <w:webHidden/>
          </w:rPr>
          <w:fldChar w:fldCharType="separate"/>
        </w:r>
        <w:r w:rsidR="001207FB">
          <w:rPr>
            <w:noProof/>
            <w:webHidden/>
          </w:rPr>
          <w:t>13</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38" w:history="1">
        <w:r w:rsidR="004F4CE7" w:rsidRPr="00F46ECA">
          <w:rPr>
            <w:rStyle w:val="Hyperlink"/>
            <w:noProof/>
            <w:lang w:val="en-GB"/>
          </w:rPr>
          <w:t>4.6.</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The 90% principle</w:t>
        </w:r>
        <w:r w:rsidR="004F4CE7">
          <w:rPr>
            <w:noProof/>
            <w:webHidden/>
          </w:rPr>
          <w:tab/>
        </w:r>
        <w:r w:rsidR="004F4CE7">
          <w:rPr>
            <w:noProof/>
            <w:webHidden/>
          </w:rPr>
          <w:fldChar w:fldCharType="begin"/>
        </w:r>
        <w:r w:rsidR="004F4CE7">
          <w:rPr>
            <w:noProof/>
            <w:webHidden/>
          </w:rPr>
          <w:instrText xml:space="preserve"> PAGEREF _Toc412107638 \h </w:instrText>
        </w:r>
        <w:r w:rsidR="004F4CE7">
          <w:rPr>
            <w:noProof/>
            <w:webHidden/>
          </w:rPr>
        </w:r>
        <w:r w:rsidR="004F4CE7">
          <w:rPr>
            <w:noProof/>
            <w:webHidden/>
          </w:rPr>
          <w:fldChar w:fldCharType="separate"/>
        </w:r>
        <w:r w:rsidR="001207FB">
          <w:rPr>
            <w:noProof/>
            <w:webHidden/>
          </w:rPr>
          <w:t>13</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39" w:history="1">
        <w:r w:rsidR="004F4CE7" w:rsidRPr="00F46ECA">
          <w:rPr>
            <w:rStyle w:val="Hyperlink"/>
            <w:noProof/>
            <w:lang w:val="en-GB"/>
          </w:rPr>
          <w:t>5.</w:t>
        </w:r>
        <w:r w:rsidR="004F4CE7">
          <w:rPr>
            <w:rFonts w:asciiTheme="minorHAnsi" w:eastAsiaTheme="minorEastAsia" w:hAnsiTheme="minorHAnsi" w:cstheme="minorBidi"/>
            <w:b w:val="0"/>
            <w:bCs w:val="0"/>
            <w:noProof/>
          </w:rPr>
          <w:tab/>
        </w:r>
        <w:r w:rsidR="004F4CE7" w:rsidRPr="00F46ECA">
          <w:rPr>
            <w:rStyle w:val="Hyperlink"/>
            <w:noProof/>
            <w:lang w:val="en-GB"/>
          </w:rPr>
          <w:t>Benchmarking report</w:t>
        </w:r>
        <w:r w:rsidR="004F4CE7">
          <w:rPr>
            <w:noProof/>
            <w:webHidden/>
          </w:rPr>
          <w:tab/>
        </w:r>
        <w:r w:rsidR="004F4CE7">
          <w:rPr>
            <w:noProof/>
            <w:webHidden/>
          </w:rPr>
          <w:fldChar w:fldCharType="begin"/>
        </w:r>
        <w:r w:rsidR="004F4CE7">
          <w:rPr>
            <w:noProof/>
            <w:webHidden/>
          </w:rPr>
          <w:instrText xml:space="preserve"> PAGEREF _Toc412107639 \h </w:instrText>
        </w:r>
        <w:r w:rsidR="004F4CE7">
          <w:rPr>
            <w:noProof/>
            <w:webHidden/>
          </w:rPr>
        </w:r>
        <w:r w:rsidR="004F4CE7">
          <w:rPr>
            <w:noProof/>
            <w:webHidden/>
          </w:rPr>
          <w:fldChar w:fldCharType="separate"/>
        </w:r>
        <w:r w:rsidR="001207FB">
          <w:rPr>
            <w:noProof/>
            <w:webHidden/>
          </w:rPr>
          <w:t>14</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40" w:history="1">
        <w:r w:rsidR="004F4CE7" w:rsidRPr="00F46ECA">
          <w:rPr>
            <w:rStyle w:val="Hyperlink"/>
            <w:noProof/>
            <w:lang w:val="en-GB"/>
          </w:rPr>
          <w:t>5.1.</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Hourly frequency</w:t>
        </w:r>
        <w:r w:rsidR="004F4CE7">
          <w:rPr>
            <w:noProof/>
            <w:webHidden/>
          </w:rPr>
          <w:tab/>
        </w:r>
        <w:r w:rsidR="004F4CE7">
          <w:rPr>
            <w:noProof/>
            <w:webHidden/>
          </w:rPr>
          <w:fldChar w:fldCharType="begin"/>
        </w:r>
        <w:r w:rsidR="004F4CE7">
          <w:rPr>
            <w:noProof/>
            <w:webHidden/>
          </w:rPr>
          <w:instrText xml:space="preserve"> PAGEREF _Toc412107640 \h </w:instrText>
        </w:r>
        <w:r w:rsidR="004F4CE7">
          <w:rPr>
            <w:noProof/>
            <w:webHidden/>
          </w:rPr>
        </w:r>
        <w:r w:rsidR="004F4CE7">
          <w:rPr>
            <w:noProof/>
            <w:webHidden/>
          </w:rPr>
          <w:fldChar w:fldCharType="separate"/>
        </w:r>
        <w:r w:rsidR="001207FB">
          <w:rPr>
            <w:noProof/>
            <w:webHidden/>
          </w:rPr>
          <w:t>14</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41" w:history="1">
        <w:r w:rsidR="004F4CE7" w:rsidRPr="00F46ECA">
          <w:rPr>
            <w:rStyle w:val="Hyperlink"/>
            <w:noProof/>
            <w:lang w:val="en-GB"/>
          </w:rPr>
          <w:t>5.2.</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Yearly frequency</w:t>
        </w:r>
        <w:r w:rsidR="004F4CE7">
          <w:rPr>
            <w:noProof/>
            <w:webHidden/>
          </w:rPr>
          <w:tab/>
        </w:r>
        <w:r w:rsidR="004F4CE7">
          <w:rPr>
            <w:noProof/>
            <w:webHidden/>
          </w:rPr>
          <w:fldChar w:fldCharType="begin"/>
        </w:r>
        <w:r w:rsidR="004F4CE7">
          <w:rPr>
            <w:noProof/>
            <w:webHidden/>
          </w:rPr>
          <w:instrText xml:space="preserve"> PAGEREF _Toc412107641 \h </w:instrText>
        </w:r>
        <w:r w:rsidR="004F4CE7">
          <w:rPr>
            <w:noProof/>
            <w:webHidden/>
          </w:rPr>
        </w:r>
        <w:r w:rsidR="004F4CE7">
          <w:rPr>
            <w:noProof/>
            <w:webHidden/>
          </w:rPr>
          <w:fldChar w:fldCharType="separate"/>
        </w:r>
        <w:r w:rsidR="001207FB">
          <w:rPr>
            <w:noProof/>
            <w:webHidden/>
          </w:rPr>
          <w:t>17</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42" w:history="1">
        <w:r w:rsidR="004F4CE7" w:rsidRPr="00F46ECA">
          <w:rPr>
            <w:rStyle w:val="Hyperlink"/>
            <w:noProof/>
            <w:lang w:val="en-GB"/>
          </w:rPr>
          <w:t>6.</w:t>
        </w:r>
        <w:r w:rsidR="004F4CE7">
          <w:rPr>
            <w:rFonts w:asciiTheme="minorHAnsi" w:eastAsiaTheme="minorEastAsia" w:hAnsiTheme="minorHAnsi" w:cstheme="minorBidi"/>
            <w:b w:val="0"/>
            <w:bCs w:val="0"/>
            <w:noProof/>
          </w:rPr>
          <w:tab/>
        </w:r>
        <w:r w:rsidR="004F4CE7" w:rsidRPr="00F46ECA">
          <w:rPr>
            <w:rStyle w:val="Hyperlink"/>
            <w:noProof/>
            <w:lang w:val="en-GB"/>
          </w:rPr>
          <w:t>References</w:t>
        </w:r>
        <w:r w:rsidR="004F4CE7">
          <w:rPr>
            <w:noProof/>
            <w:webHidden/>
          </w:rPr>
          <w:tab/>
        </w:r>
        <w:r w:rsidR="004F4CE7">
          <w:rPr>
            <w:noProof/>
            <w:webHidden/>
          </w:rPr>
          <w:fldChar w:fldCharType="begin"/>
        </w:r>
        <w:r w:rsidR="004F4CE7">
          <w:rPr>
            <w:noProof/>
            <w:webHidden/>
          </w:rPr>
          <w:instrText xml:space="preserve"> PAGEREF _Toc412107642 \h </w:instrText>
        </w:r>
        <w:r w:rsidR="004F4CE7">
          <w:rPr>
            <w:noProof/>
            <w:webHidden/>
          </w:rPr>
        </w:r>
        <w:r w:rsidR="004F4CE7">
          <w:rPr>
            <w:noProof/>
            <w:webHidden/>
          </w:rPr>
          <w:fldChar w:fldCharType="separate"/>
        </w:r>
        <w:r w:rsidR="001207FB">
          <w:rPr>
            <w:noProof/>
            <w:webHidden/>
          </w:rPr>
          <w:t>20</w:t>
        </w:r>
        <w:r w:rsidR="004F4CE7">
          <w:rPr>
            <w:noProof/>
            <w:webHidden/>
          </w:rPr>
          <w:fldChar w:fldCharType="end"/>
        </w:r>
      </w:hyperlink>
    </w:p>
    <w:p w:rsidR="004F4CE7" w:rsidRDefault="00446197">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2107643" w:history="1">
        <w:r w:rsidR="004F4CE7" w:rsidRPr="00F46ECA">
          <w:rPr>
            <w:rStyle w:val="Hyperlink"/>
            <w:noProof/>
            <w:lang w:val="en-GB"/>
          </w:rPr>
          <w:t>User’s Guide</w:t>
        </w:r>
        <w:r w:rsidR="004F4CE7">
          <w:rPr>
            <w:noProof/>
            <w:webHidden/>
          </w:rPr>
          <w:tab/>
        </w:r>
        <w:r w:rsidR="004F4CE7">
          <w:rPr>
            <w:noProof/>
            <w:webHidden/>
          </w:rPr>
          <w:fldChar w:fldCharType="begin"/>
        </w:r>
        <w:r w:rsidR="004F4CE7">
          <w:rPr>
            <w:noProof/>
            <w:webHidden/>
          </w:rPr>
          <w:instrText xml:space="preserve"> PAGEREF _Toc412107643 \h </w:instrText>
        </w:r>
        <w:r w:rsidR="004F4CE7">
          <w:rPr>
            <w:noProof/>
            <w:webHidden/>
          </w:rPr>
        </w:r>
        <w:r w:rsidR="004F4CE7">
          <w:rPr>
            <w:noProof/>
            <w:webHidden/>
          </w:rPr>
          <w:fldChar w:fldCharType="separate"/>
        </w:r>
        <w:r w:rsidR="001207FB">
          <w:rPr>
            <w:noProof/>
            <w:webHidden/>
          </w:rPr>
          <w:t>21</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44" w:history="1">
        <w:r w:rsidR="004F4CE7" w:rsidRPr="00F46ECA">
          <w:rPr>
            <w:rStyle w:val="Hyperlink"/>
            <w:noProof/>
            <w:lang w:val="en-GB"/>
          </w:rPr>
          <w:t>1.</w:t>
        </w:r>
        <w:r w:rsidR="004F4CE7">
          <w:rPr>
            <w:rFonts w:asciiTheme="minorHAnsi" w:eastAsiaTheme="minorEastAsia" w:hAnsiTheme="minorHAnsi" w:cstheme="minorBidi"/>
            <w:b w:val="0"/>
            <w:bCs w:val="0"/>
            <w:noProof/>
          </w:rPr>
          <w:tab/>
        </w:r>
        <w:r w:rsidR="004F4CE7" w:rsidRPr="00F46ECA">
          <w:rPr>
            <w:rStyle w:val="Hyperlink"/>
            <w:noProof/>
            <w:lang w:val="en-GB"/>
          </w:rPr>
          <w:t>What’s new</w:t>
        </w:r>
        <w:r w:rsidR="004F4CE7">
          <w:rPr>
            <w:noProof/>
            <w:webHidden/>
          </w:rPr>
          <w:tab/>
        </w:r>
        <w:r w:rsidR="004F4CE7">
          <w:rPr>
            <w:noProof/>
            <w:webHidden/>
          </w:rPr>
          <w:fldChar w:fldCharType="begin"/>
        </w:r>
        <w:r w:rsidR="004F4CE7">
          <w:rPr>
            <w:noProof/>
            <w:webHidden/>
          </w:rPr>
          <w:instrText xml:space="preserve"> PAGEREF _Toc412107644 \h </w:instrText>
        </w:r>
        <w:r w:rsidR="004F4CE7">
          <w:rPr>
            <w:noProof/>
            <w:webHidden/>
          </w:rPr>
        </w:r>
        <w:r w:rsidR="004F4CE7">
          <w:rPr>
            <w:noProof/>
            <w:webHidden/>
          </w:rPr>
          <w:fldChar w:fldCharType="separate"/>
        </w:r>
        <w:r w:rsidR="001207FB">
          <w:rPr>
            <w:noProof/>
            <w:webHidden/>
          </w:rPr>
          <w:t>22</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45" w:history="1">
        <w:r w:rsidR="004F4CE7" w:rsidRPr="00F46ECA">
          <w:rPr>
            <w:rStyle w:val="Hyperlink"/>
            <w:noProof/>
            <w:lang w:val="en-GB"/>
          </w:rPr>
          <w:t>1.1.</w:t>
        </w:r>
        <w:r w:rsidR="004F4CE7">
          <w:rPr>
            <w:rFonts w:asciiTheme="minorHAnsi" w:eastAsiaTheme="minorEastAsia" w:hAnsiTheme="minorHAnsi" w:cstheme="minorBidi"/>
            <w:noProof/>
            <w:sz w:val="22"/>
            <w:szCs w:val="22"/>
          </w:rPr>
          <w:tab/>
        </w:r>
        <w:r w:rsidR="004F4CE7" w:rsidRPr="00F46ECA">
          <w:rPr>
            <w:rStyle w:val="Hyperlink"/>
            <w:noProof/>
            <w:lang w:val="en-GB"/>
          </w:rPr>
          <w:t>From version 4.0 to 5.0</w:t>
        </w:r>
        <w:r w:rsidR="004F4CE7">
          <w:rPr>
            <w:noProof/>
            <w:webHidden/>
          </w:rPr>
          <w:tab/>
        </w:r>
        <w:r w:rsidR="004F4CE7">
          <w:rPr>
            <w:noProof/>
            <w:webHidden/>
          </w:rPr>
          <w:fldChar w:fldCharType="begin"/>
        </w:r>
        <w:r w:rsidR="004F4CE7">
          <w:rPr>
            <w:noProof/>
            <w:webHidden/>
          </w:rPr>
          <w:instrText xml:space="preserve"> PAGEREF _Toc412107645 \h </w:instrText>
        </w:r>
        <w:r w:rsidR="004F4CE7">
          <w:rPr>
            <w:noProof/>
            <w:webHidden/>
          </w:rPr>
        </w:r>
        <w:r w:rsidR="004F4CE7">
          <w:rPr>
            <w:noProof/>
            <w:webHidden/>
          </w:rPr>
          <w:fldChar w:fldCharType="separate"/>
        </w:r>
        <w:r w:rsidR="001207FB">
          <w:rPr>
            <w:noProof/>
            <w:webHidden/>
          </w:rPr>
          <w:t>22</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46" w:history="1">
        <w:r w:rsidR="004F4CE7" w:rsidRPr="00F46ECA">
          <w:rPr>
            <w:rStyle w:val="Hyperlink"/>
            <w:noProof/>
            <w:lang w:val="en-GB"/>
          </w:rPr>
          <w:t>1.2.</w:t>
        </w:r>
        <w:r w:rsidR="004F4CE7">
          <w:rPr>
            <w:rFonts w:asciiTheme="minorHAnsi" w:eastAsiaTheme="minorEastAsia" w:hAnsiTheme="minorHAnsi" w:cstheme="minorBidi"/>
            <w:noProof/>
            <w:sz w:val="22"/>
            <w:szCs w:val="22"/>
          </w:rPr>
          <w:tab/>
        </w:r>
        <w:r w:rsidR="004F4CE7" w:rsidRPr="00F46ECA">
          <w:rPr>
            <w:rStyle w:val="Hyperlink"/>
            <w:noProof/>
            <w:lang w:val="en-GB"/>
          </w:rPr>
          <w:t>From version 3.4 to 4.0</w:t>
        </w:r>
        <w:r w:rsidR="004F4CE7">
          <w:rPr>
            <w:noProof/>
            <w:webHidden/>
          </w:rPr>
          <w:tab/>
        </w:r>
        <w:r w:rsidR="004F4CE7">
          <w:rPr>
            <w:noProof/>
            <w:webHidden/>
          </w:rPr>
          <w:fldChar w:fldCharType="begin"/>
        </w:r>
        <w:r w:rsidR="004F4CE7">
          <w:rPr>
            <w:noProof/>
            <w:webHidden/>
          </w:rPr>
          <w:instrText xml:space="preserve"> PAGEREF _Toc412107646 \h </w:instrText>
        </w:r>
        <w:r w:rsidR="004F4CE7">
          <w:rPr>
            <w:noProof/>
            <w:webHidden/>
          </w:rPr>
        </w:r>
        <w:r w:rsidR="004F4CE7">
          <w:rPr>
            <w:noProof/>
            <w:webHidden/>
          </w:rPr>
          <w:fldChar w:fldCharType="separate"/>
        </w:r>
        <w:r w:rsidR="001207FB">
          <w:rPr>
            <w:noProof/>
            <w:webHidden/>
          </w:rPr>
          <w:t>22</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47" w:history="1">
        <w:r w:rsidR="004F4CE7" w:rsidRPr="00F46ECA">
          <w:rPr>
            <w:rStyle w:val="Hyperlink"/>
            <w:noProof/>
            <w:lang w:val="en-GB"/>
          </w:rPr>
          <w:t>2.</w:t>
        </w:r>
        <w:r w:rsidR="004F4CE7">
          <w:rPr>
            <w:rFonts w:asciiTheme="minorHAnsi" w:eastAsiaTheme="minorEastAsia" w:hAnsiTheme="minorHAnsi" w:cstheme="minorBidi"/>
            <w:b w:val="0"/>
            <w:bCs w:val="0"/>
            <w:noProof/>
          </w:rPr>
          <w:tab/>
        </w:r>
        <w:r w:rsidR="004F4CE7" w:rsidRPr="00F46ECA">
          <w:rPr>
            <w:rStyle w:val="Hyperlink"/>
            <w:noProof/>
            <w:lang w:val="en-GB"/>
          </w:rPr>
          <w:t>Installation and running steps</w:t>
        </w:r>
        <w:r w:rsidR="004F4CE7">
          <w:rPr>
            <w:noProof/>
            <w:webHidden/>
          </w:rPr>
          <w:tab/>
        </w:r>
        <w:r w:rsidR="004F4CE7">
          <w:rPr>
            <w:noProof/>
            <w:webHidden/>
          </w:rPr>
          <w:fldChar w:fldCharType="begin"/>
        </w:r>
        <w:r w:rsidR="004F4CE7">
          <w:rPr>
            <w:noProof/>
            <w:webHidden/>
          </w:rPr>
          <w:instrText xml:space="preserve"> PAGEREF _Toc412107647 \h </w:instrText>
        </w:r>
        <w:r w:rsidR="004F4CE7">
          <w:rPr>
            <w:noProof/>
            <w:webHidden/>
          </w:rPr>
        </w:r>
        <w:r w:rsidR="004F4CE7">
          <w:rPr>
            <w:noProof/>
            <w:webHidden/>
          </w:rPr>
          <w:fldChar w:fldCharType="separate"/>
        </w:r>
        <w:r w:rsidR="001207FB">
          <w:rPr>
            <w:noProof/>
            <w:webHidden/>
          </w:rPr>
          <w:t>23</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48" w:history="1">
        <w:r w:rsidR="004F4CE7" w:rsidRPr="00F46ECA">
          <w:rPr>
            <w:rStyle w:val="Hyperlink"/>
            <w:noProof/>
            <w:lang w:val="en-GB"/>
          </w:rPr>
          <w:t>3.</w:t>
        </w:r>
        <w:r w:rsidR="004F4CE7">
          <w:rPr>
            <w:rFonts w:asciiTheme="minorHAnsi" w:eastAsiaTheme="minorEastAsia" w:hAnsiTheme="minorHAnsi" w:cstheme="minorBidi"/>
            <w:b w:val="0"/>
            <w:bCs w:val="0"/>
            <w:noProof/>
          </w:rPr>
          <w:tab/>
        </w:r>
        <w:r w:rsidR="004F4CE7" w:rsidRPr="00F46ECA">
          <w:rPr>
            <w:rStyle w:val="Hyperlink"/>
            <w:noProof/>
            <w:lang w:val="en-GB"/>
          </w:rPr>
          <w:t>Preparation of input files</w:t>
        </w:r>
        <w:r w:rsidR="004F4CE7">
          <w:rPr>
            <w:noProof/>
            <w:webHidden/>
          </w:rPr>
          <w:tab/>
        </w:r>
        <w:r w:rsidR="004F4CE7">
          <w:rPr>
            <w:noProof/>
            <w:webHidden/>
          </w:rPr>
          <w:fldChar w:fldCharType="begin"/>
        </w:r>
        <w:r w:rsidR="004F4CE7">
          <w:rPr>
            <w:noProof/>
            <w:webHidden/>
          </w:rPr>
          <w:instrText xml:space="preserve"> PAGEREF _Toc412107648 \h </w:instrText>
        </w:r>
        <w:r w:rsidR="004F4CE7">
          <w:rPr>
            <w:noProof/>
            <w:webHidden/>
          </w:rPr>
        </w:r>
        <w:r w:rsidR="004F4CE7">
          <w:rPr>
            <w:noProof/>
            <w:webHidden/>
          </w:rPr>
          <w:fldChar w:fldCharType="separate"/>
        </w:r>
        <w:r w:rsidR="001207FB">
          <w:rPr>
            <w:noProof/>
            <w:webHidden/>
          </w:rPr>
          <w:t>24</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49" w:history="1">
        <w:r w:rsidR="004F4CE7" w:rsidRPr="00F46ECA">
          <w:rPr>
            <w:rStyle w:val="Hyperlink"/>
            <w:noProof/>
            <w:lang w:val="en-GB"/>
          </w:rPr>
          <w:t>3.1.</w:t>
        </w:r>
        <w:r w:rsidR="004F4CE7">
          <w:rPr>
            <w:rFonts w:asciiTheme="minorHAnsi" w:eastAsiaTheme="minorEastAsia" w:hAnsiTheme="minorHAnsi" w:cstheme="minorBidi"/>
            <w:noProof/>
            <w:sz w:val="22"/>
            <w:szCs w:val="22"/>
          </w:rPr>
          <w:tab/>
        </w:r>
        <w:r w:rsidR="004F4CE7" w:rsidRPr="00F46ECA">
          <w:rPr>
            <w:rStyle w:val="Hyperlink"/>
            <w:noProof/>
            <w:lang w:val="en-GB"/>
          </w:rPr>
          <w:t>Init.ini</w:t>
        </w:r>
        <w:r w:rsidR="004F4CE7">
          <w:rPr>
            <w:noProof/>
            <w:webHidden/>
          </w:rPr>
          <w:tab/>
        </w:r>
        <w:r w:rsidR="004F4CE7">
          <w:rPr>
            <w:noProof/>
            <w:webHidden/>
          </w:rPr>
          <w:fldChar w:fldCharType="begin"/>
        </w:r>
        <w:r w:rsidR="004F4CE7">
          <w:rPr>
            <w:noProof/>
            <w:webHidden/>
          </w:rPr>
          <w:instrText xml:space="preserve"> PAGEREF _Toc412107649 \h </w:instrText>
        </w:r>
        <w:r w:rsidR="004F4CE7">
          <w:rPr>
            <w:noProof/>
            <w:webHidden/>
          </w:rPr>
        </w:r>
        <w:r w:rsidR="004F4CE7">
          <w:rPr>
            <w:noProof/>
            <w:webHidden/>
          </w:rPr>
          <w:fldChar w:fldCharType="separate"/>
        </w:r>
        <w:r w:rsidR="001207FB">
          <w:rPr>
            <w:noProof/>
            <w:webHidden/>
          </w:rPr>
          <w:t>24</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50" w:history="1">
        <w:r w:rsidR="004F4CE7" w:rsidRPr="00F46ECA">
          <w:rPr>
            <w:rStyle w:val="Hyperlink"/>
            <w:noProof/>
            <w:lang w:val="en-GB"/>
          </w:rPr>
          <w:t>3.2.</w:t>
        </w:r>
        <w:r w:rsidR="004F4CE7">
          <w:rPr>
            <w:rFonts w:asciiTheme="minorHAnsi" w:eastAsiaTheme="minorEastAsia" w:hAnsiTheme="minorHAnsi" w:cstheme="minorBidi"/>
            <w:noProof/>
            <w:sz w:val="22"/>
            <w:szCs w:val="22"/>
          </w:rPr>
          <w:tab/>
        </w:r>
        <w:r w:rsidR="004F4CE7" w:rsidRPr="00F46ECA">
          <w:rPr>
            <w:rStyle w:val="Hyperlink"/>
            <w:noProof/>
            <w:lang w:val="en-GB"/>
          </w:rPr>
          <w:t>Startup.ini</w:t>
        </w:r>
        <w:r w:rsidR="004F4CE7">
          <w:rPr>
            <w:noProof/>
            <w:webHidden/>
          </w:rPr>
          <w:tab/>
        </w:r>
        <w:r w:rsidR="004F4CE7">
          <w:rPr>
            <w:noProof/>
            <w:webHidden/>
          </w:rPr>
          <w:fldChar w:fldCharType="begin"/>
        </w:r>
        <w:r w:rsidR="004F4CE7">
          <w:rPr>
            <w:noProof/>
            <w:webHidden/>
          </w:rPr>
          <w:instrText xml:space="preserve"> PAGEREF _Toc412107650 \h </w:instrText>
        </w:r>
        <w:r w:rsidR="004F4CE7">
          <w:rPr>
            <w:noProof/>
            <w:webHidden/>
          </w:rPr>
        </w:r>
        <w:r w:rsidR="004F4CE7">
          <w:rPr>
            <w:noProof/>
            <w:webHidden/>
          </w:rPr>
          <w:fldChar w:fldCharType="separate"/>
        </w:r>
        <w:r w:rsidR="001207FB">
          <w:rPr>
            <w:noProof/>
            <w:webHidden/>
          </w:rPr>
          <w:t>25</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51" w:history="1">
        <w:r w:rsidR="004F4CE7" w:rsidRPr="00F46ECA">
          <w:rPr>
            <w:rStyle w:val="Hyperlink"/>
            <w:noProof/>
            <w:lang w:val="en-GB"/>
          </w:rPr>
          <w:t>3.3.</w:t>
        </w:r>
        <w:r w:rsidR="004F4CE7">
          <w:rPr>
            <w:rFonts w:asciiTheme="minorHAnsi" w:eastAsiaTheme="minorEastAsia" w:hAnsiTheme="minorHAnsi" w:cstheme="minorBidi"/>
            <w:noProof/>
            <w:sz w:val="22"/>
            <w:szCs w:val="22"/>
          </w:rPr>
          <w:tab/>
        </w:r>
        <w:r w:rsidR="004F4CE7" w:rsidRPr="00F46ECA">
          <w:rPr>
            <w:rStyle w:val="Hyperlink"/>
            <w:noProof/>
            <w:lang w:val="en-GB"/>
          </w:rPr>
          <w:t>Observation file</w:t>
        </w:r>
        <w:r w:rsidR="004F4CE7">
          <w:rPr>
            <w:noProof/>
            <w:webHidden/>
          </w:rPr>
          <w:tab/>
        </w:r>
        <w:r w:rsidR="004F4CE7">
          <w:rPr>
            <w:noProof/>
            <w:webHidden/>
          </w:rPr>
          <w:fldChar w:fldCharType="begin"/>
        </w:r>
        <w:r w:rsidR="004F4CE7">
          <w:rPr>
            <w:noProof/>
            <w:webHidden/>
          </w:rPr>
          <w:instrText xml:space="preserve"> PAGEREF _Toc412107651 \h </w:instrText>
        </w:r>
        <w:r w:rsidR="004F4CE7">
          <w:rPr>
            <w:noProof/>
            <w:webHidden/>
          </w:rPr>
        </w:r>
        <w:r w:rsidR="004F4CE7">
          <w:rPr>
            <w:noProof/>
            <w:webHidden/>
          </w:rPr>
          <w:fldChar w:fldCharType="separate"/>
        </w:r>
        <w:r w:rsidR="001207FB">
          <w:rPr>
            <w:noProof/>
            <w:webHidden/>
          </w:rPr>
          <w:t>27</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52" w:history="1">
        <w:r w:rsidR="004F4CE7" w:rsidRPr="00F46ECA">
          <w:rPr>
            <w:rStyle w:val="Hyperlink"/>
            <w:noProof/>
            <w:lang w:val="en-GB"/>
          </w:rPr>
          <w:t>3.3.1.</w:t>
        </w:r>
        <w:r w:rsidR="004F4CE7">
          <w:rPr>
            <w:rFonts w:asciiTheme="minorHAnsi" w:eastAsiaTheme="minorEastAsia" w:hAnsiTheme="minorHAnsi" w:cstheme="minorBidi"/>
            <w:noProof/>
            <w:sz w:val="22"/>
            <w:szCs w:val="22"/>
          </w:rPr>
          <w:tab/>
        </w:r>
        <w:r w:rsidR="004F4CE7" w:rsidRPr="00F46ECA">
          <w:rPr>
            <w:rStyle w:val="Hyperlink"/>
            <w:noProof/>
            <w:lang w:val="en-GB"/>
          </w:rPr>
          <w:t>Hourly Frequency</w:t>
        </w:r>
        <w:r w:rsidR="004F4CE7">
          <w:rPr>
            <w:noProof/>
            <w:webHidden/>
          </w:rPr>
          <w:tab/>
        </w:r>
        <w:r w:rsidR="004F4CE7">
          <w:rPr>
            <w:noProof/>
            <w:webHidden/>
          </w:rPr>
          <w:fldChar w:fldCharType="begin"/>
        </w:r>
        <w:r w:rsidR="004F4CE7">
          <w:rPr>
            <w:noProof/>
            <w:webHidden/>
          </w:rPr>
          <w:instrText xml:space="preserve"> PAGEREF _Toc412107652 \h </w:instrText>
        </w:r>
        <w:r w:rsidR="004F4CE7">
          <w:rPr>
            <w:noProof/>
            <w:webHidden/>
          </w:rPr>
        </w:r>
        <w:r w:rsidR="004F4CE7">
          <w:rPr>
            <w:noProof/>
            <w:webHidden/>
          </w:rPr>
          <w:fldChar w:fldCharType="separate"/>
        </w:r>
        <w:r w:rsidR="001207FB">
          <w:rPr>
            <w:noProof/>
            <w:webHidden/>
          </w:rPr>
          <w:t>27</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53" w:history="1">
        <w:r w:rsidR="004F4CE7" w:rsidRPr="00F46ECA">
          <w:rPr>
            <w:rStyle w:val="Hyperlink"/>
            <w:noProof/>
            <w:lang w:val="en-GB"/>
          </w:rPr>
          <w:t>3.3.2.</w:t>
        </w:r>
        <w:r w:rsidR="004F4CE7">
          <w:rPr>
            <w:rFonts w:asciiTheme="minorHAnsi" w:eastAsiaTheme="minorEastAsia" w:hAnsiTheme="minorHAnsi" w:cstheme="minorBidi"/>
            <w:noProof/>
            <w:sz w:val="22"/>
            <w:szCs w:val="22"/>
          </w:rPr>
          <w:tab/>
        </w:r>
        <w:r w:rsidR="004F4CE7" w:rsidRPr="00F46ECA">
          <w:rPr>
            <w:rStyle w:val="Hyperlink"/>
            <w:noProof/>
            <w:lang w:val="en-GB"/>
          </w:rPr>
          <w:t>Yearly Frequency</w:t>
        </w:r>
        <w:r w:rsidR="004F4CE7">
          <w:rPr>
            <w:noProof/>
            <w:webHidden/>
          </w:rPr>
          <w:tab/>
        </w:r>
        <w:r w:rsidR="004F4CE7">
          <w:rPr>
            <w:noProof/>
            <w:webHidden/>
          </w:rPr>
          <w:fldChar w:fldCharType="begin"/>
        </w:r>
        <w:r w:rsidR="004F4CE7">
          <w:rPr>
            <w:noProof/>
            <w:webHidden/>
          </w:rPr>
          <w:instrText xml:space="preserve"> PAGEREF _Toc412107653 \h </w:instrText>
        </w:r>
        <w:r w:rsidR="004F4CE7">
          <w:rPr>
            <w:noProof/>
            <w:webHidden/>
          </w:rPr>
        </w:r>
        <w:r w:rsidR="004F4CE7">
          <w:rPr>
            <w:noProof/>
            <w:webHidden/>
          </w:rPr>
          <w:fldChar w:fldCharType="separate"/>
        </w:r>
        <w:r w:rsidR="001207FB">
          <w:rPr>
            <w:noProof/>
            <w:webHidden/>
          </w:rPr>
          <w:t>29</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54" w:history="1">
        <w:r w:rsidR="004F4CE7" w:rsidRPr="00F46ECA">
          <w:rPr>
            <w:rStyle w:val="Hyperlink"/>
            <w:noProof/>
            <w:lang w:val="en-GB"/>
          </w:rPr>
          <w:t>3.4.</w:t>
        </w:r>
        <w:r w:rsidR="004F4CE7">
          <w:rPr>
            <w:rFonts w:asciiTheme="minorHAnsi" w:eastAsiaTheme="minorEastAsia" w:hAnsiTheme="minorHAnsi" w:cstheme="minorBidi"/>
            <w:noProof/>
            <w:sz w:val="22"/>
            <w:szCs w:val="22"/>
          </w:rPr>
          <w:tab/>
        </w:r>
        <w:r w:rsidR="004F4CE7" w:rsidRPr="00F46ECA">
          <w:rPr>
            <w:rStyle w:val="Hyperlink"/>
            <w:noProof/>
            <w:lang w:val="en-GB"/>
          </w:rPr>
          <w:t>Model file</w:t>
        </w:r>
        <w:r w:rsidR="004F4CE7">
          <w:rPr>
            <w:noProof/>
            <w:webHidden/>
          </w:rPr>
          <w:tab/>
        </w:r>
        <w:r w:rsidR="004F4CE7">
          <w:rPr>
            <w:noProof/>
            <w:webHidden/>
          </w:rPr>
          <w:fldChar w:fldCharType="begin"/>
        </w:r>
        <w:r w:rsidR="004F4CE7">
          <w:rPr>
            <w:noProof/>
            <w:webHidden/>
          </w:rPr>
          <w:instrText xml:space="preserve"> PAGEREF _Toc412107654 \h </w:instrText>
        </w:r>
        <w:r w:rsidR="004F4CE7">
          <w:rPr>
            <w:noProof/>
            <w:webHidden/>
          </w:rPr>
        </w:r>
        <w:r w:rsidR="004F4CE7">
          <w:rPr>
            <w:noProof/>
            <w:webHidden/>
          </w:rPr>
          <w:fldChar w:fldCharType="separate"/>
        </w:r>
        <w:r w:rsidR="001207FB">
          <w:rPr>
            <w:noProof/>
            <w:webHidden/>
          </w:rPr>
          <w:t>30</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55" w:history="1">
        <w:r w:rsidR="004F4CE7" w:rsidRPr="00F46ECA">
          <w:rPr>
            <w:rStyle w:val="Hyperlink"/>
            <w:noProof/>
            <w:lang w:val="en-GB"/>
          </w:rPr>
          <w:t>3.4.1.</w:t>
        </w:r>
        <w:r w:rsidR="004F4CE7">
          <w:rPr>
            <w:rFonts w:asciiTheme="minorHAnsi" w:eastAsiaTheme="minorEastAsia" w:hAnsiTheme="minorHAnsi" w:cstheme="minorBidi"/>
            <w:noProof/>
            <w:sz w:val="22"/>
            <w:szCs w:val="22"/>
          </w:rPr>
          <w:tab/>
        </w:r>
        <w:r w:rsidR="004F4CE7" w:rsidRPr="00F46ECA">
          <w:rPr>
            <w:rStyle w:val="Hyperlink"/>
            <w:noProof/>
            <w:lang w:val="en-GB"/>
          </w:rPr>
          <w:t>Hourly Frequency</w:t>
        </w:r>
        <w:r w:rsidR="004F4CE7">
          <w:rPr>
            <w:noProof/>
            <w:webHidden/>
          </w:rPr>
          <w:tab/>
        </w:r>
        <w:r w:rsidR="004F4CE7">
          <w:rPr>
            <w:noProof/>
            <w:webHidden/>
          </w:rPr>
          <w:fldChar w:fldCharType="begin"/>
        </w:r>
        <w:r w:rsidR="004F4CE7">
          <w:rPr>
            <w:noProof/>
            <w:webHidden/>
          </w:rPr>
          <w:instrText xml:space="preserve"> PAGEREF _Toc412107655 \h </w:instrText>
        </w:r>
        <w:r w:rsidR="004F4CE7">
          <w:rPr>
            <w:noProof/>
            <w:webHidden/>
          </w:rPr>
        </w:r>
        <w:r w:rsidR="004F4CE7">
          <w:rPr>
            <w:noProof/>
            <w:webHidden/>
          </w:rPr>
          <w:fldChar w:fldCharType="separate"/>
        </w:r>
        <w:r w:rsidR="001207FB">
          <w:rPr>
            <w:noProof/>
            <w:webHidden/>
          </w:rPr>
          <w:t>30</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56" w:history="1">
        <w:r w:rsidR="004F4CE7" w:rsidRPr="00F46ECA">
          <w:rPr>
            <w:rStyle w:val="Hyperlink"/>
            <w:noProof/>
            <w:lang w:val="en-GB"/>
          </w:rPr>
          <w:t>3.4.2.</w:t>
        </w:r>
        <w:r w:rsidR="004F4CE7">
          <w:rPr>
            <w:rFonts w:asciiTheme="minorHAnsi" w:eastAsiaTheme="minorEastAsia" w:hAnsiTheme="minorHAnsi" w:cstheme="minorBidi"/>
            <w:noProof/>
            <w:sz w:val="22"/>
            <w:szCs w:val="22"/>
          </w:rPr>
          <w:tab/>
        </w:r>
        <w:r w:rsidR="004F4CE7" w:rsidRPr="00F46ECA">
          <w:rPr>
            <w:rStyle w:val="Hyperlink"/>
            <w:noProof/>
            <w:lang w:val="en-GB"/>
          </w:rPr>
          <w:t>Yearly Frequency</w:t>
        </w:r>
        <w:r w:rsidR="004F4CE7">
          <w:rPr>
            <w:noProof/>
            <w:webHidden/>
          </w:rPr>
          <w:tab/>
        </w:r>
        <w:r w:rsidR="004F4CE7">
          <w:rPr>
            <w:noProof/>
            <w:webHidden/>
          </w:rPr>
          <w:fldChar w:fldCharType="begin"/>
        </w:r>
        <w:r w:rsidR="004F4CE7">
          <w:rPr>
            <w:noProof/>
            <w:webHidden/>
          </w:rPr>
          <w:instrText xml:space="preserve"> PAGEREF _Toc412107656 \h </w:instrText>
        </w:r>
        <w:r w:rsidR="004F4CE7">
          <w:rPr>
            <w:noProof/>
            <w:webHidden/>
          </w:rPr>
        </w:r>
        <w:r w:rsidR="004F4CE7">
          <w:rPr>
            <w:noProof/>
            <w:webHidden/>
          </w:rPr>
          <w:fldChar w:fldCharType="separate"/>
        </w:r>
        <w:r w:rsidR="001207FB">
          <w:rPr>
            <w:noProof/>
            <w:webHidden/>
          </w:rPr>
          <w:t>33</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57" w:history="1">
        <w:r w:rsidR="004F4CE7" w:rsidRPr="00F46ECA">
          <w:rPr>
            <w:rStyle w:val="Hyperlink"/>
            <w:noProof/>
            <w:lang w:val="en-GB"/>
          </w:rPr>
          <w:t>3.5.</w:t>
        </w:r>
        <w:r w:rsidR="004F4CE7">
          <w:rPr>
            <w:rFonts w:asciiTheme="minorHAnsi" w:eastAsiaTheme="minorEastAsia" w:hAnsiTheme="minorHAnsi" w:cstheme="minorBidi"/>
            <w:noProof/>
            <w:sz w:val="22"/>
            <w:szCs w:val="22"/>
          </w:rPr>
          <w:tab/>
        </w:r>
        <w:r w:rsidR="004F4CE7" w:rsidRPr="00F46ECA">
          <w:rPr>
            <w:rStyle w:val="Hyperlink"/>
            <w:noProof/>
            <w:lang w:val="en-GB"/>
          </w:rPr>
          <w:t>Using DELTA with yearly output</w:t>
        </w:r>
        <w:r w:rsidR="004F4CE7">
          <w:rPr>
            <w:noProof/>
            <w:webHidden/>
          </w:rPr>
          <w:tab/>
        </w:r>
        <w:r w:rsidR="004F4CE7">
          <w:rPr>
            <w:noProof/>
            <w:webHidden/>
          </w:rPr>
          <w:fldChar w:fldCharType="begin"/>
        </w:r>
        <w:r w:rsidR="004F4CE7">
          <w:rPr>
            <w:noProof/>
            <w:webHidden/>
          </w:rPr>
          <w:instrText xml:space="preserve"> PAGEREF _Toc412107657 \h </w:instrText>
        </w:r>
        <w:r w:rsidR="004F4CE7">
          <w:rPr>
            <w:noProof/>
            <w:webHidden/>
          </w:rPr>
        </w:r>
        <w:r w:rsidR="004F4CE7">
          <w:rPr>
            <w:noProof/>
            <w:webHidden/>
          </w:rPr>
          <w:fldChar w:fldCharType="separate"/>
        </w:r>
        <w:r w:rsidR="001207FB">
          <w:rPr>
            <w:noProof/>
            <w:webHidden/>
          </w:rPr>
          <w:t>33</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58" w:history="1">
        <w:r w:rsidR="004F4CE7" w:rsidRPr="00F46ECA">
          <w:rPr>
            <w:rStyle w:val="Hyperlink"/>
            <w:noProof/>
            <w:lang w:val="en-GB"/>
          </w:rPr>
          <w:t>4.</w:t>
        </w:r>
        <w:r w:rsidR="004F4CE7">
          <w:rPr>
            <w:rFonts w:asciiTheme="minorHAnsi" w:eastAsiaTheme="minorEastAsia" w:hAnsiTheme="minorHAnsi" w:cstheme="minorBidi"/>
            <w:b w:val="0"/>
            <w:bCs w:val="0"/>
            <w:noProof/>
          </w:rPr>
          <w:tab/>
        </w:r>
        <w:r w:rsidR="004F4CE7" w:rsidRPr="00F46ECA">
          <w:rPr>
            <w:rStyle w:val="Hyperlink"/>
            <w:noProof/>
            <w:lang w:val="en-GB"/>
          </w:rPr>
          <w:t>Delta Tool top menu</w:t>
        </w:r>
        <w:r w:rsidR="004F4CE7">
          <w:rPr>
            <w:noProof/>
            <w:webHidden/>
          </w:rPr>
          <w:tab/>
        </w:r>
        <w:r w:rsidR="004F4CE7">
          <w:rPr>
            <w:noProof/>
            <w:webHidden/>
          </w:rPr>
          <w:fldChar w:fldCharType="begin"/>
        </w:r>
        <w:r w:rsidR="004F4CE7">
          <w:rPr>
            <w:noProof/>
            <w:webHidden/>
          </w:rPr>
          <w:instrText xml:space="preserve"> PAGEREF _Toc412107658 \h </w:instrText>
        </w:r>
        <w:r w:rsidR="004F4CE7">
          <w:rPr>
            <w:noProof/>
            <w:webHidden/>
          </w:rPr>
        </w:r>
        <w:r w:rsidR="004F4CE7">
          <w:rPr>
            <w:noProof/>
            <w:webHidden/>
          </w:rPr>
          <w:fldChar w:fldCharType="separate"/>
        </w:r>
        <w:r w:rsidR="001207FB">
          <w:rPr>
            <w:noProof/>
            <w:webHidden/>
          </w:rPr>
          <w:t>33</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59" w:history="1">
        <w:r w:rsidR="004F4CE7" w:rsidRPr="00F46ECA">
          <w:rPr>
            <w:rStyle w:val="Hyperlink"/>
            <w:rFonts w:ascii="Times New Roman" w:hAnsi="Times New Roman"/>
            <w:noProof/>
            <w:lang w:val="en-GB"/>
          </w:rPr>
          <w:t>5.</w:t>
        </w:r>
        <w:r w:rsidR="004F4CE7">
          <w:rPr>
            <w:rFonts w:asciiTheme="minorHAnsi" w:eastAsiaTheme="minorEastAsia" w:hAnsiTheme="minorHAnsi" w:cstheme="minorBidi"/>
            <w:b w:val="0"/>
            <w:bCs w:val="0"/>
            <w:noProof/>
          </w:rPr>
          <w:tab/>
        </w:r>
        <w:r w:rsidR="004F4CE7" w:rsidRPr="00F46ECA">
          <w:rPr>
            <w:rStyle w:val="Hyperlink"/>
            <w:noProof/>
            <w:lang w:val="en-GB"/>
          </w:rPr>
          <w:t>Exploration</w:t>
        </w:r>
        <w:r w:rsidR="004F4CE7" w:rsidRPr="00F46ECA">
          <w:rPr>
            <w:rStyle w:val="Hyperlink"/>
            <w:rFonts w:ascii="Times New Roman" w:hAnsi="Times New Roman"/>
            <w:noProof/>
            <w:lang w:val="en-GB"/>
          </w:rPr>
          <w:t xml:space="preserve"> </w:t>
        </w:r>
        <w:r w:rsidR="004F4CE7" w:rsidRPr="00F46ECA">
          <w:rPr>
            <w:rStyle w:val="Hyperlink"/>
            <w:noProof/>
            <w:lang w:val="en-GB"/>
          </w:rPr>
          <w:t>mode</w:t>
        </w:r>
        <w:r w:rsidR="004F4CE7">
          <w:rPr>
            <w:noProof/>
            <w:webHidden/>
          </w:rPr>
          <w:tab/>
        </w:r>
        <w:r w:rsidR="004F4CE7">
          <w:rPr>
            <w:noProof/>
            <w:webHidden/>
          </w:rPr>
          <w:fldChar w:fldCharType="begin"/>
        </w:r>
        <w:r w:rsidR="004F4CE7">
          <w:rPr>
            <w:noProof/>
            <w:webHidden/>
          </w:rPr>
          <w:instrText xml:space="preserve"> PAGEREF _Toc412107659 \h </w:instrText>
        </w:r>
        <w:r w:rsidR="004F4CE7">
          <w:rPr>
            <w:noProof/>
            <w:webHidden/>
          </w:rPr>
        </w:r>
        <w:r w:rsidR="004F4CE7">
          <w:rPr>
            <w:noProof/>
            <w:webHidden/>
          </w:rPr>
          <w:fldChar w:fldCharType="separate"/>
        </w:r>
        <w:r w:rsidR="001207FB">
          <w:rPr>
            <w:noProof/>
            <w:webHidden/>
          </w:rPr>
          <w:t>34</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60" w:history="1">
        <w:r w:rsidR="004F4CE7" w:rsidRPr="00F46ECA">
          <w:rPr>
            <w:rStyle w:val="Hyperlink"/>
            <w:noProof/>
            <w:lang w:val="en-GB"/>
          </w:rPr>
          <w:t>5.1.</w:t>
        </w:r>
        <w:r w:rsidR="004F4CE7">
          <w:rPr>
            <w:rFonts w:asciiTheme="minorHAnsi" w:eastAsiaTheme="minorEastAsia" w:hAnsiTheme="minorHAnsi" w:cstheme="minorBidi"/>
            <w:noProof/>
            <w:sz w:val="22"/>
            <w:szCs w:val="22"/>
          </w:rPr>
          <w:tab/>
        </w:r>
        <w:r w:rsidR="004F4CE7" w:rsidRPr="00F46ECA">
          <w:rPr>
            <w:rStyle w:val="Hyperlink"/>
            <w:noProof/>
            <w:lang w:val="en-GB"/>
          </w:rPr>
          <w:t>The data selection interface</w:t>
        </w:r>
        <w:r w:rsidR="004F4CE7">
          <w:rPr>
            <w:noProof/>
            <w:webHidden/>
          </w:rPr>
          <w:tab/>
        </w:r>
        <w:r w:rsidR="004F4CE7">
          <w:rPr>
            <w:noProof/>
            <w:webHidden/>
          </w:rPr>
          <w:fldChar w:fldCharType="begin"/>
        </w:r>
        <w:r w:rsidR="004F4CE7">
          <w:rPr>
            <w:noProof/>
            <w:webHidden/>
          </w:rPr>
          <w:instrText xml:space="preserve"> PAGEREF _Toc412107660 \h </w:instrText>
        </w:r>
        <w:r w:rsidR="004F4CE7">
          <w:rPr>
            <w:noProof/>
            <w:webHidden/>
          </w:rPr>
        </w:r>
        <w:r w:rsidR="004F4CE7">
          <w:rPr>
            <w:noProof/>
            <w:webHidden/>
          </w:rPr>
          <w:fldChar w:fldCharType="separate"/>
        </w:r>
        <w:r w:rsidR="001207FB">
          <w:rPr>
            <w:noProof/>
            <w:webHidden/>
          </w:rPr>
          <w:t>35</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61" w:history="1">
        <w:r w:rsidR="004F4CE7" w:rsidRPr="00F46ECA">
          <w:rPr>
            <w:rStyle w:val="Hyperlink"/>
            <w:noProof/>
            <w:lang w:val="en-GB"/>
          </w:rPr>
          <w:t>5.2.</w:t>
        </w:r>
        <w:r w:rsidR="004F4CE7">
          <w:rPr>
            <w:rFonts w:asciiTheme="minorHAnsi" w:eastAsiaTheme="minorEastAsia" w:hAnsiTheme="minorHAnsi" w:cstheme="minorBidi"/>
            <w:noProof/>
            <w:sz w:val="22"/>
            <w:szCs w:val="22"/>
          </w:rPr>
          <w:tab/>
        </w:r>
        <w:r w:rsidR="004F4CE7" w:rsidRPr="00F46ECA">
          <w:rPr>
            <w:rStyle w:val="Hyperlink"/>
            <w:noProof/>
            <w:lang w:val="en-GB"/>
          </w:rPr>
          <w:t>The analysis interface</w:t>
        </w:r>
        <w:r w:rsidR="004F4CE7">
          <w:rPr>
            <w:noProof/>
            <w:webHidden/>
          </w:rPr>
          <w:tab/>
        </w:r>
        <w:r w:rsidR="004F4CE7">
          <w:rPr>
            <w:noProof/>
            <w:webHidden/>
          </w:rPr>
          <w:fldChar w:fldCharType="begin"/>
        </w:r>
        <w:r w:rsidR="004F4CE7">
          <w:rPr>
            <w:noProof/>
            <w:webHidden/>
          </w:rPr>
          <w:instrText xml:space="preserve"> PAGEREF _Toc412107661 \h </w:instrText>
        </w:r>
        <w:r w:rsidR="004F4CE7">
          <w:rPr>
            <w:noProof/>
            <w:webHidden/>
          </w:rPr>
        </w:r>
        <w:r w:rsidR="004F4CE7">
          <w:rPr>
            <w:noProof/>
            <w:webHidden/>
          </w:rPr>
          <w:fldChar w:fldCharType="separate"/>
        </w:r>
        <w:r w:rsidR="001207FB">
          <w:rPr>
            <w:noProof/>
            <w:webHidden/>
          </w:rPr>
          <w:t>37</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62" w:history="1">
        <w:r w:rsidR="004F4CE7" w:rsidRPr="00F46ECA">
          <w:rPr>
            <w:rStyle w:val="Hyperlink"/>
            <w:noProof/>
            <w:lang w:val="en-GB"/>
          </w:rPr>
          <w:t>5.3.</w:t>
        </w:r>
        <w:r w:rsidR="004F4CE7">
          <w:rPr>
            <w:rFonts w:asciiTheme="minorHAnsi" w:eastAsiaTheme="minorEastAsia" w:hAnsiTheme="minorHAnsi" w:cstheme="minorBidi"/>
            <w:noProof/>
            <w:sz w:val="22"/>
            <w:szCs w:val="22"/>
          </w:rPr>
          <w:tab/>
        </w:r>
        <w:r w:rsidR="004F4CE7" w:rsidRPr="00F46ECA">
          <w:rPr>
            <w:rStyle w:val="Hyperlink"/>
            <w:noProof/>
            <w:lang w:val="en-GB"/>
          </w:rPr>
          <w:t>The main graphical interface</w:t>
        </w:r>
        <w:r w:rsidR="004F4CE7">
          <w:rPr>
            <w:noProof/>
            <w:webHidden/>
          </w:rPr>
          <w:tab/>
        </w:r>
        <w:r w:rsidR="004F4CE7">
          <w:rPr>
            <w:noProof/>
            <w:webHidden/>
          </w:rPr>
          <w:fldChar w:fldCharType="begin"/>
        </w:r>
        <w:r w:rsidR="004F4CE7">
          <w:rPr>
            <w:noProof/>
            <w:webHidden/>
          </w:rPr>
          <w:instrText xml:space="preserve"> PAGEREF _Toc412107662 \h </w:instrText>
        </w:r>
        <w:r w:rsidR="004F4CE7">
          <w:rPr>
            <w:noProof/>
            <w:webHidden/>
          </w:rPr>
        </w:r>
        <w:r w:rsidR="004F4CE7">
          <w:rPr>
            <w:noProof/>
            <w:webHidden/>
          </w:rPr>
          <w:fldChar w:fldCharType="separate"/>
        </w:r>
        <w:r w:rsidR="001207FB">
          <w:rPr>
            <w:noProof/>
            <w:webHidden/>
          </w:rPr>
          <w:t>39</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63" w:history="1">
        <w:r w:rsidR="004F4CE7" w:rsidRPr="00F46ECA">
          <w:rPr>
            <w:rStyle w:val="Hyperlink"/>
            <w:noProof/>
            <w:lang w:val="en-GB"/>
          </w:rPr>
          <w:t>6.</w:t>
        </w:r>
        <w:r w:rsidR="004F4CE7">
          <w:rPr>
            <w:rFonts w:asciiTheme="minorHAnsi" w:eastAsiaTheme="minorEastAsia" w:hAnsiTheme="minorHAnsi" w:cstheme="minorBidi"/>
            <w:b w:val="0"/>
            <w:bCs w:val="0"/>
            <w:noProof/>
          </w:rPr>
          <w:tab/>
        </w:r>
        <w:r w:rsidR="004F4CE7" w:rsidRPr="00F46ECA">
          <w:rPr>
            <w:rStyle w:val="Hyperlink"/>
            <w:noProof/>
            <w:lang w:val="en-GB"/>
          </w:rPr>
          <w:t>DELTA functionalities and user’s tuning options</w:t>
        </w:r>
        <w:r w:rsidR="004F4CE7">
          <w:rPr>
            <w:noProof/>
            <w:webHidden/>
          </w:rPr>
          <w:tab/>
        </w:r>
        <w:r w:rsidR="004F4CE7">
          <w:rPr>
            <w:noProof/>
            <w:webHidden/>
          </w:rPr>
          <w:fldChar w:fldCharType="begin"/>
        </w:r>
        <w:r w:rsidR="004F4CE7">
          <w:rPr>
            <w:noProof/>
            <w:webHidden/>
          </w:rPr>
          <w:instrText xml:space="preserve"> PAGEREF _Toc412107663 \h </w:instrText>
        </w:r>
        <w:r w:rsidR="004F4CE7">
          <w:rPr>
            <w:noProof/>
            <w:webHidden/>
          </w:rPr>
        </w:r>
        <w:r w:rsidR="004F4CE7">
          <w:rPr>
            <w:noProof/>
            <w:webHidden/>
          </w:rPr>
          <w:fldChar w:fldCharType="separate"/>
        </w:r>
        <w:r w:rsidR="001207FB">
          <w:rPr>
            <w:noProof/>
            <w:webHidden/>
          </w:rPr>
          <w:t>40</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64" w:history="1">
        <w:r w:rsidR="004F4CE7" w:rsidRPr="00F46ECA">
          <w:rPr>
            <w:rStyle w:val="Hyperlink"/>
            <w:noProof/>
            <w:lang w:val="en-GB"/>
          </w:rPr>
          <w:t>6.1.</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“Playing” with uncertainty parameters: the “goals_criteria_oc” input file</w:t>
        </w:r>
        <w:r w:rsidR="004F4CE7">
          <w:rPr>
            <w:noProof/>
            <w:webHidden/>
          </w:rPr>
          <w:tab/>
        </w:r>
        <w:r w:rsidR="004F4CE7">
          <w:rPr>
            <w:noProof/>
            <w:webHidden/>
          </w:rPr>
          <w:fldChar w:fldCharType="begin"/>
        </w:r>
        <w:r w:rsidR="004F4CE7">
          <w:rPr>
            <w:noProof/>
            <w:webHidden/>
          </w:rPr>
          <w:instrText xml:space="preserve"> PAGEREF _Toc412107664 \h </w:instrText>
        </w:r>
        <w:r w:rsidR="004F4CE7">
          <w:rPr>
            <w:noProof/>
            <w:webHidden/>
          </w:rPr>
        </w:r>
        <w:r w:rsidR="004F4CE7">
          <w:rPr>
            <w:noProof/>
            <w:webHidden/>
          </w:rPr>
          <w:fldChar w:fldCharType="separate"/>
        </w:r>
        <w:r w:rsidR="001207FB">
          <w:rPr>
            <w:noProof/>
            <w:webHidden/>
          </w:rPr>
          <w:t>40</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65" w:history="1">
        <w:r w:rsidR="004F4CE7" w:rsidRPr="00F46ECA">
          <w:rPr>
            <w:rStyle w:val="Hyperlink"/>
            <w:noProof/>
            <w:lang w:val="en-GB"/>
          </w:rPr>
          <w:t>6.2.</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Saving summary statistics information in ASCII</w:t>
        </w:r>
        <w:r w:rsidR="004F4CE7">
          <w:rPr>
            <w:noProof/>
            <w:webHidden/>
          </w:rPr>
          <w:tab/>
        </w:r>
        <w:r w:rsidR="004F4CE7">
          <w:rPr>
            <w:noProof/>
            <w:webHidden/>
          </w:rPr>
          <w:fldChar w:fldCharType="begin"/>
        </w:r>
        <w:r w:rsidR="004F4CE7">
          <w:rPr>
            <w:noProof/>
            <w:webHidden/>
          </w:rPr>
          <w:instrText xml:space="preserve"> PAGEREF _Toc412107665 \h </w:instrText>
        </w:r>
        <w:r w:rsidR="004F4CE7">
          <w:rPr>
            <w:noProof/>
            <w:webHidden/>
          </w:rPr>
        </w:r>
        <w:r w:rsidR="004F4CE7">
          <w:rPr>
            <w:noProof/>
            <w:webHidden/>
          </w:rPr>
          <w:fldChar w:fldCharType="separate"/>
        </w:r>
        <w:r w:rsidR="001207FB">
          <w:rPr>
            <w:noProof/>
            <w:webHidden/>
          </w:rPr>
          <w:t>41</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66" w:history="1">
        <w:r w:rsidR="004F4CE7" w:rsidRPr="00F46ECA">
          <w:rPr>
            <w:rStyle w:val="Hyperlink"/>
            <w:noProof/>
            <w:lang w:val="en-GB"/>
          </w:rPr>
          <w:t>6.3.</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Mouse-driven recognize functionality</w:t>
        </w:r>
        <w:r w:rsidR="004F4CE7">
          <w:rPr>
            <w:noProof/>
            <w:webHidden/>
          </w:rPr>
          <w:tab/>
        </w:r>
        <w:r w:rsidR="004F4CE7">
          <w:rPr>
            <w:noProof/>
            <w:webHidden/>
          </w:rPr>
          <w:fldChar w:fldCharType="begin"/>
        </w:r>
        <w:r w:rsidR="004F4CE7">
          <w:rPr>
            <w:noProof/>
            <w:webHidden/>
          </w:rPr>
          <w:instrText xml:space="preserve"> PAGEREF _Toc412107666 \h </w:instrText>
        </w:r>
        <w:r w:rsidR="004F4CE7">
          <w:rPr>
            <w:noProof/>
            <w:webHidden/>
          </w:rPr>
        </w:r>
        <w:r w:rsidR="004F4CE7">
          <w:rPr>
            <w:noProof/>
            <w:webHidden/>
          </w:rPr>
          <w:fldChar w:fldCharType="separate"/>
        </w:r>
        <w:r w:rsidR="001207FB">
          <w:rPr>
            <w:noProof/>
            <w:webHidden/>
          </w:rPr>
          <w:t>41</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67" w:history="1">
        <w:r w:rsidR="004F4CE7" w:rsidRPr="00F46ECA">
          <w:rPr>
            <w:rStyle w:val="Hyperlink"/>
            <w:noProof/>
            <w:lang w:val="en-GB"/>
          </w:rPr>
          <w:t>6.4.</w:t>
        </w:r>
        <w:r w:rsidR="004F4CE7">
          <w:rPr>
            <w:rFonts w:asciiTheme="minorHAnsi" w:eastAsiaTheme="minorEastAsia" w:hAnsiTheme="minorHAnsi" w:cstheme="minorBidi"/>
            <w:noProof/>
            <w:sz w:val="22"/>
            <w:szCs w:val="22"/>
          </w:rPr>
          <w:tab/>
        </w:r>
        <w:r w:rsidR="004F4CE7" w:rsidRPr="00F46ECA">
          <w:rPr>
            <w:rStyle w:val="Hyperlink"/>
            <w:rFonts w:cs="Arial"/>
            <w:noProof/>
            <w:lang w:val="en-GB"/>
          </w:rPr>
          <w:t>Managing multiple datasets: the “MyDeltaInput” option</w:t>
        </w:r>
        <w:r w:rsidR="004F4CE7">
          <w:rPr>
            <w:noProof/>
            <w:webHidden/>
          </w:rPr>
          <w:tab/>
        </w:r>
        <w:r w:rsidR="004F4CE7">
          <w:rPr>
            <w:noProof/>
            <w:webHidden/>
          </w:rPr>
          <w:fldChar w:fldCharType="begin"/>
        </w:r>
        <w:r w:rsidR="004F4CE7">
          <w:rPr>
            <w:noProof/>
            <w:webHidden/>
          </w:rPr>
          <w:instrText xml:space="preserve"> PAGEREF _Toc412107667 \h </w:instrText>
        </w:r>
        <w:r w:rsidR="004F4CE7">
          <w:rPr>
            <w:noProof/>
            <w:webHidden/>
          </w:rPr>
        </w:r>
        <w:r w:rsidR="004F4CE7">
          <w:rPr>
            <w:noProof/>
            <w:webHidden/>
          </w:rPr>
          <w:fldChar w:fldCharType="separate"/>
        </w:r>
        <w:r w:rsidR="001207FB">
          <w:rPr>
            <w:noProof/>
            <w:webHidden/>
          </w:rPr>
          <w:t>41</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68" w:history="1">
        <w:r w:rsidR="004F4CE7" w:rsidRPr="00F46ECA">
          <w:rPr>
            <w:rStyle w:val="Hyperlink"/>
            <w:noProof/>
            <w:lang w:val="en-GB"/>
          </w:rPr>
          <w:t>7.</w:t>
        </w:r>
        <w:r w:rsidR="004F4CE7">
          <w:rPr>
            <w:rFonts w:asciiTheme="minorHAnsi" w:eastAsiaTheme="minorEastAsia" w:hAnsiTheme="minorHAnsi" w:cstheme="minorBidi"/>
            <w:b w:val="0"/>
            <w:bCs w:val="0"/>
            <w:noProof/>
          </w:rPr>
          <w:tab/>
        </w:r>
        <w:r w:rsidR="004F4CE7" w:rsidRPr="00F46ECA">
          <w:rPr>
            <w:rStyle w:val="Hyperlink"/>
            <w:noProof/>
            <w:lang w:val="en-GB"/>
          </w:rPr>
          <w:t>Benchmarking mode</w:t>
        </w:r>
        <w:r w:rsidR="004F4CE7">
          <w:rPr>
            <w:noProof/>
            <w:webHidden/>
          </w:rPr>
          <w:tab/>
        </w:r>
        <w:r w:rsidR="004F4CE7">
          <w:rPr>
            <w:noProof/>
            <w:webHidden/>
          </w:rPr>
          <w:fldChar w:fldCharType="begin"/>
        </w:r>
        <w:r w:rsidR="004F4CE7">
          <w:rPr>
            <w:noProof/>
            <w:webHidden/>
          </w:rPr>
          <w:instrText xml:space="preserve"> PAGEREF _Toc412107668 \h </w:instrText>
        </w:r>
        <w:r w:rsidR="004F4CE7">
          <w:rPr>
            <w:noProof/>
            <w:webHidden/>
          </w:rPr>
        </w:r>
        <w:r w:rsidR="004F4CE7">
          <w:rPr>
            <w:noProof/>
            <w:webHidden/>
          </w:rPr>
          <w:fldChar w:fldCharType="separate"/>
        </w:r>
        <w:r w:rsidR="001207FB">
          <w:rPr>
            <w:noProof/>
            <w:webHidden/>
          </w:rPr>
          <w:t>42</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69" w:history="1">
        <w:r w:rsidR="004F4CE7" w:rsidRPr="00F46ECA">
          <w:rPr>
            <w:rStyle w:val="Hyperlink"/>
            <w:noProof/>
            <w:lang w:val="en-GB"/>
          </w:rPr>
          <w:t>8.</w:t>
        </w:r>
        <w:r w:rsidR="004F4CE7">
          <w:rPr>
            <w:rFonts w:asciiTheme="minorHAnsi" w:eastAsiaTheme="minorEastAsia" w:hAnsiTheme="minorHAnsi" w:cstheme="minorBidi"/>
            <w:b w:val="0"/>
            <w:bCs w:val="0"/>
            <w:noProof/>
          </w:rPr>
          <w:tab/>
        </w:r>
        <w:r w:rsidR="004F4CE7" w:rsidRPr="00F46ECA">
          <w:rPr>
            <w:rStyle w:val="Hyperlink"/>
            <w:noProof/>
            <w:lang w:val="en-GB"/>
          </w:rPr>
          <w:t>Demo Dataset: Po-Valley</w:t>
        </w:r>
        <w:r w:rsidR="004F4CE7">
          <w:rPr>
            <w:noProof/>
            <w:webHidden/>
          </w:rPr>
          <w:tab/>
        </w:r>
        <w:r w:rsidR="004F4CE7">
          <w:rPr>
            <w:noProof/>
            <w:webHidden/>
          </w:rPr>
          <w:fldChar w:fldCharType="begin"/>
        </w:r>
        <w:r w:rsidR="004F4CE7">
          <w:rPr>
            <w:noProof/>
            <w:webHidden/>
          </w:rPr>
          <w:instrText xml:space="preserve"> PAGEREF _Toc412107669 \h </w:instrText>
        </w:r>
        <w:r w:rsidR="004F4CE7">
          <w:rPr>
            <w:noProof/>
            <w:webHidden/>
          </w:rPr>
        </w:r>
        <w:r w:rsidR="004F4CE7">
          <w:rPr>
            <w:noProof/>
            <w:webHidden/>
          </w:rPr>
          <w:fldChar w:fldCharType="separate"/>
        </w:r>
        <w:r w:rsidR="001207FB">
          <w:rPr>
            <w:noProof/>
            <w:webHidden/>
          </w:rPr>
          <w:t>43</w:t>
        </w:r>
        <w:r w:rsidR="004F4CE7">
          <w:rPr>
            <w:noProof/>
            <w:webHidden/>
          </w:rPr>
          <w:fldChar w:fldCharType="end"/>
        </w:r>
      </w:hyperlink>
    </w:p>
    <w:p w:rsidR="004F4CE7" w:rsidRDefault="00446197">
      <w:pPr>
        <w:pStyle w:val="TOC2"/>
        <w:tabs>
          <w:tab w:val="left" w:pos="720"/>
          <w:tab w:val="right" w:leader="underscore" w:pos="9017"/>
        </w:tabs>
        <w:rPr>
          <w:rFonts w:asciiTheme="minorHAnsi" w:eastAsiaTheme="minorEastAsia" w:hAnsiTheme="minorHAnsi" w:cstheme="minorBidi"/>
          <w:b w:val="0"/>
          <w:bCs w:val="0"/>
          <w:noProof/>
        </w:rPr>
      </w:pPr>
      <w:hyperlink w:anchor="_Toc412107670" w:history="1">
        <w:r w:rsidR="004F4CE7" w:rsidRPr="00F46ECA">
          <w:rPr>
            <w:rStyle w:val="Hyperlink"/>
            <w:noProof/>
            <w:lang w:val="en-GB"/>
          </w:rPr>
          <w:t>9.</w:t>
        </w:r>
        <w:r w:rsidR="004F4CE7">
          <w:rPr>
            <w:rFonts w:asciiTheme="minorHAnsi" w:eastAsiaTheme="minorEastAsia" w:hAnsiTheme="minorHAnsi" w:cstheme="minorBidi"/>
            <w:b w:val="0"/>
            <w:bCs w:val="0"/>
            <w:noProof/>
          </w:rPr>
          <w:tab/>
        </w:r>
        <w:r w:rsidR="004F4CE7" w:rsidRPr="00F46ECA">
          <w:rPr>
            <w:rStyle w:val="Hyperlink"/>
            <w:noProof/>
            <w:lang w:val="en-GB"/>
          </w:rPr>
          <w:t>Utility programs</w:t>
        </w:r>
        <w:r w:rsidR="004F4CE7">
          <w:rPr>
            <w:noProof/>
            <w:webHidden/>
          </w:rPr>
          <w:tab/>
        </w:r>
        <w:r w:rsidR="004F4CE7">
          <w:rPr>
            <w:noProof/>
            <w:webHidden/>
          </w:rPr>
          <w:fldChar w:fldCharType="begin"/>
        </w:r>
        <w:r w:rsidR="004F4CE7">
          <w:rPr>
            <w:noProof/>
            <w:webHidden/>
          </w:rPr>
          <w:instrText xml:space="preserve"> PAGEREF _Toc412107670 \h </w:instrText>
        </w:r>
        <w:r w:rsidR="004F4CE7">
          <w:rPr>
            <w:noProof/>
            <w:webHidden/>
          </w:rPr>
        </w:r>
        <w:r w:rsidR="004F4CE7">
          <w:rPr>
            <w:noProof/>
            <w:webHidden/>
          </w:rPr>
          <w:fldChar w:fldCharType="separate"/>
        </w:r>
        <w:r w:rsidR="001207FB">
          <w:rPr>
            <w:noProof/>
            <w:webHidden/>
          </w:rPr>
          <w:t>43</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71" w:history="1">
        <w:r w:rsidR="004F4CE7" w:rsidRPr="00F46ECA">
          <w:rPr>
            <w:rStyle w:val="Hyperlink"/>
            <w:noProof/>
            <w:lang w:val="en-GB"/>
          </w:rPr>
          <w:t>9.1.</w:t>
        </w:r>
        <w:r w:rsidR="004F4CE7">
          <w:rPr>
            <w:rFonts w:asciiTheme="minorHAnsi" w:eastAsiaTheme="minorEastAsia" w:hAnsiTheme="minorHAnsi" w:cstheme="minorBidi"/>
            <w:noProof/>
            <w:sz w:val="22"/>
            <w:szCs w:val="22"/>
          </w:rPr>
          <w:tab/>
        </w:r>
        <w:r w:rsidR="004F4CE7" w:rsidRPr="00F46ECA">
          <w:rPr>
            <w:rStyle w:val="Hyperlink"/>
            <w:noProof/>
            <w:lang w:val="en-GB"/>
          </w:rPr>
          <w:t>Data-Check Integrity Tool</w:t>
        </w:r>
        <w:r w:rsidR="004F4CE7">
          <w:rPr>
            <w:noProof/>
            <w:webHidden/>
          </w:rPr>
          <w:tab/>
        </w:r>
        <w:r w:rsidR="004F4CE7">
          <w:rPr>
            <w:noProof/>
            <w:webHidden/>
          </w:rPr>
          <w:fldChar w:fldCharType="begin"/>
        </w:r>
        <w:r w:rsidR="004F4CE7">
          <w:rPr>
            <w:noProof/>
            <w:webHidden/>
          </w:rPr>
          <w:instrText xml:space="preserve"> PAGEREF _Toc412107671 \h </w:instrText>
        </w:r>
        <w:r w:rsidR="004F4CE7">
          <w:rPr>
            <w:noProof/>
            <w:webHidden/>
          </w:rPr>
        </w:r>
        <w:r w:rsidR="004F4CE7">
          <w:rPr>
            <w:noProof/>
            <w:webHidden/>
          </w:rPr>
          <w:fldChar w:fldCharType="separate"/>
        </w:r>
        <w:r w:rsidR="001207FB">
          <w:rPr>
            <w:noProof/>
            <w:webHidden/>
          </w:rPr>
          <w:t>43</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72" w:history="1">
        <w:r w:rsidR="004F4CE7" w:rsidRPr="00F46ECA">
          <w:rPr>
            <w:rStyle w:val="Hyperlink"/>
            <w:noProof/>
            <w:lang w:val="en-GB"/>
          </w:rPr>
          <w:t>9.2.</w:t>
        </w:r>
        <w:r w:rsidR="004F4CE7">
          <w:rPr>
            <w:rFonts w:asciiTheme="minorHAnsi" w:eastAsiaTheme="minorEastAsia" w:hAnsiTheme="minorHAnsi" w:cstheme="minorBidi"/>
            <w:noProof/>
            <w:sz w:val="22"/>
            <w:szCs w:val="22"/>
          </w:rPr>
          <w:tab/>
        </w:r>
        <w:r w:rsidR="004F4CE7" w:rsidRPr="00F46ECA">
          <w:rPr>
            <w:rStyle w:val="Hyperlink"/>
            <w:noProof/>
            <w:lang w:val="en-GB"/>
          </w:rPr>
          <w:t>Interactive format conversion tool</w:t>
        </w:r>
        <w:r w:rsidR="004F4CE7">
          <w:rPr>
            <w:noProof/>
            <w:webHidden/>
          </w:rPr>
          <w:tab/>
        </w:r>
        <w:r w:rsidR="004F4CE7">
          <w:rPr>
            <w:noProof/>
            <w:webHidden/>
          </w:rPr>
          <w:fldChar w:fldCharType="begin"/>
        </w:r>
        <w:r w:rsidR="004F4CE7">
          <w:rPr>
            <w:noProof/>
            <w:webHidden/>
          </w:rPr>
          <w:instrText xml:space="preserve"> PAGEREF _Toc412107672 \h </w:instrText>
        </w:r>
        <w:r w:rsidR="004F4CE7">
          <w:rPr>
            <w:noProof/>
            <w:webHidden/>
          </w:rPr>
        </w:r>
        <w:r w:rsidR="004F4CE7">
          <w:rPr>
            <w:noProof/>
            <w:webHidden/>
          </w:rPr>
          <w:fldChar w:fldCharType="separate"/>
        </w:r>
        <w:r w:rsidR="001207FB">
          <w:rPr>
            <w:noProof/>
            <w:webHidden/>
          </w:rPr>
          <w:t>44</w:t>
        </w:r>
        <w:r w:rsidR="004F4CE7">
          <w:rPr>
            <w:noProof/>
            <w:webHidden/>
          </w:rPr>
          <w:fldChar w:fldCharType="end"/>
        </w:r>
      </w:hyperlink>
    </w:p>
    <w:p w:rsidR="004F4CE7" w:rsidRDefault="00446197">
      <w:pPr>
        <w:pStyle w:val="TOC3"/>
        <w:tabs>
          <w:tab w:val="left" w:pos="1200"/>
          <w:tab w:val="right" w:leader="underscore" w:pos="9017"/>
        </w:tabs>
        <w:rPr>
          <w:rFonts w:asciiTheme="minorHAnsi" w:eastAsiaTheme="minorEastAsia" w:hAnsiTheme="minorHAnsi" w:cstheme="minorBidi"/>
          <w:noProof/>
          <w:sz w:val="22"/>
          <w:szCs w:val="22"/>
        </w:rPr>
      </w:pPr>
      <w:hyperlink w:anchor="_Toc412107673" w:history="1">
        <w:r w:rsidR="004F4CE7" w:rsidRPr="00F46ECA">
          <w:rPr>
            <w:rStyle w:val="Hyperlink"/>
            <w:noProof/>
            <w:lang w:val="en-GB"/>
          </w:rPr>
          <w:t>9.3.</w:t>
        </w:r>
        <w:r w:rsidR="004F4CE7">
          <w:rPr>
            <w:rFonts w:asciiTheme="minorHAnsi" w:eastAsiaTheme="minorEastAsia" w:hAnsiTheme="minorHAnsi" w:cstheme="minorBidi"/>
            <w:noProof/>
            <w:sz w:val="22"/>
            <w:szCs w:val="22"/>
          </w:rPr>
          <w:tab/>
        </w:r>
        <w:r w:rsidR="004F4CE7" w:rsidRPr="00F46ECA">
          <w:rPr>
            <w:rStyle w:val="Hyperlink"/>
            <w:noProof/>
            <w:lang w:val="en-GB"/>
          </w:rPr>
          <w:t>Preproc-CDF</w:t>
        </w:r>
        <w:r w:rsidR="004F4CE7">
          <w:rPr>
            <w:noProof/>
            <w:webHidden/>
          </w:rPr>
          <w:tab/>
        </w:r>
        <w:r w:rsidR="004F4CE7">
          <w:rPr>
            <w:noProof/>
            <w:webHidden/>
          </w:rPr>
          <w:fldChar w:fldCharType="begin"/>
        </w:r>
        <w:r w:rsidR="004F4CE7">
          <w:rPr>
            <w:noProof/>
            <w:webHidden/>
          </w:rPr>
          <w:instrText xml:space="preserve"> PAGEREF _Toc412107673 \h </w:instrText>
        </w:r>
        <w:r w:rsidR="004F4CE7">
          <w:rPr>
            <w:noProof/>
            <w:webHidden/>
          </w:rPr>
        </w:r>
        <w:r w:rsidR="004F4CE7">
          <w:rPr>
            <w:noProof/>
            <w:webHidden/>
          </w:rPr>
          <w:fldChar w:fldCharType="separate"/>
        </w:r>
        <w:r w:rsidR="001207FB">
          <w:rPr>
            <w:noProof/>
            <w:webHidden/>
          </w:rPr>
          <w:t>44</w:t>
        </w:r>
        <w:r w:rsidR="004F4CE7">
          <w:rPr>
            <w:noProof/>
            <w:webHidden/>
          </w:rPr>
          <w:fldChar w:fldCharType="end"/>
        </w:r>
      </w:hyperlink>
    </w:p>
    <w:p w:rsidR="004F4CE7" w:rsidRDefault="00446197">
      <w:pPr>
        <w:pStyle w:val="TOC1"/>
        <w:tabs>
          <w:tab w:val="right" w:leader="underscore" w:pos="9017"/>
        </w:tabs>
        <w:rPr>
          <w:rFonts w:asciiTheme="minorHAnsi" w:eastAsiaTheme="minorEastAsia" w:hAnsiTheme="minorHAnsi" w:cstheme="minorBidi"/>
          <w:b w:val="0"/>
          <w:bCs w:val="0"/>
          <w:i w:val="0"/>
          <w:iCs w:val="0"/>
          <w:noProof/>
          <w:sz w:val="22"/>
          <w:szCs w:val="22"/>
        </w:rPr>
      </w:pPr>
      <w:hyperlink w:anchor="_Toc412107674" w:history="1">
        <w:r w:rsidR="004F4CE7" w:rsidRPr="00F46ECA">
          <w:rPr>
            <w:rStyle w:val="Hyperlink"/>
            <w:noProof/>
            <w:lang w:val="en-GB"/>
          </w:rPr>
          <w:t>DIAGRAMS Overview</w:t>
        </w:r>
        <w:r w:rsidR="004F4CE7">
          <w:rPr>
            <w:noProof/>
            <w:webHidden/>
          </w:rPr>
          <w:tab/>
        </w:r>
        <w:r w:rsidR="004F4CE7">
          <w:rPr>
            <w:noProof/>
            <w:webHidden/>
          </w:rPr>
          <w:fldChar w:fldCharType="begin"/>
        </w:r>
        <w:r w:rsidR="004F4CE7">
          <w:rPr>
            <w:noProof/>
            <w:webHidden/>
          </w:rPr>
          <w:instrText xml:space="preserve"> PAGEREF _Toc412107674 \h </w:instrText>
        </w:r>
        <w:r w:rsidR="004F4CE7">
          <w:rPr>
            <w:noProof/>
            <w:webHidden/>
          </w:rPr>
        </w:r>
        <w:r w:rsidR="004F4CE7">
          <w:rPr>
            <w:noProof/>
            <w:webHidden/>
          </w:rPr>
          <w:fldChar w:fldCharType="separate"/>
        </w:r>
        <w:r w:rsidR="001207FB">
          <w:rPr>
            <w:noProof/>
            <w:webHidden/>
          </w:rPr>
          <w:t>45</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75" w:history="1">
        <w:r w:rsidR="004F4CE7" w:rsidRPr="00F46ECA">
          <w:rPr>
            <w:rStyle w:val="Hyperlink"/>
            <w:noProof/>
          </w:rPr>
          <w:t>TEMPLATE: Diagram name</w:t>
        </w:r>
        <w:r w:rsidR="004F4CE7" w:rsidRPr="00F46ECA">
          <w:rPr>
            <w:rStyle w:val="Hyperlink"/>
            <w:rFonts w:cs="Arial"/>
            <w:bCs/>
            <w:iCs/>
            <w:noProof/>
          </w:rPr>
          <w:t xml:space="preserve"> (Elaboration name)</w:t>
        </w:r>
        <w:r w:rsidR="004F4CE7">
          <w:rPr>
            <w:noProof/>
            <w:webHidden/>
          </w:rPr>
          <w:tab/>
        </w:r>
        <w:r w:rsidR="004F4CE7">
          <w:rPr>
            <w:noProof/>
            <w:webHidden/>
          </w:rPr>
          <w:fldChar w:fldCharType="begin"/>
        </w:r>
        <w:r w:rsidR="004F4CE7">
          <w:rPr>
            <w:noProof/>
            <w:webHidden/>
          </w:rPr>
          <w:instrText xml:space="preserve"> PAGEREF _Toc412107675 \h </w:instrText>
        </w:r>
        <w:r w:rsidR="004F4CE7">
          <w:rPr>
            <w:noProof/>
            <w:webHidden/>
          </w:rPr>
        </w:r>
        <w:r w:rsidR="004F4CE7">
          <w:rPr>
            <w:noProof/>
            <w:webHidden/>
          </w:rPr>
          <w:fldChar w:fldCharType="separate"/>
        </w:r>
        <w:r w:rsidR="001207FB">
          <w:rPr>
            <w:noProof/>
            <w:webHidden/>
          </w:rPr>
          <w:t>46</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76" w:history="1">
        <w:r w:rsidR="004F4CE7" w:rsidRPr="00F46ECA">
          <w:rPr>
            <w:rStyle w:val="Hyperlink"/>
            <w:noProof/>
          </w:rPr>
          <w:t>BARPLOT (Mean, Stddev, Exc. Days)</w:t>
        </w:r>
        <w:r w:rsidR="004F4CE7">
          <w:rPr>
            <w:noProof/>
            <w:webHidden/>
          </w:rPr>
          <w:tab/>
        </w:r>
        <w:r w:rsidR="004F4CE7">
          <w:rPr>
            <w:noProof/>
            <w:webHidden/>
          </w:rPr>
          <w:fldChar w:fldCharType="begin"/>
        </w:r>
        <w:r w:rsidR="004F4CE7">
          <w:rPr>
            <w:noProof/>
            <w:webHidden/>
          </w:rPr>
          <w:instrText xml:space="preserve"> PAGEREF _Toc412107676 \h </w:instrText>
        </w:r>
        <w:r w:rsidR="004F4CE7">
          <w:rPr>
            <w:noProof/>
            <w:webHidden/>
          </w:rPr>
        </w:r>
        <w:r w:rsidR="004F4CE7">
          <w:rPr>
            <w:noProof/>
            <w:webHidden/>
          </w:rPr>
          <w:fldChar w:fldCharType="separate"/>
        </w:r>
        <w:r w:rsidR="001207FB">
          <w:rPr>
            <w:noProof/>
            <w:webHidden/>
          </w:rPr>
          <w:t>47</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77" w:history="1">
        <w:r w:rsidR="004F4CE7" w:rsidRPr="00F46ECA">
          <w:rPr>
            <w:rStyle w:val="Hyperlink"/>
            <w:noProof/>
          </w:rPr>
          <w:t>BARPLOT (Spatial Correlation)</w:t>
        </w:r>
        <w:r w:rsidR="004F4CE7">
          <w:rPr>
            <w:noProof/>
            <w:webHidden/>
          </w:rPr>
          <w:tab/>
        </w:r>
        <w:r w:rsidR="004F4CE7">
          <w:rPr>
            <w:noProof/>
            <w:webHidden/>
          </w:rPr>
          <w:fldChar w:fldCharType="begin"/>
        </w:r>
        <w:r w:rsidR="004F4CE7">
          <w:rPr>
            <w:noProof/>
            <w:webHidden/>
          </w:rPr>
          <w:instrText xml:space="preserve"> PAGEREF _Toc412107677 \h </w:instrText>
        </w:r>
        <w:r w:rsidR="004F4CE7">
          <w:rPr>
            <w:noProof/>
            <w:webHidden/>
          </w:rPr>
        </w:r>
        <w:r w:rsidR="004F4CE7">
          <w:rPr>
            <w:noProof/>
            <w:webHidden/>
          </w:rPr>
          <w:fldChar w:fldCharType="separate"/>
        </w:r>
        <w:r w:rsidR="001207FB">
          <w:rPr>
            <w:noProof/>
            <w:webHidden/>
          </w:rPr>
          <w:t>48</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78" w:history="1">
        <w:r w:rsidR="004F4CE7" w:rsidRPr="00F46ECA">
          <w:rPr>
            <w:rStyle w:val="Hyperlink"/>
            <w:noProof/>
          </w:rPr>
          <w:t>BARPLOT (R, Mbias, RMSE, IOA, RDE, NMB, RPE, FAC2, NMSD)</w:t>
        </w:r>
        <w:r w:rsidR="004F4CE7">
          <w:rPr>
            <w:noProof/>
            <w:webHidden/>
          </w:rPr>
          <w:tab/>
        </w:r>
        <w:r w:rsidR="004F4CE7">
          <w:rPr>
            <w:noProof/>
            <w:webHidden/>
          </w:rPr>
          <w:fldChar w:fldCharType="begin"/>
        </w:r>
        <w:r w:rsidR="004F4CE7">
          <w:rPr>
            <w:noProof/>
            <w:webHidden/>
          </w:rPr>
          <w:instrText xml:space="preserve"> PAGEREF _Toc412107678 \h </w:instrText>
        </w:r>
        <w:r w:rsidR="004F4CE7">
          <w:rPr>
            <w:noProof/>
            <w:webHidden/>
          </w:rPr>
        </w:r>
        <w:r w:rsidR="004F4CE7">
          <w:rPr>
            <w:noProof/>
            <w:webHidden/>
          </w:rPr>
          <w:fldChar w:fldCharType="separate"/>
        </w:r>
        <w:r w:rsidR="001207FB">
          <w:rPr>
            <w:noProof/>
            <w:webHidden/>
          </w:rPr>
          <w:t>49</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79" w:history="1">
        <w:r w:rsidR="004F4CE7" w:rsidRPr="00F46ECA">
          <w:rPr>
            <w:rStyle w:val="Hyperlink"/>
            <w:noProof/>
          </w:rPr>
          <w:t>BARPLOT (CUMUL)</w:t>
        </w:r>
        <w:r w:rsidR="004F4CE7">
          <w:rPr>
            <w:noProof/>
            <w:webHidden/>
          </w:rPr>
          <w:tab/>
        </w:r>
        <w:r w:rsidR="004F4CE7">
          <w:rPr>
            <w:noProof/>
            <w:webHidden/>
          </w:rPr>
          <w:fldChar w:fldCharType="begin"/>
        </w:r>
        <w:r w:rsidR="004F4CE7">
          <w:rPr>
            <w:noProof/>
            <w:webHidden/>
          </w:rPr>
          <w:instrText xml:space="preserve"> PAGEREF _Toc412107679 \h </w:instrText>
        </w:r>
        <w:r w:rsidR="004F4CE7">
          <w:rPr>
            <w:noProof/>
            <w:webHidden/>
          </w:rPr>
        </w:r>
        <w:r w:rsidR="004F4CE7">
          <w:rPr>
            <w:noProof/>
            <w:webHidden/>
          </w:rPr>
          <w:fldChar w:fldCharType="separate"/>
        </w:r>
        <w:r w:rsidR="001207FB">
          <w:rPr>
            <w:noProof/>
            <w:webHidden/>
          </w:rPr>
          <w:t>50</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0" w:history="1">
        <w:r w:rsidR="004F4CE7" w:rsidRPr="00F46ECA">
          <w:rPr>
            <w:rStyle w:val="Hyperlink"/>
            <w:noProof/>
          </w:rPr>
          <w:t>SCATTER (Mean mod vs. mean obs)</w:t>
        </w:r>
        <w:r w:rsidR="004F4CE7">
          <w:rPr>
            <w:noProof/>
            <w:webHidden/>
          </w:rPr>
          <w:tab/>
        </w:r>
        <w:r w:rsidR="004F4CE7">
          <w:rPr>
            <w:noProof/>
            <w:webHidden/>
          </w:rPr>
          <w:fldChar w:fldCharType="begin"/>
        </w:r>
        <w:r w:rsidR="004F4CE7">
          <w:rPr>
            <w:noProof/>
            <w:webHidden/>
          </w:rPr>
          <w:instrText xml:space="preserve"> PAGEREF _Toc412107680 \h </w:instrText>
        </w:r>
        <w:r w:rsidR="004F4CE7">
          <w:rPr>
            <w:noProof/>
            <w:webHidden/>
          </w:rPr>
        </w:r>
        <w:r w:rsidR="004F4CE7">
          <w:rPr>
            <w:noProof/>
            <w:webHidden/>
          </w:rPr>
          <w:fldChar w:fldCharType="separate"/>
        </w:r>
        <w:r w:rsidR="001207FB">
          <w:rPr>
            <w:noProof/>
            <w:webHidden/>
          </w:rPr>
          <w:t>51</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1" w:history="1">
        <w:r w:rsidR="004F4CE7" w:rsidRPr="00F46ECA">
          <w:rPr>
            <w:rStyle w:val="Hyperlink"/>
            <w:noProof/>
          </w:rPr>
          <w:t>SCATTER (One station – All time values)</w:t>
        </w:r>
        <w:r w:rsidR="004F4CE7">
          <w:rPr>
            <w:noProof/>
            <w:webHidden/>
          </w:rPr>
          <w:tab/>
        </w:r>
        <w:r w:rsidR="004F4CE7">
          <w:rPr>
            <w:noProof/>
            <w:webHidden/>
          </w:rPr>
          <w:fldChar w:fldCharType="begin"/>
        </w:r>
        <w:r w:rsidR="004F4CE7">
          <w:rPr>
            <w:noProof/>
            <w:webHidden/>
          </w:rPr>
          <w:instrText xml:space="preserve"> PAGEREF _Toc412107681 \h </w:instrText>
        </w:r>
        <w:r w:rsidR="004F4CE7">
          <w:rPr>
            <w:noProof/>
            <w:webHidden/>
          </w:rPr>
        </w:r>
        <w:r w:rsidR="004F4CE7">
          <w:rPr>
            <w:noProof/>
            <w:webHidden/>
          </w:rPr>
          <w:fldChar w:fldCharType="separate"/>
        </w:r>
        <w:r w:rsidR="001207FB">
          <w:rPr>
            <w:noProof/>
            <w:webHidden/>
          </w:rPr>
          <w:t>52</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2" w:history="1">
        <w:r w:rsidR="004F4CE7" w:rsidRPr="00F46ECA">
          <w:rPr>
            <w:rStyle w:val="Hyperlink"/>
            <w:noProof/>
          </w:rPr>
          <w:t>TIME SERIES</w:t>
        </w:r>
        <w:r w:rsidR="004F4CE7">
          <w:rPr>
            <w:noProof/>
            <w:webHidden/>
          </w:rPr>
          <w:tab/>
        </w:r>
        <w:r w:rsidR="004F4CE7">
          <w:rPr>
            <w:noProof/>
            <w:webHidden/>
          </w:rPr>
          <w:fldChar w:fldCharType="begin"/>
        </w:r>
        <w:r w:rsidR="004F4CE7">
          <w:rPr>
            <w:noProof/>
            <w:webHidden/>
          </w:rPr>
          <w:instrText xml:space="preserve"> PAGEREF _Toc412107682 \h </w:instrText>
        </w:r>
        <w:r w:rsidR="004F4CE7">
          <w:rPr>
            <w:noProof/>
            <w:webHidden/>
          </w:rPr>
        </w:r>
        <w:r w:rsidR="004F4CE7">
          <w:rPr>
            <w:noProof/>
            <w:webHidden/>
          </w:rPr>
          <w:fldChar w:fldCharType="separate"/>
        </w:r>
        <w:r w:rsidR="001207FB">
          <w:rPr>
            <w:noProof/>
            <w:webHidden/>
          </w:rPr>
          <w:t>53</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3" w:history="1">
        <w:r w:rsidR="004F4CE7" w:rsidRPr="00F46ECA">
          <w:rPr>
            <w:rStyle w:val="Hyperlink"/>
            <w:noProof/>
          </w:rPr>
          <w:t>TARGET (8H Max, Daily, Hourly)</w:t>
        </w:r>
        <w:r w:rsidR="004F4CE7">
          <w:rPr>
            <w:noProof/>
            <w:webHidden/>
          </w:rPr>
          <w:tab/>
        </w:r>
        <w:r w:rsidR="004F4CE7">
          <w:rPr>
            <w:noProof/>
            <w:webHidden/>
          </w:rPr>
          <w:fldChar w:fldCharType="begin"/>
        </w:r>
        <w:r w:rsidR="004F4CE7">
          <w:rPr>
            <w:noProof/>
            <w:webHidden/>
          </w:rPr>
          <w:instrText xml:space="preserve"> PAGEREF _Toc412107683 \h </w:instrText>
        </w:r>
        <w:r w:rsidR="004F4CE7">
          <w:rPr>
            <w:noProof/>
            <w:webHidden/>
          </w:rPr>
        </w:r>
        <w:r w:rsidR="004F4CE7">
          <w:rPr>
            <w:noProof/>
            <w:webHidden/>
          </w:rPr>
          <w:fldChar w:fldCharType="separate"/>
        </w:r>
        <w:r w:rsidR="001207FB">
          <w:rPr>
            <w:noProof/>
            <w:webHidden/>
          </w:rPr>
          <w:t>54</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4" w:history="1">
        <w:r w:rsidR="004F4CE7" w:rsidRPr="00F46ECA">
          <w:rPr>
            <w:rStyle w:val="Hyperlink"/>
            <w:noProof/>
          </w:rPr>
          <w:t>SUMMARY REPORT (8H Max, Daily, Hourly)</w:t>
        </w:r>
        <w:r w:rsidR="004F4CE7">
          <w:rPr>
            <w:noProof/>
            <w:webHidden/>
          </w:rPr>
          <w:tab/>
        </w:r>
        <w:r w:rsidR="004F4CE7">
          <w:rPr>
            <w:noProof/>
            <w:webHidden/>
          </w:rPr>
          <w:fldChar w:fldCharType="begin"/>
        </w:r>
        <w:r w:rsidR="004F4CE7">
          <w:rPr>
            <w:noProof/>
            <w:webHidden/>
          </w:rPr>
          <w:instrText xml:space="preserve"> PAGEREF _Toc412107684 \h </w:instrText>
        </w:r>
        <w:r w:rsidR="004F4CE7">
          <w:rPr>
            <w:noProof/>
            <w:webHidden/>
          </w:rPr>
        </w:r>
        <w:r w:rsidR="004F4CE7">
          <w:rPr>
            <w:noProof/>
            <w:webHidden/>
          </w:rPr>
          <w:fldChar w:fldCharType="separate"/>
        </w:r>
        <w:r w:rsidR="001207FB">
          <w:rPr>
            <w:noProof/>
            <w:webHidden/>
          </w:rPr>
          <w:t>55</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5" w:history="1">
        <w:r w:rsidR="004F4CE7" w:rsidRPr="00F46ECA">
          <w:rPr>
            <w:rStyle w:val="Hyperlink"/>
            <w:noProof/>
          </w:rPr>
          <w:t>MPC correlation (8H Max, Daily, Hourly)</w:t>
        </w:r>
        <w:r w:rsidR="004F4CE7">
          <w:rPr>
            <w:noProof/>
            <w:webHidden/>
          </w:rPr>
          <w:tab/>
        </w:r>
        <w:r w:rsidR="004F4CE7">
          <w:rPr>
            <w:noProof/>
            <w:webHidden/>
          </w:rPr>
          <w:fldChar w:fldCharType="begin"/>
        </w:r>
        <w:r w:rsidR="004F4CE7">
          <w:rPr>
            <w:noProof/>
            <w:webHidden/>
          </w:rPr>
          <w:instrText xml:space="preserve"> PAGEREF _Toc412107685 \h </w:instrText>
        </w:r>
        <w:r w:rsidR="004F4CE7">
          <w:rPr>
            <w:noProof/>
            <w:webHidden/>
          </w:rPr>
        </w:r>
        <w:r w:rsidR="004F4CE7">
          <w:rPr>
            <w:noProof/>
            <w:webHidden/>
          </w:rPr>
          <w:fldChar w:fldCharType="separate"/>
        </w:r>
        <w:r w:rsidR="001207FB">
          <w:rPr>
            <w:noProof/>
            <w:webHidden/>
          </w:rPr>
          <w:t>56</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6" w:history="1">
        <w:r w:rsidR="004F4CE7" w:rsidRPr="00F46ECA">
          <w:rPr>
            <w:rStyle w:val="Hyperlink"/>
            <w:noProof/>
          </w:rPr>
          <w:t>MPC std. Dev. (8H Max, Daily, Hourly)</w:t>
        </w:r>
        <w:r w:rsidR="004F4CE7">
          <w:rPr>
            <w:noProof/>
            <w:webHidden/>
          </w:rPr>
          <w:tab/>
        </w:r>
        <w:r w:rsidR="004F4CE7">
          <w:rPr>
            <w:noProof/>
            <w:webHidden/>
          </w:rPr>
          <w:fldChar w:fldCharType="begin"/>
        </w:r>
        <w:r w:rsidR="004F4CE7">
          <w:rPr>
            <w:noProof/>
            <w:webHidden/>
          </w:rPr>
          <w:instrText xml:space="preserve"> PAGEREF _Toc412107686 \h </w:instrText>
        </w:r>
        <w:r w:rsidR="004F4CE7">
          <w:rPr>
            <w:noProof/>
            <w:webHidden/>
          </w:rPr>
        </w:r>
        <w:r w:rsidR="004F4CE7">
          <w:rPr>
            <w:noProof/>
            <w:webHidden/>
          </w:rPr>
          <w:fldChar w:fldCharType="separate"/>
        </w:r>
        <w:r w:rsidR="001207FB">
          <w:rPr>
            <w:noProof/>
            <w:webHidden/>
          </w:rPr>
          <w:t>57</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7" w:history="1">
        <w:r w:rsidR="004F4CE7" w:rsidRPr="00F46ECA">
          <w:rPr>
            <w:rStyle w:val="Hyperlink"/>
            <w:noProof/>
          </w:rPr>
          <w:t>Taylor</w:t>
        </w:r>
        <w:r w:rsidR="004F4CE7">
          <w:rPr>
            <w:noProof/>
            <w:webHidden/>
          </w:rPr>
          <w:tab/>
        </w:r>
        <w:r w:rsidR="004F4CE7">
          <w:rPr>
            <w:noProof/>
            <w:webHidden/>
          </w:rPr>
          <w:fldChar w:fldCharType="begin"/>
        </w:r>
        <w:r w:rsidR="004F4CE7">
          <w:rPr>
            <w:noProof/>
            <w:webHidden/>
          </w:rPr>
          <w:instrText xml:space="preserve"> PAGEREF _Toc412107687 \h </w:instrText>
        </w:r>
        <w:r w:rsidR="004F4CE7">
          <w:rPr>
            <w:noProof/>
            <w:webHidden/>
          </w:rPr>
        </w:r>
        <w:r w:rsidR="004F4CE7">
          <w:rPr>
            <w:noProof/>
            <w:webHidden/>
          </w:rPr>
          <w:fldChar w:fldCharType="separate"/>
        </w:r>
        <w:r w:rsidR="001207FB">
          <w:rPr>
            <w:noProof/>
            <w:webHidden/>
          </w:rPr>
          <w:t>58</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8" w:history="1">
        <w:r w:rsidR="004F4CE7" w:rsidRPr="00F46ECA">
          <w:rPr>
            <w:rStyle w:val="Hyperlink"/>
            <w:noProof/>
          </w:rPr>
          <w:t>Q-Q plot (One station All values)</w:t>
        </w:r>
        <w:r w:rsidR="004F4CE7">
          <w:rPr>
            <w:noProof/>
            <w:webHidden/>
          </w:rPr>
          <w:tab/>
        </w:r>
        <w:r w:rsidR="004F4CE7">
          <w:rPr>
            <w:noProof/>
            <w:webHidden/>
          </w:rPr>
          <w:fldChar w:fldCharType="begin"/>
        </w:r>
        <w:r w:rsidR="004F4CE7">
          <w:rPr>
            <w:noProof/>
            <w:webHidden/>
          </w:rPr>
          <w:instrText xml:space="preserve"> PAGEREF _Toc412107688 \h </w:instrText>
        </w:r>
        <w:r w:rsidR="004F4CE7">
          <w:rPr>
            <w:noProof/>
            <w:webHidden/>
          </w:rPr>
        </w:r>
        <w:r w:rsidR="004F4CE7">
          <w:rPr>
            <w:noProof/>
            <w:webHidden/>
          </w:rPr>
          <w:fldChar w:fldCharType="separate"/>
        </w:r>
        <w:r w:rsidR="001207FB">
          <w:rPr>
            <w:noProof/>
            <w:webHidden/>
          </w:rPr>
          <w:t>59</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89" w:history="1">
        <w:r w:rsidR="004F4CE7" w:rsidRPr="00F46ECA">
          <w:rPr>
            <w:rStyle w:val="Hyperlink"/>
            <w:noProof/>
          </w:rPr>
          <w:t>Dynamic evaluation (Day-Night)</w:t>
        </w:r>
        <w:r w:rsidR="004F4CE7">
          <w:rPr>
            <w:noProof/>
            <w:webHidden/>
          </w:rPr>
          <w:tab/>
        </w:r>
        <w:r w:rsidR="004F4CE7">
          <w:rPr>
            <w:noProof/>
            <w:webHidden/>
          </w:rPr>
          <w:fldChar w:fldCharType="begin"/>
        </w:r>
        <w:r w:rsidR="004F4CE7">
          <w:rPr>
            <w:noProof/>
            <w:webHidden/>
          </w:rPr>
          <w:instrText xml:space="preserve"> PAGEREF _Toc412107689 \h </w:instrText>
        </w:r>
        <w:r w:rsidR="004F4CE7">
          <w:rPr>
            <w:noProof/>
            <w:webHidden/>
          </w:rPr>
        </w:r>
        <w:r w:rsidR="004F4CE7">
          <w:rPr>
            <w:noProof/>
            <w:webHidden/>
          </w:rPr>
          <w:fldChar w:fldCharType="separate"/>
        </w:r>
        <w:r w:rsidR="001207FB">
          <w:rPr>
            <w:noProof/>
            <w:webHidden/>
          </w:rPr>
          <w:t>60</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90" w:history="1">
        <w:r w:rsidR="004F4CE7" w:rsidRPr="00F46ECA">
          <w:rPr>
            <w:rStyle w:val="Hyperlink"/>
            <w:noProof/>
          </w:rPr>
          <w:t>Dynamic evaluation (Summer-Winter)</w:t>
        </w:r>
        <w:r w:rsidR="004F4CE7">
          <w:rPr>
            <w:noProof/>
            <w:webHidden/>
          </w:rPr>
          <w:tab/>
        </w:r>
        <w:r w:rsidR="004F4CE7">
          <w:rPr>
            <w:noProof/>
            <w:webHidden/>
          </w:rPr>
          <w:fldChar w:fldCharType="begin"/>
        </w:r>
        <w:r w:rsidR="004F4CE7">
          <w:rPr>
            <w:noProof/>
            <w:webHidden/>
          </w:rPr>
          <w:instrText xml:space="preserve"> PAGEREF _Toc412107690 \h </w:instrText>
        </w:r>
        <w:r w:rsidR="004F4CE7">
          <w:rPr>
            <w:noProof/>
            <w:webHidden/>
          </w:rPr>
        </w:r>
        <w:r w:rsidR="004F4CE7">
          <w:rPr>
            <w:noProof/>
            <w:webHidden/>
          </w:rPr>
          <w:fldChar w:fldCharType="separate"/>
        </w:r>
        <w:r w:rsidR="001207FB">
          <w:rPr>
            <w:noProof/>
            <w:webHidden/>
          </w:rPr>
          <w:t>61</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91" w:history="1">
        <w:r w:rsidR="004F4CE7" w:rsidRPr="00F46ECA">
          <w:rPr>
            <w:rStyle w:val="Hyperlink"/>
            <w:noProof/>
          </w:rPr>
          <w:t>Dynamic evaluation (Weekdays – Weekends)</w:t>
        </w:r>
        <w:r w:rsidR="004F4CE7">
          <w:rPr>
            <w:noProof/>
            <w:webHidden/>
          </w:rPr>
          <w:tab/>
        </w:r>
        <w:r w:rsidR="004F4CE7">
          <w:rPr>
            <w:noProof/>
            <w:webHidden/>
          </w:rPr>
          <w:fldChar w:fldCharType="begin"/>
        </w:r>
        <w:r w:rsidR="004F4CE7">
          <w:rPr>
            <w:noProof/>
            <w:webHidden/>
          </w:rPr>
          <w:instrText xml:space="preserve"> PAGEREF _Toc412107691 \h </w:instrText>
        </w:r>
        <w:r w:rsidR="004F4CE7">
          <w:rPr>
            <w:noProof/>
            <w:webHidden/>
          </w:rPr>
        </w:r>
        <w:r w:rsidR="004F4CE7">
          <w:rPr>
            <w:noProof/>
            <w:webHidden/>
          </w:rPr>
          <w:fldChar w:fldCharType="separate"/>
        </w:r>
        <w:r w:rsidR="001207FB">
          <w:rPr>
            <w:noProof/>
            <w:webHidden/>
          </w:rPr>
          <w:t>62</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92" w:history="1">
        <w:r w:rsidR="004F4CE7" w:rsidRPr="00F46ECA">
          <w:rPr>
            <w:rStyle w:val="Hyperlink"/>
            <w:noProof/>
          </w:rPr>
          <w:t>GeoMap (Target)</w:t>
        </w:r>
        <w:r w:rsidR="004F4CE7">
          <w:rPr>
            <w:noProof/>
            <w:webHidden/>
          </w:rPr>
          <w:tab/>
        </w:r>
        <w:r w:rsidR="004F4CE7">
          <w:rPr>
            <w:noProof/>
            <w:webHidden/>
          </w:rPr>
          <w:fldChar w:fldCharType="begin"/>
        </w:r>
        <w:r w:rsidR="004F4CE7">
          <w:rPr>
            <w:noProof/>
            <w:webHidden/>
          </w:rPr>
          <w:instrText xml:space="preserve"> PAGEREF _Toc412107692 \h </w:instrText>
        </w:r>
        <w:r w:rsidR="004F4CE7">
          <w:rPr>
            <w:noProof/>
            <w:webHidden/>
          </w:rPr>
        </w:r>
        <w:r w:rsidR="004F4CE7">
          <w:rPr>
            <w:noProof/>
            <w:webHidden/>
          </w:rPr>
          <w:fldChar w:fldCharType="separate"/>
        </w:r>
        <w:r w:rsidR="001207FB">
          <w:rPr>
            <w:noProof/>
            <w:webHidden/>
          </w:rPr>
          <w:t>63</w:t>
        </w:r>
        <w:r w:rsidR="004F4CE7">
          <w:rPr>
            <w:noProof/>
            <w:webHidden/>
          </w:rPr>
          <w:fldChar w:fldCharType="end"/>
        </w:r>
      </w:hyperlink>
    </w:p>
    <w:p w:rsidR="004F4CE7" w:rsidRDefault="00446197">
      <w:pPr>
        <w:pStyle w:val="TOC3"/>
        <w:tabs>
          <w:tab w:val="right" w:leader="underscore" w:pos="9017"/>
        </w:tabs>
        <w:rPr>
          <w:rFonts w:asciiTheme="minorHAnsi" w:eastAsiaTheme="minorEastAsia" w:hAnsiTheme="minorHAnsi" w:cstheme="minorBidi"/>
          <w:noProof/>
          <w:sz w:val="22"/>
          <w:szCs w:val="22"/>
        </w:rPr>
      </w:pPr>
      <w:hyperlink w:anchor="_Toc412107693" w:history="1">
        <w:r w:rsidR="004F4CE7" w:rsidRPr="00F46ECA">
          <w:rPr>
            <w:rStyle w:val="Hyperlink"/>
            <w:noProof/>
          </w:rPr>
          <w:t>Google Earth (Mean, Exc. Days, Bias, NMB, Std. Dev, R, RMSE, RDE, σM/σO, NMSD)</w:t>
        </w:r>
        <w:r w:rsidR="004F4CE7">
          <w:rPr>
            <w:noProof/>
            <w:webHidden/>
          </w:rPr>
          <w:tab/>
        </w:r>
        <w:r w:rsidR="004F4CE7">
          <w:rPr>
            <w:noProof/>
            <w:webHidden/>
          </w:rPr>
          <w:fldChar w:fldCharType="begin"/>
        </w:r>
        <w:r w:rsidR="004F4CE7">
          <w:rPr>
            <w:noProof/>
            <w:webHidden/>
          </w:rPr>
          <w:instrText xml:space="preserve"> PAGEREF _Toc412107693 \h </w:instrText>
        </w:r>
        <w:r w:rsidR="004F4CE7">
          <w:rPr>
            <w:noProof/>
            <w:webHidden/>
          </w:rPr>
        </w:r>
        <w:r w:rsidR="004F4CE7">
          <w:rPr>
            <w:noProof/>
            <w:webHidden/>
          </w:rPr>
          <w:fldChar w:fldCharType="separate"/>
        </w:r>
        <w:r w:rsidR="001207FB">
          <w:rPr>
            <w:noProof/>
            <w:webHidden/>
          </w:rPr>
          <w:t>64</w:t>
        </w:r>
        <w:r w:rsidR="004F4CE7">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rsidR="00690A5A" w:rsidRDefault="00690A5A" w:rsidP="00ED0668">
      <w:pPr>
        <w:pStyle w:val="Heading1"/>
      </w:pPr>
    </w:p>
    <w:p w:rsidR="00690A5A" w:rsidRDefault="00690A5A" w:rsidP="00484056">
      <w:pPr>
        <w:pStyle w:val="Heading1"/>
      </w:pPr>
    </w:p>
    <w:p w:rsidR="00690A5A" w:rsidRDefault="00690A5A" w:rsidP="00484056">
      <w:pPr>
        <w:pStyle w:val="Heading1"/>
      </w:pPr>
    </w:p>
    <w:p w:rsidR="00690A5A" w:rsidRDefault="00690A5A" w:rsidP="00484056">
      <w:pPr>
        <w:pStyle w:val="Heading1"/>
      </w:pPr>
    </w:p>
    <w:p w:rsidR="00690A5A" w:rsidRPr="005E73AB" w:rsidRDefault="00690A5A" w:rsidP="005E73AB">
      <w:pPr>
        <w:jc w:val="center"/>
        <w:rPr>
          <w:sz w:val="72"/>
          <w:szCs w:val="72"/>
        </w:rPr>
      </w:pPr>
      <w:r w:rsidRPr="005E73AB">
        <w:rPr>
          <w:sz w:val="72"/>
          <w:szCs w:val="72"/>
        </w:rPr>
        <w:t>Part I</w:t>
      </w:r>
    </w:p>
    <w:p w:rsidR="00690A5A" w:rsidRDefault="00690A5A" w:rsidP="00484056">
      <w:pPr>
        <w:pStyle w:val="Heading1"/>
        <w:jc w:val="center"/>
        <w:rPr>
          <w:sz w:val="144"/>
          <w:szCs w:val="144"/>
          <w:lang w:val="en-GB"/>
        </w:rPr>
      </w:pPr>
    </w:p>
    <w:p w:rsidR="00690A5A" w:rsidRPr="00487E02" w:rsidRDefault="00690A5A" w:rsidP="00484056">
      <w:pPr>
        <w:pStyle w:val="Heading1"/>
        <w:jc w:val="center"/>
        <w:rPr>
          <w:sz w:val="144"/>
          <w:szCs w:val="144"/>
          <w:lang w:val="en-GB"/>
        </w:rPr>
      </w:pPr>
      <w:bookmarkStart w:id="4" w:name="_Toc412107620"/>
      <w:r w:rsidRPr="00487E02">
        <w:rPr>
          <w:sz w:val="144"/>
          <w:szCs w:val="144"/>
          <w:lang w:val="en-GB"/>
        </w:rPr>
        <w:t>Concepts</w:t>
      </w:r>
      <w:bookmarkEnd w:id="0"/>
      <w:bookmarkEnd w:id="4"/>
    </w:p>
    <w:p w:rsidR="00690A5A" w:rsidRPr="006723C1" w:rsidRDefault="00690A5A" w:rsidP="00D87208">
      <w:pPr>
        <w:pStyle w:val="Heading1"/>
        <w:rPr>
          <w:lang w:val="en-GB"/>
        </w:rPr>
      </w:pPr>
      <w:r>
        <w:rPr>
          <w:lang w:val="en-GB"/>
        </w:rPr>
        <w:br w:type="page"/>
      </w:r>
      <w:bookmarkEnd w:id="1"/>
      <w:bookmarkEnd w:id="2"/>
      <w:bookmarkEnd w:id="3"/>
    </w:p>
    <w:p w:rsidR="00690A5A" w:rsidRDefault="00690A5A" w:rsidP="00484056">
      <w:pPr>
        <w:pStyle w:val="Heading2"/>
        <w:ind w:left="4536"/>
        <w:rPr>
          <w:lang w:val="en-GB"/>
        </w:rPr>
      </w:pPr>
      <w:bookmarkStart w:id="5" w:name="_Toc254183876"/>
      <w:bookmarkStart w:id="6" w:name="_Toc254184038"/>
      <w:bookmarkStart w:id="7" w:name="_Toc260399907"/>
      <w:bookmarkStart w:id="8" w:name="_Toc284940305"/>
    </w:p>
    <w:p w:rsidR="00690A5A" w:rsidRPr="00484056" w:rsidRDefault="00690A5A" w:rsidP="00DA4871">
      <w:pPr>
        <w:pStyle w:val="Heading2"/>
        <w:numPr>
          <w:ilvl w:val="0"/>
          <w:numId w:val="23"/>
        </w:numPr>
        <w:rPr>
          <w:lang w:val="en-GB"/>
        </w:rPr>
      </w:pPr>
      <w:bookmarkStart w:id="9" w:name="_Toc412107621"/>
      <w:r w:rsidRPr="00484056">
        <w:rPr>
          <w:lang w:val="en-GB"/>
        </w:rPr>
        <w:t>Introduction</w:t>
      </w:r>
      <w:bookmarkEnd w:id="9"/>
    </w:p>
    <w:p w:rsidR="00690A5A" w:rsidRDefault="00690A5A" w:rsidP="008A5829">
      <w:pPr>
        <w:rPr>
          <w:lang w:val="en-GB"/>
        </w:rPr>
      </w:pPr>
    </w:p>
    <w:p w:rsidR="00690A5A" w:rsidRDefault="00690A5A" w:rsidP="008B69AB">
      <w:pPr>
        <w:jc w:val="both"/>
        <w:rPr>
          <w:lang w:val="en-GB"/>
        </w:rPr>
      </w:pPr>
      <w:r>
        <w:rPr>
          <w:lang w:val="en-GB"/>
        </w:rPr>
        <w:t xml:space="preserve">This document describes version </w:t>
      </w:r>
      <w:r w:rsidR="00432D67">
        <w:rPr>
          <w:lang w:val="en-GB"/>
        </w:rPr>
        <w:t>5</w:t>
      </w:r>
      <w:r w:rsidR="001D7E1A">
        <w:rPr>
          <w:lang w:val="en-GB"/>
        </w:rPr>
        <w:t xml:space="preserve"> of the DELTA T</w:t>
      </w:r>
      <w:r>
        <w:rPr>
          <w:lang w:val="en-GB"/>
        </w:rPr>
        <w:t>ool. This</w:t>
      </w:r>
      <w:r w:rsidRPr="006723C1">
        <w:rPr>
          <w:lang w:val="en-GB"/>
        </w:rPr>
        <w:t xml:space="preserve"> </w:t>
      </w:r>
      <w:r>
        <w:rPr>
          <w:lang w:val="en-GB"/>
        </w:rPr>
        <w:t xml:space="preserve">tool is </w:t>
      </w:r>
      <w:proofErr w:type="gramStart"/>
      <w:r>
        <w:rPr>
          <w:lang w:val="en-GB"/>
        </w:rPr>
        <w:t>an IDL</w:t>
      </w:r>
      <w:proofErr w:type="gramEnd"/>
      <w:r>
        <w:rPr>
          <w:lang w:val="en-GB"/>
        </w:rPr>
        <w:t xml:space="preserve">-based evaluation software which </w:t>
      </w:r>
      <w:r w:rsidRPr="004B1EA0">
        <w:rPr>
          <w:lang w:val="en-GB"/>
        </w:rPr>
        <w:t xml:space="preserve">includes the main assets of the </w:t>
      </w:r>
      <w:proofErr w:type="spellStart"/>
      <w:r w:rsidRPr="004B1EA0">
        <w:rPr>
          <w:lang w:val="en-GB"/>
        </w:rPr>
        <w:t>EuroDelta</w:t>
      </w:r>
      <w:proofErr w:type="spellEnd"/>
      <w:r w:rsidRPr="004B1EA0">
        <w:rPr>
          <w:lang w:val="en-GB"/>
        </w:rPr>
        <w:t xml:space="preserve">, </w:t>
      </w:r>
      <w:proofErr w:type="spellStart"/>
      <w:r w:rsidRPr="004B1EA0">
        <w:rPr>
          <w:lang w:val="en-GB"/>
        </w:rPr>
        <w:t>CityDelta</w:t>
      </w:r>
      <w:proofErr w:type="spellEnd"/>
      <w:r w:rsidRPr="004B1EA0">
        <w:rPr>
          <w:lang w:val="en-GB"/>
        </w:rPr>
        <w:t>, and POMI tools</w:t>
      </w:r>
      <w:r>
        <w:rPr>
          <w:lang w:val="en-GB"/>
        </w:rPr>
        <w:t xml:space="preserve"> </w:t>
      </w:r>
      <w:r w:rsidRPr="007A04D4">
        <w:rPr>
          <w:lang w:val="en-GB"/>
        </w:rPr>
        <w:t>(</w:t>
      </w:r>
      <w:proofErr w:type="spellStart"/>
      <w:r w:rsidRPr="007A04D4">
        <w:rPr>
          <w:lang w:val="en-GB"/>
        </w:rPr>
        <w:t>Cuvelier</w:t>
      </w:r>
      <w:proofErr w:type="spellEnd"/>
      <w:r w:rsidRPr="007A04D4">
        <w:rPr>
          <w:lang w:val="en-GB"/>
        </w:rPr>
        <w:t xml:space="preserve"> </w:t>
      </w:r>
      <w:r>
        <w:rPr>
          <w:lang w:val="en-GB"/>
        </w:rPr>
        <w:t xml:space="preserve">et al. 2007; </w:t>
      </w:r>
      <w:proofErr w:type="spellStart"/>
      <w:r>
        <w:rPr>
          <w:lang w:val="en-GB"/>
        </w:rPr>
        <w:t>Thunis</w:t>
      </w:r>
      <w:proofErr w:type="spellEnd"/>
      <w:r>
        <w:rPr>
          <w:lang w:val="en-GB"/>
        </w:rPr>
        <w:t xml:space="preserve"> et al. 2007</w:t>
      </w:r>
      <w:r w:rsidRPr="007A04D4">
        <w:rPr>
          <w:lang w:val="en-GB"/>
        </w:rPr>
        <w:t>)</w:t>
      </w:r>
      <w:r>
        <w:rPr>
          <w:lang w:val="en-GB"/>
        </w:rPr>
        <w:t xml:space="preserve">. It allows the user to perform rapid diagnostics of air quality and meteorological model performances. Although DELTA focuses on the air pollutants mentioned in the Air Quality Directive 2008 (AQD) it can be used for other variables as well. </w:t>
      </w:r>
      <w:r w:rsidR="00C07B2C">
        <w:rPr>
          <w:lang w:val="en-GB"/>
        </w:rPr>
        <w:t>I</w:t>
      </w:r>
      <w:r>
        <w:rPr>
          <w:lang w:val="en-GB"/>
        </w:rPr>
        <w:t xml:space="preserve">t works on the comparison of time series at specific locations </w:t>
      </w:r>
      <w:r w:rsidR="00C07B2C">
        <w:rPr>
          <w:lang w:val="en-GB"/>
        </w:rPr>
        <w:t xml:space="preserve">and therefore </w:t>
      </w:r>
      <w:r>
        <w:rPr>
          <w:lang w:val="en-GB"/>
        </w:rPr>
        <w:t>addresses all relevant spatial scales (from local to regional).  Some material about DELTA has been already presented in different documents:</w:t>
      </w:r>
    </w:p>
    <w:p w:rsidR="00690A5A" w:rsidRDefault="00690A5A" w:rsidP="005E5E6E">
      <w:pPr>
        <w:rPr>
          <w:lang w:val="en-GB"/>
        </w:rPr>
      </w:pPr>
    </w:p>
    <w:p w:rsidR="00690A5A" w:rsidRDefault="00690A5A" w:rsidP="00DB11A8">
      <w:pPr>
        <w:jc w:val="both"/>
        <w:rPr>
          <w:i/>
          <w:iCs/>
        </w:rPr>
      </w:pPr>
      <w:r w:rsidRPr="008B69AB">
        <w:rPr>
          <w:b/>
          <w:lang w:val="en-GB"/>
        </w:rPr>
        <w:t>METHOD2012</w:t>
      </w:r>
      <w:r>
        <w:rPr>
          <w:lang w:val="en-GB"/>
        </w:rPr>
        <w:t xml:space="preserve">: </w:t>
      </w:r>
      <w:r>
        <w:rPr>
          <w:i/>
          <w:iCs/>
        </w:rPr>
        <w:t xml:space="preserve">Performance criteria to evaluate air quality modeling applications, </w:t>
      </w:r>
    </w:p>
    <w:p w:rsidR="00DB11A8" w:rsidRDefault="00690A5A" w:rsidP="00DB11A8">
      <w:pPr>
        <w:jc w:val="both"/>
        <w:rPr>
          <w:i/>
          <w:iCs/>
        </w:rPr>
      </w:pPr>
      <w:r w:rsidRPr="00F51A57">
        <w:rPr>
          <w:i/>
          <w:iCs/>
          <w:lang w:val="nl-NL"/>
        </w:rPr>
        <w:t xml:space="preserve">P. Thunis, A. Pederzoli, D. Pernigotti. </w:t>
      </w:r>
      <w:r w:rsidRPr="008A7E62">
        <w:rPr>
          <w:i/>
          <w:iCs/>
        </w:rPr>
        <w:t>Atmospheric Environment, Volume 59, November 2012, Pages 476-482</w:t>
      </w:r>
    </w:p>
    <w:p w:rsidR="00690A5A" w:rsidRPr="008A7E62" w:rsidRDefault="00690A5A" w:rsidP="00DB11A8">
      <w:pPr>
        <w:jc w:val="both"/>
      </w:pPr>
    </w:p>
    <w:p w:rsidR="00690A5A" w:rsidRDefault="00690A5A" w:rsidP="008B69AB">
      <w:pPr>
        <w:rPr>
          <w:lang w:val="en-GB"/>
        </w:rPr>
      </w:pPr>
      <w:r w:rsidRPr="008B69AB">
        <w:rPr>
          <w:b/>
          <w:lang w:val="en-GB"/>
        </w:rPr>
        <w:t>UNCERT2012</w:t>
      </w:r>
      <w:r>
        <w:rPr>
          <w:lang w:val="en-GB"/>
        </w:rPr>
        <w:t xml:space="preserve">: Set of 3 </w:t>
      </w:r>
      <w:r w:rsidR="00504768">
        <w:rPr>
          <w:lang w:val="en-GB"/>
        </w:rPr>
        <w:t>peer-reviewed publications and a working note</w:t>
      </w:r>
      <w:r>
        <w:rPr>
          <w:lang w:val="en-GB"/>
        </w:rPr>
        <w:t>:</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Performance criteria to evaluate air quality modeling applications,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A. </w:t>
      </w:r>
      <w:proofErr w:type="spellStart"/>
      <w:r w:rsidRPr="00F51A57">
        <w:rPr>
          <w:rFonts w:ascii="Times New Roman" w:hAnsi="Times New Roman"/>
          <w:i/>
          <w:iCs/>
          <w:sz w:val="24"/>
          <w:szCs w:val="24"/>
        </w:rPr>
        <w:t>Pederzoli</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Atmospheric Environment, Volume 59, November 2012, Pages 476-482</w:t>
      </w:r>
    </w:p>
    <w:p w:rsidR="00690A5A" w:rsidRPr="00F51A57"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 xml:space="preserve">Model quality objectives based on measurement uncertainty: Part 1: Ozone,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and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2012, Atmospheric Environment, Volume 79, November 2013, Pages 861-868 </w:t>
      </w:r>
    </w:p>
    <w:p w:rsidR="00690A5A" w:rsidRDefault="00690A5A" w:rsidP="00DA4871">
      <w:pPr>
        <w:pStyle w:val="ListParagraph"/>
        <w:numPr>
          <w:ilvl w:val="0"/>
          <w:numId w:val="30"/>
        </w:numPr>
        <w:spacing w:after="0" w:line="240" w:lineRule="auto"/>
        <w:jc w:val="both"/>
        <w:rPr>
          <w:rFonts w:ascii="Times New Roman" w:hAnsi="Times New Roman"/>
          <w:i/>
          <w:iCs/>
          <w:sz w:val="24"/>
          <w:szCs w:val="24"/>
        </w:rPr>
      </w:pPr>
      <w:r w:rsidRPr="00F51A57">
        <w:rPr>
          <w:rFonts w:ascii="Times New Roman" w:hAnsi="Times New Roman"/>
          <w:i/>
          <w:iCs/>
          <w:sz w:val="24"/>
          <w:szCs w:val="24"/>
        </w:rPr>
        <w:t>Model quality objectives based on measurement uncertainty: Part II</w:t>
      </w:r>
      <w:proofErr w:type="gramStart"/>
      <w:r w:rsidRPr="00F51A57">
        <w:rPr>
          <w:rFonts w:ascii="Times New Roman" w:hAnsi="Times New Roman"/>
          <w:i/>
          <w:iCs/>
          <w:sz w:val="24"/>
          <w:szCs w:val="24"/>
        </w:rPr>
        <w:t>:PM10</w:t>
      </w:r>
      <w:proofErr w:type="gramEnd"/>
      <w:r w:rsidRPr="00F51A57">
        <w:rPr>
          <w:rFonts w:ascii="Times New Roman" w:hAnsi="Times New Roman"/>
          <w:i/>
          <w:iCs/>
          <w:sz w:val="24"/>
          <w:szCs w:val="24"/>
        </w:rPr>
        <w:t xml:space="preserve"> and NO2. D. </w:t>
      </w:r>
      <w:proofErr w:type="spellStart"/>
      <w:r w:rsidRPr="00F51A57">
        <w:rPr>
          <w:rFonts w:ascii="Times New Roman" w:hAnsi="Times New Roman"/>
          <w:i/>
          <w:iCs/>
          <w:sz w:val="24"/>
          <w:szCs w:val="24"/>
        </w:rPr>
        <w:t>Pernigotti</w:t>
      </w:r>
      <w:proofErr w:type="spellEnd"/>
      <w:r w:rsidRPr="00F51A57">
        <w:rPr>
          <w:rFonts w:ascii="Times New Roman" w:hAnsi="Times New Roman"/>
          <w:i/>
          <w:iCs/>
          <w:sz w:val="24"/>
          <w:szCs w:val="24"/>
        </w:rPr>
        <w:t xml:space="preserve">, P. </w:t>
      </w:r>
      <w:proofErr w:type="spellStart"/>
      <w:r w:rsidRPr="00F51A57">
        <w:rPr>
          <w:rFonts w:ascii="Times New Roman" w:hAnsi="Times New Roman"/>
          <w:i/>
          <w:iCs/>
          <w:sz w:val="24"/>
          <w:szCs w:val="24"/>
        </w:rPr>
        <w:t>Thunis</w:t>
      </w:r>
      <w:proofErr w:type="spellEnd"/>
      <w:r w:rsidRPr="00F51A57">
        <w:rPr>
          <w:rFonts w:ascii="Times New Roman" w:hAnsi="Times New Roman"/>
          <w:i/>
          <w:iCs/>
          <w:sz w:val="24"/>
          <w:szCs w:val="24"/>
        </w:rPr>
        <w:t xml:space="preserve">, M. </w:t>
      </w:r>
      <w:proofErr w:type="spellStart"/>
      <w:r w:rsidRPr="00F51A57">
        <w:rPr>
          <w:rFonts w:ascii="Times New Roman" w:hAnsi="Times New Roman"/>
          <w:i/>
          <w:iCs/>
          <w:sz w:val="24"/>
          <w:szCs w:val="24"/>
        </w:rPr>
        <w:t>Gerboles</w:t>
      </w:r>
      <w:proofErr w:type="spellEnd"/>
      <w:r w:rsidRPr="00F51A57">
        <w:rPr>
          <w:rFonts w:ascii="Times New Roman" w:hAnsi="Times New Roman"/>
          <w:i/>
          <w:iCs/>
          <w:sz w:val="24"/>
          <w:szCs w:val="24"/>
        </w:rPr>
        <w:t xml:space="preserve"> and C. </w:t>
      </w:r>
      <w:proofErr w:type="spellStart"/>
      <w:r w:rsidRPr="00F51A57">
        <w:rPr>
          <w:rFonts w:ascii="Times New Roman" w:hAnsi="Times New Roman"/>
          <w:i/>
          <w:iCs/>
          <w:sz w:val="24"/>
          <w:szCs w:val="24"/>
        </w:rPr>
        <w:t>Belis</w:t>
      </w:r>
      <w:proofErr w:type="spellEnd"/>
      <w:r w:rsidRPr="00F51A57">
        <w:rPr>
          <w:rFonts w:ascii="Times New Roman" w:hAnsi="Times New Roman"/>
          <w:i/>
          <w:iCs/>
          <w:sz w:val="24"/>
          <w:szCs w:val="24"/>
        </w:rPr>
        <w:t>, Atmospheric Environment, Volume 79, November 2013, Pages 869-878</w:t>
      </w:r>
    </w:p>
    <w:p w:rsidR="00690A5A" w:rsidRDefault="00504768" w:rsidP="00DA4871">
      <w:pPr>
        <w:pStyle w:val="ListParagraph"/>
        <w:numPr>
          <w:ilvl w:val="0"/>
          <w:numId w:val="30"/>
        </w:numPr>
        <w:spacing w:after="0" w:line="240" w:lineRule="auto"/>
        <w:jc w:val="both"/>
        <w:rPr>
          <w:rFonts w:ascii="Times New Roman" w:hAnsi="Times New Roman"/>
          <w:i/>
          <w:iCs/>
          <w:sz w:val="24"/>
          <w:szCs w:val="24"/>
        </w:rPr>
      </w:pPr>
      <w:r w:rsidRPr="00504768">
        <w:rPr>
          <w:rFonts w:ascii="Times New Roman" w:hAnsi="Times New Roman"/>
          <w:i/>
          <w:iCs/>
          <w:sz w:val="24"/>
          <w:szCs w:val="24"/>
        </w:rPr>
        <w:t>Modeling quality objectives in the framework of the FAIRMODE project: working document</w:t>
      </w:r>
      <w:r>
        <w:rPr>
          <w:rFonts w:ascii="Times New Roman" w:hAnsi="Times New Roman"/>
          <w:i/>
          <w:iCs/>
          <w:sz w:val="24"/>
          <w:szCs w:val="24"/>
        </w:rPr>
        <w:t xml:space="preserve">. D. </w:t>
      </w:r>
      <w:proofErr w:type="spellStart"/>
      <w:r>
        <w:rPr>
          <w:rFonts w:ascii="Times New Roman" w:hAnsi="Times New Roman"/>
          <w:i/>
          <w:iCs/>
          <w:sz w:val="24"/>
          <w:szCs w:val="24"/>
        </w:rPr>
        <w:t>Pernigotti</w:t>
      </w:r>
      <w:proofErr w:type="spellEnd"/>
      <w:r>
        <w:rPr>
          <w:rFonts w:ascii="Times New Roman" w:hAnsi="Times New Roman"/>
          <w:i/>
          <w:iCs/>
          <w:sz w:val="24"/>
          <w:szCs w:val="24"/>
        </w:rPr>
        <w:t xml:space="preserve">, M. </w:t>
      </w:r>
      <w:proofErr w:type="spellStart"/>
      <w:r>
        <w:rPr>
          <w:rFonts w:ascii="Times New Roman" w:hAnsi="Times New Roman"/>
          <w:i/>
          <w:iCs/>
          <w:sz w:val="24"/>
          <w:szCs w:val="24"/>
        </w:rPr>
        <w:t>Gerboles</w:t>
      </w:r>
      <w:proofErr w:type="spellEnd"/>
      <w:r>
        <w:rPr>
          <w:rFonts w:ascii="Times New Roman" w:hAnsi="Times New Roman"/>
          <w:i/>
          <w:iCs/>
          <w:sz w:val="24"/>
          <w:szCs w:val="24"/>
        </w:rPr>
        <w:t xml:space="preserve"> and P. </w:t>
      </w:r>
      <w:proofErr w:type="spellStart"/>
      <w:r>
        <w:rPr>
          <w:rFonts w:ascii="Times New Roman" w:hAnsi="Times New Roman"/>
          <w:i/>
          <w:iCs/>
          <w:sz w:val="24"/>
          <w:szCs w:val="24"/>
        </w:rPr>
        <w:t>Thunis</w:t>
      </w:r>
      <w:proofErr w:type="spellEnd"/>
      <w:r>
        <w:rPr>
          <w:rFonts w:ascii="Times New Roman" w:hAnsi="Times New Roman"/>
          <w:i/>
          <w:iCs/>
          <w:sz w:val="24"/>
          <w:szCs w:val="24"/>
        </w:rPr>
        <w:t xml:space="preserve">, April 2014. Available on the </w:t>
      </w:r>
      <w:proofErr w:type="spellStart"/>
      <w:r>
        <w:rPr>
          <w:rFonts w:ascii="Times New Roman" w:hAnsi="Times New Roman"/>
          <w:i/>
          <w:iCs/>
          <w:sz w:val="24"/>
          <w:szCs w:val="24"/>
        </w:rPr>
        <w:t>fairmode</w:t>
      </w:r>
      <w:proofErr w:type="spellEnd"/>
      <w:r>
        <w:rPr>
          <w:rFonts w:ascii="Times New Roman" w:hAnsi="Times New Roman"/>
          <w:i/>
          <w:iCs/>
          <w:sz w:val="24"/>
          <w:szCs w:val="24"/>
        </w:rPr>
        <w:t xml:space="preserve"> webpage: </w:t>
      </w:r>
      <w:r w:rsidRPr="00504768">
        <w:rPr>
          <w:rFonts w:ascii="Times New Roman" w:hAnsi="Times New Roman"/>
          <w:i/>
          <w:iCs/>
          <w:sz w:val="24"/>
          <w:szCs w:val="24"/>
        </w:rPr>
        <w:t>http://fairmode.jrc.ec.europa.eu/wg1.html</w:t>
      </w:r>
      <w:r>
        <w:rPr>
          <w:rFonts w:ascii="Times New Roman" w:hAnsi="Times New Roman"/>
          <w:i/>
          <w:iCs/>
          <w:sz w:val="24"/>
          <w:szCs w:val="24"/>
        </w:rPr>
        <w:t>.</w:t>
      </w:r>
    </w:p>
    <w:p w:rsidR="00504768" w:rsidRPr="006600DA" w:rsidRDefault="00504768" w:rsidP="006600DA">
      <w:pPr>
        <w:jc w:val="both"/>
        <w:rPr>
          <w:i/>
          <w:iCs/>
        </w:rPr>
      </w:pPr>
    </w:p>
    <w:p w:rsidR="00690A5A" w:rsidRDefault="00690A5A" w:rsidP="00C01950">
      <w:pPr>
        <w:rPr>
          <w:i/>
          <w:iCs/>
        </w:rPr>
      </w:pPr>
      <w:r w:rsidRPr="008B69AB">
        <w:rPr>
          <w:b/>
          <w:lang w:val="en-GB"/>
        </w:rPr>
        <w:t>PROCBENCH</w:t>
      </w:r>
      <w:r>
        <w:rPr>
          <w:i/>
          <w:iCs/>
        </w:rPr>
        <w:t>:</w:t>
      </w:r>
      <w:r w:rsidRPr="008B69AB">
        <w:t xml:space="preserve"> </w:t>
      </w:r>
      <w:r w:rsidRPr="008B69AB">
        <w:rPr>
          <w:i/>
          <w:iCs/>
        </w:rPr>
        <w:t>A procedure for air quality models b</w:t>
      </w:r>
      <w:r>
        <w:rPr>
          <w:i/>
          <w:iCs/>
        </w:rPr>
        <w:t xml:space="preserve">enchmarking. </w:t>
      </w:r>
      <w:r w:rsidRPr="00881840">
        <w:rPr>
          <w:i/>
          <w:iCs/>
        </w:rPr>
        <w:t xml:space="preserve">2011. </w:t>
      </w:r>
    </w:p>
    <w:p w:rsidR="00690A5A" w:rsidRPr="00881840" w:rsidRDefault="00690A5A" w:rsidP="00C01950">
      <w:pPr>
        <w:rPr>
          <w:i/>
          <w:iCs/>
        </w:rPr>
      </w:pPr>
      <w:r w:rsidRPr="00881840">
        <w:rPr>
          <w:i/>
          <w:iCs/>
        </w:rPr>
        <w:t xml:space="preserve">P. </w:t>
      </w:r>
      <w:proofErr w:type="spellStart"/>
      <w:r w:rsidRPr="00881840">
        <w:rPr>
          <w:i/>
          <w:iCs/>
        </w:rPr>
        <w:t>Thunis</w:t>
      </w:r>
      <w:proofErr w:type="spellEnd"/>
      <w:r w:rsidRPr="00881840">
        <w:rPr>
          <w:i/>
          <w:iCs/>
        </w:rPr>
        <w:t xml:space="preserve">, E. </w:t>
      </w:r>
      <w:proofErr w:type="spellStart"/>
      <w:r w:rsidRPr="00881840">
        <w:rPr>
          <w:i/>
          <w:iCs/>
        </w:rPr>
        <w:t>Georgieva</w:t>
      </w:r>
      <w:proofErr w:type="spellEnd"/>
      <w:r w:rsidRPr="00881840">
        <w:rPr>
          <w:i/>
          <w:iCs/>
        </w:rPr>
        <w:t xml:space="preserve">, S. </w:t>
      </w:r>
      <w:proofErr w:type="spellStart"/>
      <w:r w:rsidRPr="00881840">
        <w:rPr>
          <w:i/>
          <w:iCs/>
        </w:rPr>
        <w:t>Galmarini</w:t>
      </w:r>
      <w:proofErr w:type="spellEnd"/>
      <w:r w:rsidRPr="00881840">
        <w:rPr>
          <w:i/>
          <w:iCs/>
        </w:rPr>
        <w:t xml:space="preserve"> (document available on DELTA web site)</w:t>
      </w:r>
    </w:p>
    <w:p w:rsidR="00690A5A" w:rsidRPr="00881840" w:rsidRDefault="00690A5A" w:rsidP="005E5E6E"/>
    <w:p w:rsidR="00690A5A" w:rsidRDefault="00690A5A" w:rsidP="006F2205">
      <w:pPr>
        <w:jc w:val="both"/>
        <w:rPr>
          <w:lang w:val="en-GB"/>
        </w:rPr>
      </w:pPr>
      <w:r>
        <w:rPr>
          <w:lang w:val="en-GB"/>
        </w:rPr>
        <w:t xml:space="preserve">We will here recall the main concepts and details of the DELTA Tool, as well as the improvements made in version </w:t>
      </w:r>
      <w:r w:rsidR="00C07B2C">
        <w:rPr>
          <w:lang w:val="en-GB"/>
        </w:rPr>
        <w:t>4</w:t>
      </w:r>
      <w:r>
        <w:rPr>
          <w:lang w:val="en-GB"/>
        </w:rPr>
        <w:t xml:space="preserve"> with respect to previous versions</w:t>
      </w:r>
      <w:r w:rsidR="00DB11A8">
        <w:rPr>
          <w:lang w:val="en-GB"/>
        </w:rPr>
        <w:t xml:space="preserve"> (see </w:t>
      </w:r>
      <w:hyperlink w:anchor="_What’s_new" w:history="1">
        <w:r w:rsidR="00DB11A8" w:rsidRPr="00DB11A8">
          <w:rPr>
            <w:rStyle w:val="Hyperlink"/>
            <w:lang w:val="en-GB"/>
          </w:rPr>
          <w:t>what’s new section</w:t>
        </w:r>
      </w:hyperlink>
      <w:r w:rsidR="00DB11A8">
        <w:rPr>
          <w:lang w:val="en-GB"/>
        </w:rPr>
        <w:t>)</w:t>
      </w:r>
      <w:r>
        <w:rPr>
          <w:lang w:val="en-GB"/>
        </w:rPr>
        <w:t>.</w:t>
      </w:r>
    </w:p>
    <w:p w:rsidR="00690A5A" w:rsidRPr="006F2205" w:rsidRDefault="00690A5A" w:rsidP="005E5E6E">
      <w:pPr>
        <w:rPr>
          <w:lang w:val="en-GB"/>
        </w:rPr>
      </w:pPr>
    </w:p>
    <w:p w:rsidR="00690A5A" w:rsidRDefault="00690A5A" w:rsidP="00DA4871">
      <w:pPr>
        <w:pStyle w:val="Heading2"/>
        <w:numPr>
          <w:ilvl w:val="0"/>
          <w:numId w:val="23"/>
        </w:numPr>
        <w:rPr>
          <w:lang w:val="en-GB"/>
        </w:rPr>
      </w:pPr>
      <w:bookmarkStart w:id="10" w:name="_Toc412107622"/>
      <w:r w:rsidRPr="005E5E6E">
        <w:rPr>
          <w:lang w:val="en-GB"/>
        </w:rPr>
        <w:t>Basic principle</w:t>
      </w:r>
      <w:r>
        <w:rPr>
          <w:lang w:val="en-GB"/>
        </w:rPr>
        <w:t>s</w:t>
      </w:r>
      <w:bookmarkEnd w:id="10"/>
    </w:p>
    <w:p w:rsidR="00690A5A" w:rsidRDefault="00690A5A" w:rsidP="005E5E6E">
      <w:pPr>
        <w:rPr>
          <w:lang w:val="en-GB"/>
        </w:rPr>
      </w:pPr>
    </w:p>
    <w:p w:rsidR="00690A5A" w:rsidRPr="00E2419F" w:rsidRDefault="00690A5A" w:rsidP="005A43EA">
      <w:pPr>
        <w:numPr>
          <w:ilvl w:val="0"/>
          <w:numId w:val="1"/>
        </w:numPr>
        <w:jc w:val="both"/>
        <w:rPr>
          <w:lang w:val="en-GB"/>
        </w:rPr>
      </w:pPr>
      <w:r>
        <w:rPr>
          <w:lang w:val="en-GB"/>
        </w:rPr>
        <w:t xml:space="preserve">DELTA works with </w:t>
      </w:r>
      <w:r w:rsidRPr="00A47665">
        <w:rPr>
          <w:u w:val="single"/>
          <w:lang w:val="en-GB"/>
        </w:rPr>
        <w:t>modelled-observed data pairs at surface level</w:t>
      </w:r>
      <w:r>
        <w:rPr>
          <w:lang w:val="en-GB"/>
        </w:rPr>
        <w:t>,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5A43EA" w:rsidRDefault="00690A5A" w:rsidP="005A43EA">
      <w:pPr>
        <w:numPr>
          <w:ilvl w:val="0"/>
          <w:numId w:val="1"/>
        </w:numPr>
        <w:jc w:val="both"/>
      </w:pPr>
      <w:proofErr w:type="gramStart"/>
      <w:r>
        <w:rPr>
          <w:lang w:val="en-GB"/>
        </w:rPr>
        <w:t xml:space="preserve">A </w:t>
      </w:r>
      <w:r w:rsidRPr="00B160F3">
        <w:rPr>
          <w:b/>
          <w:lang w:val="en-GB"/>
        </w:rPr>
        <w:t>minimum</w:t>
      </w:r>
      <w:proofErr w:type="gramEnd"/>
      <w:r w:rsidRPr="00B160F3">
        <w:rPr>
          <w:b/>
          <w:lang w:val="en-GB"/>
        </w:rPr>
        <w:t xml:space="preserve"> data availability</w:t>
      </w:r>
      <w:r>
        <w:rPr>
          <w:lang w:val="en-GB"/>
        </w:rPr>
        <w:t xml:space="preserve"> is required for statistics to be produced at a given station. Presently the requested percentage of available data over the selected period is </w:t>
      </w:r>
      <w:r w:rsidRPr="00B160F3">
        <w:rPr>
          <w:b/>
          <w:lang w:val="en-GB"/>
        </w:rPr>
        <w:t>75%</w:t>
      </w:r>
      <w:r>
        <w:rPr>
          <w:lang w:val="en-GB"/>
        </w:rPr>
        <w:t xml:space="preserve"> as defined in the AQD 2008. For other variables than discussed in the AQD the same percentage threshold applies.   S</w:t>
      </w:r>
      <w:r w:rsidRPr="00762D71">
        <w:rPr>
          <w:lang w:val="en-GB"/>
        </w:rPr>
        <w:t xml:space="preserve">tatistics for a single station are only produced in DELTA </w:t>
      </w:r>
      <w:r w:rsidRPr="00762D71">
        <w:rPr>
          <w:lang w:val="en-GB"/>
        </w:rPr>
        <w:lastRenderedPageBreak/>
        <w:t xml:space="preserve">when data availability of paired modelled and observed data is </w:t>
      </w:r>
      <w:r w:rsidRPr="00B160F3">
        <w:rPr>
          <w:lang w:val="en-GB"/>
        </w:rPr>
        <w:t>at least of 75% for the time period considered</w:t>
      </w:r>
      <w:r w:rsidRPr="00762D71">
        <w:rPr>
          <w:lang w:val="en-GB"/>
        </w:rPr>
        <w:t>.</w:t>
      </w:r>
      <w:r>
        <w:rPr>
          <w:lang w:val="en-GB"/>
        </w:rPr>
        <w:t xml:space="preserve"> When time averaging operations are performed the same availability criteria of 75% applies. For example daily averages will be performed only if data for 18 hours are available. Similarly </w:t>
      </w:r>
      <w:r w:rsidRPr="00203190">
        <w:rPr>
          <w:lang w:val="en-GB"/>
        </w:rPr>
        <w:t>O3</w:t>
      </w:r>
      <w:r w:rsidRPr="00A33A94">
        <w:rPr>
          <w:lang w:val="en-GB"/>
        </w:rPr>
        <w:t xml:space="preserve"> daily maximum 8-hour means</w:t>
      </w:r>
      <w:r>
        <w:rPr>
          <w:lang w:val="en-GB"/>
        </w:rPr>
        <w:t xml:space="preserve"> will be performed only when 6 hourly values are available</w:t>
      </w:r>
      <w:r w:rsidR="001D7E1A">
        <w:rPr>
          <w:lang w:val="en-GB"/>
        </w:rPr>
        <w:t xml:space="preserve"> per set of 8 hours</w:t>
      </w:r>
      <w:r>
        <w:rPr>
          <w:lang w:val="en-GB"/>
        </w:rPr>
        <w:t>.</w:t>
      </w:r>
      <w:r>
        <w:t xml:space="preserve"> </w:t>
      </w:r>
    </w:p>
    <w:p w:rsidR="00690A5A" w:rsidRDefault="00690A5A" w:rsidP="005A43EA">
      <w:pPr>
        <w:numPr>
          <w:ilvl w:val="0"/>
          <w:numId w:val="1"/>
        </w:numPr>
        <w:jc w:val="both"/>
        <w:rPr>
          <w:lang w:val="en-GB"/>
        </w:rPr>
      </w:pPr>
      <w:r>
        <w:rPr>
          <w:lang w:val="en-GB"/>
        </w:rPr>
        <w:t xml:space="preserve">Although DELTA focuses mostly on the evaluation of </w:t>
      </w:r>
      <w:r w:rsidRPr="00A47665">
        <w:rPr>
          <w:u w:val="single"/>
          <w:lang w:val="en-GB"/>
        </w:rPr>
        <w:t>single model results</w:t>
      </w:r>
      <w:r>
        <w:rPr>
          <w:lang w:val="en-GB"/>
        </w:rPr>
        <w:t>, it allows</w:t>
      </w:r>
      <w:r w:rsidRPr="006723C1">
        <w:rPr>
          <w:lang w:val="en-GB"/>
        </w:rPr>
        <w:t xml:space="preserve"> </w:t>
      </w:r>
      <w:r>
        <w:rPr>
          <w:lang w:val="en-GB"/>
        </w:rPr>
        <w:t xml:space="preserve">analysing </w:t>
      </w:r>
      <w:r w:rsidRPr="00A47665">
        <w:rPr>
          <w:u w:val="single"/>
          <w:lang w:val="en-GB"/>
        </w:rPr>
        <w:t>multiple model results</w:t>
      </w:r>
      <w:r>
        <w:rPr>
          <w:lang w:val="en-GB"/>
        </w:rPr>
        <w:t>. This is intended</w:t>
      </w:r>
      <w:r w:rsidRPr="006723C1">
        <w:rPr>
          <w:lang w:val="en-GB"/>
        </w:rPr>
        <w:t xml:space="preserve"> </w:t>
      </w:r>
      <w:r>
        <w:rPr>
          <w:lang w:val="en-GB"/>
        </w:rPr>
        <w:t>to</w:t>
      </w:r>
      <w:r w:rsidRPr="006723C1">
        <w:rPr>
          <w:lang w:val="en-GB"/>
        </w:rPr>
        <w:t xml:space="preserve"> help </w:t>
      </w:r>
      <w:r>
        <w:rPr>
          <w:lang w:val="en-GB"/>
        </w:rPr>
        <w:t xml:space="preserve">in </w:t>
      </w:r>
      <w:r w:rsidRPr="006723C1">
        <w:rPr>
          <w:lang w:val="en-GB"/>
        </w:rPr>
        <w:t>the comparison of the result</w:t>
      </w:r>
      <w:r>
        <w:rPr>
          <w:lang w:val="en-GB"/>
        </w:rPr>
        <w:t>s</w:t>
      </w:r>
      <w:r w:rsidRPr="006723C1">
        <w:rPr>
          <w:lang w:val="en-GB"/>
        </w:rPr>
        <w:t xml:space="preserve"> </w:t>
      </w:r>
      <w:r>
        <w:rPr>
          <w:lang w:val="en-GB"/>
        </w:rPr>
        <w:t>from</w:t>
      </w:r>
      <w:r w:rsidRPr="006723C1">
        <w:rPr>
          <w:lang w:val="en-GB"/>
        </w:rPr>
        <w:t xml:space="preserve"> different model versions</w:t>
      </w:r>
      <w:r>
        <w:rPr>
          <w:lang w:val="en-GB"/>
        </w:rPr>
        <w:t>.</w:t>
      </w:r>
    </w:p>
    <w:p w:rsidR="00690A5A" w:rsidRDefault="00690A5A" w:rsidP="005A43EA">
      <w:pPr>
        <w:numPr>
          <w:ilvl w:val="0"/>
          <w:numId w:val="1"/>
        </w:numPr>
        <w:jc w:val="both"/>
        <w:rPr>
          <w:lang w:val="en-GB"/>
        </w:rPr>
      </w:pPr>
      <w:r w:rsidRPr="001D6B36">
        <w:rPr>
          <w:lang w:val="en-GB"/>
        </w:rPr>
        <w:t xml:space="preserve">The current statistical diagrams and </w:t>
      </w:r>
      <w:r>
        <w:rPr>
          <w:lang w:val="en-GB"/>
        </w:rPr>
        <w:t>indicators</w:t>
      </w:r>
      <w:r w:rsidRPr="001D6B36">
        <w:rPr>
          <w:lang w:val="en-GB"/>
        </w:rPr>
        <w:t xml:space="preserve"> proposed in DELTA have been selected based on literature</w:t>
      </w:r>
      <w:r>
        <w:rPr>
          <w:lang w:val="en-GB"/>
        </w:rPr>
        <w:t xml:space="preserve"> review (see </w:t>
      </w:r>
      <w:r w:rsidRPr="007458E1">
        <w:rPr>
          <w:lang w:val="en-GB"/>
        </w:rPr>
        <w:t>PROCBENCH</w:t>
      </w:r>
      <w:r>
        <w:rPr>
          <w:lang w:val="en-GB"/>
        </w:rPr>
        <w:t>)</w:t>
      </w:r>
      <w:r w:rsidRPr="001D6B36">
        <w:rPr>
          <w:lang w:val="en-GB"/>
        </w:rPr>
        <w:t xml:space="preserve">. </w:t>
      </w:r>
      <w:r>
        <w:rPr>
          <w:lang w:val="en-GB"/>
        </w:rPr>
        <w:t xml:space="preserve">Usage of </w:t>
      </w:r>
      <w:r w:rsidRPr="00A47665">
        <w:rPr>
          <w:u w:val="single"/>
          <w:lang w:val="en-GB"/>
        </w:rPr>
        <w:t>composite diagrams</w:t>
      </w:r>
      <w:r w:rsidRPr="001D6B36">
        <w:rPr>
          <w:lang w:val="en-GB"/>
        </w:rPr>
        <w:t xml:space="preserve"> </w:t>
      </w:r>
      <w:r>
        <w:rPr>
          <w:lang w:val="en-GB"/>
        </w:rPr>
        <w:t>(e.g. Taylor, Target</w:t>
      </w:r>
      <w:proofErr w:type="gramStart"/>
      <w:r>
        <w:rPr>
          <w:lang w:val="en-GB"/>
        </w:rPr>
        <w:t>,…</w:t>
      </w:r>
      <w:proofErr w:type="gramEnd"/>
      <w:r>
        <w:rPr>
          <w:lang w:val="en-GB"/>
        </w:rPr>
        <w:t>) has</w:t>
      </w:r>
      <w:r w:rsidRPr="001D6B36">
        <w:rPr>
          <w:lang w:val="en-GB"/>
        </w:rPr>
        <w:t xml:space="preserve"> been favoured</w:t>
      </w:r>
      <w:r>
        <w:rPr>
          <w:lang w:val="en-GB"/>
        </w:rPr>
        <w:t>.</w:t>
      </w:r>
    </w:p>
    <w:p w:rsidR="00690A5A" w:rsidRDefault="00690A5A" w:rsidP="005A43EA">
      <w:pPr>
        <w:numPr>
          <w:ilvl w:val="0"/>
          <w:numId w:val="1"/>
        </w:numPr>
        <w:jc w:val="both"/>
        <w:rPr>
          <w:lang w:val="en-GB"/>
        </w:rPr>
      </w:pPr>
      <w:r w:rsidRPr="00186AF1">
        <w:rPr>
          <w:lang w:val="en-GB"/>
        </w:rPr>
        <w:t xml:space="preserve">Model </w:t>
      </w:r>
      <w:r>
        <w:rPr>
          <w:lang w:val="en-GB"/>
        </w:rPr>
        <w:t>results</w:t>
      </w:r>
      <w:r w:rsidRPr="00186AF1">
        <w:rPr>
          <w:lang w:val="en-GB"/>
        </w:rPr>
        <w:t xml:space="preserve"> </w:t>
      </w:r>
      <w:r>
        <w:rPr>
          <w:lang w:val="en-GB"/>
        </w:rPr>
        <w:t>are</w:t>
      </w:r>
      <w:r w:rsidRPr="00186AF1">
        <w:rPr>
          <w:lang w:val="en-GB"/>
        </w:rPr>
        <w:t xml:space="preserve"> assessed (when possible) with respect to </w:t>
      </w:r>
      <w:r w:rsidRPr="00A47665">
        <w:rPr>
          <w:u w:val="single"/>
          <w:lang w:val="en-GB"/>
        </w:rPr>
        <w:t>“</w:t>
      </w:r>
      <w:r>
        <w:rPr>
          <w:u w:val="single"/>
          <w:lang w:val="en-GB"/>
        </w:rPr>
        <w:t xml:space="preserve">performance </w:t>
      </w:r>
      <w:r w:rsidRPr="00A47665">
        <w:rPr>
          <w:u w:val="single"/>
          <w:lang w:val="en-GB"/>
        </w:rPr>
        <w:t>criteria”</w:t>
      </w:r>
      <w:r w:rsidRPr="00186AF1">
        <w:rPr>
          <w:lang w:val="en-GB"/>
        </w:rPr>
        <w:t xml:space="preserve"> </w:t>
      </w:r>
      <w:r w:rsidR="00DB11A8">
        <w:rPr>
          <w:lang w:val="en-GB"/>
        </w:rPr>
        <w:t xml:space="preserve">or </w:t>
      </w:r>
      <w:r w:rsidR="00DB11A8" w:rsidRPr="00DB11A8">
        <w:rPr>
          <w:u w:val="single"/>
          <w:lang w:val="en-GB"/>
        </w:rPr>
        <w:t>model quality objective</w:t>
      </w:r>
      <w:r w:rsidR="00DB11A8">
        <w:rPr>
          <w:u w:val="single"/>
          <w:lang w:val="en-GB"/>
        </w:rPr>
        <w:t>s</w:t>
      </w:r>
      <w:r w:rsidR="00DB11A8">
        <w:rPr>
          <w:lang w:val="en-GB"/>
        </w:rPr>
        <w:t xml:space="preserve"> </w:t>
      </w:r>
      <w:r>
        <w:rPr>
          <w:lang w:val="en-GB"/>
        </w:rPr>
        <w:t>which indicate the</w:t>
      </w:r>
      <w:r w:rsidRPr="00186AF1">
        <w:rPr>
          <w:lang w:val="en-GB"/>
        </w:rPr>
        <w:t xml:space="preserve"> level of accuracy considered to be accepta</w:t>
      </w:r>
      <w:r>
        <w:rPr>
          <w:lang w:val="en-GB"/>
        </w:rPr>
        <w:t xml:space="preserve">ble for regulatory applications (see METHOD2012 and UNCERT2012 for more details). </w:t>
      </w:r>
      <w:r>
        <w:t>In this new version of the DELTA tool uncertainty-</w:t>
      </w:r>
      <w:r w:rsidR="00C07B2C">
        <w:t xml:space="preserve">based performance </w:t>
      </w:r>
      <w:r>
        <w:t xml:space="preserve">criteria have been inserted for </w:t>
      </w:r>
      <w:r>
        <w:rPr>
          <w:lang w:val="en-GB"/>
        </w:rPr>
        <w:t>O3, NO2, PM10</w:t>
      </w:r>
      <w:r>
        <w:t xml:space="preserve">, </w:t>
      </w:r>
      <w:r w:rsidR="00C07B2C">
        <w:t xml:space="preserve">PM2.5, </w:t>
      </w:r>
      <w:r>
        <w:t>WS and TEMP. For the latter two the criteria are proposed currently for testing purposes only.</w:t>
      </w:r>
    </w:p>
    <w:p w:rsidR="00690A5A" w:rsidRPr="005A43EA" w:rsidRDefault="00690A5A" w:rsidP="00C12F0C">
      <w:pPr>
        <w:numPr>
          <w:ilvl w:val="0"/>
          <w:numId w:val="1"/>
        </w:numPr>
        <w:jc w:val="both"/>
        <w:rPr>
          <w:lang w:val="en-GB"/>
        </w:rPr>
      </w:pPr>
      <w:r>
        <w:rPr>
          <w:lang w:val="en-GB"/>
        </w:rPr>
        <w:t>Both meteorological (scalars only) and air quality data can be handled by DELTA.</w:t>
      </w:r>
    </w:p>
    <w:p w:rsidR="00690A5A" w:rsidRDefault="00690A5A" w:rsidP="00E2419F">
      <w:pPr>
        <w:numPr>
          <w:ilvl w:val="0"/>
          <w:numId w:val="1"/>
        </w:numPr>
        <w:jc w:val="both"/>
        <w:rPr>
          <w:lang w:val="en-GB"/>
        </w:rPr>
      </w:pPr>
      <w:r>
        <w:rPr>
          <w:lang w:val="en-GB"/>
        </w:rPr>
        <w:t xml:space="preserve">Benchmarking is included in the DELTA software to allow the production of model performance summary reports by the users (see </w:t>
      </w:r>
      <w:r w:rsidR="001D7E1A">
        <w:rPr>
          <w:lang w:val="en-GB"/>
        </w:rPr>
        <w:t xml:space="preserve">Concepts </w:t>
      </w:r>
      <w:hyperlink w:anchor="_Benchmarking_report" w:history="1">
        <w:r w:rsidRPr="00031366">
          <w:rPr>
            <w:rStyle w:val="Hyperlink"/>
            <w:lang w:val="en-GB"/>
          </w:rPr>
          <w:t xml:space="preserve">Section </w:t>
        </w:r>
      </w:hyperlink>
      <w:r w:rsidR="00535318">
        <w:rPr>
          <w:lang w:val="en-GB"/>
        </w:rPr>
        <w:fldChar w:fldCharType="begin"/>
      </w:r>
      <w:r w:rsidR="00535318">
        <w:rPr>
          <w:lang w:val="en-GB"/>
        </w:rPr>
        <w:instrText xml:space="preserve"> REF _Ref341164505 \w \h </w:instrText>
      </w:r>
      <w:r w:rsidR="00535318">
        <w:rPr>
          <w:lang w:val="en-GB"/>
        </w:rPr>
      </w:r>
      <w:r w:rsidR="00535318">
        <w:rPr>
          <w:lang w:val="en-GB"/>
        </w:rPr>
        <w:fldChar w:fldCharType="separate"/>
      </w:r>
      <w:r w:rsidR="001207FB">
        <w:rPr>
          <w:lang w:val="en-GB"/>
        </w:rPr>
        <w:t>5</w:t>
      </w:r>
      <w:r w:rsidR="00535318">
        <w:rPr>
          <w:lang w:val="en-GB"/>
        </w:rPr>
        <w:fldChar w:fldCharType="end"/>
      </w:r>
      <w:r>
        <w:rPr>
          <w:lang w:val="en-GB"/>
        </w:rPr>
        <w:t xml:space="preserve">). For this benchmarking DELTA focuses on the evaluation of modelling applications related to the AQD. Pollutants and temporal scales are therefore those relevant to the AQD, i.e. </w:t>
      </w:r>
      <w:r w:rsidRPr="00A47665">
        <w:rPr>
          <w:u w:val="single"/>
          <w:lang w:val="en-GB"/>
        </w:rPr>
        <w:t>O3, PM</w:t>
      </w:r>
      <w:r>
        <w:rPr>
          <w:u w:val="single"/>
          <w:lang w:val="en-GB"/>
        </w:rPr>
        <w:t>10</w:t>
      </w:r>
      <w:r w:rsidR="00C07B2C">
        <w:rPr>
          <w:u w:val="single"/>
          <w:lang w:val="en-GB"/>
        </w:rPr>
        <w:t>, PM2.5</w:t>
      </w:r>
      <w:r w:rsidRPr="00A47665">
        <w:rPr>
          <w:u w:val="single"/>
          <w:lang w:val="en-GB"/>
        </w:rPr>
        <w:t xml:space="preserve"> and NO2 data</w:t>
      </w:r>
      <w:r>
        <w:rPr>
          <w:lang w:val="en-GB"/>
        </w:rPr>
        <w:t xml:space="preserve"> covering an </w:t>
      </w:r>
      <w:r w:rsidRPr="00A47665">
        <w:rPr>
          <w:u w:val="single"/>
          <w:lang w:val="en-GB"/>
        </w:rPr>
        <w:t>entire calendar year</w:t>
      </w:r>
      <w:r>
        <w:rPr>
          <w:lang w:val="en-GB"/>
        </w:rPr>
        <w:t xml:space="preserve">. </w:t>
      </w:r>
    </w:p>
    <w:p w:rsidR="00B4575B" w:rsidRDefault="00B4575B" w:rsidP="00B4575B">
      <w:pPr>
        <w:ind w:left="360"/>
        <w:jc w:val="both"/>
        <w:rPr>
          <w:lang w:val="en-GB"/>
        </w:rPr>
      </w:pPr>
    </w:p>
    <w:p w:rsidR="00690A5A" w:rsidRDefault="00690A5A" w:rsidP="00DA4871">
      <w:pPr>
        <w:pStyle w:val="Heading2"/>
        <w:numPr>
          <w:ilvl w:val="0"/>
          <w:numId w:val="23"/>
        </w:numPr>
        <w:rPr>
          <w:lang w:val="en-GB"/>
        </w:rPr>
      </w:pPr>
      <w:bookmarkStart w:id="11" w:name="_Toc412107623"/>
      <w:r>
        <w:rPr>
          <w:lang w:val="en-GB"/>
        </w:rPr>
        <w:t>Overview</w:t>
      </w:r>
      <w:bookmarkEnd w:id="11"/>
    </w:p>
    <w:p w:rsidR="00690A5A" w:rsidRDefault="00690A5A" w:rsidP="00FE7D4B">
      <w:pPr>
        <w:rPr>
          <w:lang w:val="en-GB"/>
        </w:rPr>
      </w:pPr>
    </w:p>
    <w:p w:rsidR="00690A5A" w:rsidRDefault="00690A5A" w:rsidP="00FE7D4B">
      <w:pPr>
        <w:jc w:val="both"/>
        <w:rPr>
          <w:lang w:val="en-GB"/>
        </w:rPr>
      </w:pPr>
      <w:r w:rsidRPr="000066F5">
        <w:rPr>
          <w:lang w:val="en-GB"/>
        </w:rPr>
        <w:t xml:space="preserve">The structure of the software is schematically presented in </w:t>
      </w:r>
      <w:r>
        <w:rPr>
          <w:lang w:val="en-GB"/>
        </w:rPr>
        <w:fldChar w:fldCharType="begin"/>
      </w:r>
      <w:r>
        <w:rPr>
          <w:lang w:val="en-GB"/>
        </w:rPr>
        <w:instrText xml:space="preserve"> REF _Ref283824928 \h </w:instrText>
      </w:r>
      <w:r>
        <w:rPr>
          <w:lang w:val="en-GB"/>
        </w:rPr>
      </w:r>
      <w:r>
        <w:rPr>
          <w:lang w:val="en-GB"/>
        </w:rPr>
        <w:fldChar w:fldCharType="separate"/>
      </w:r>
      <w:r w:rsidR="001207FB">
        <w:t xml:space="preserve">Figure </w:t>
      </w:r>
      <w:r w:rsidR="001207FB">
        <w:rPr>
          <w:noProof/>
        </w:rPr>
        <w:t>1</w:t>
      </w:r>
      <w:r>
        <w:rPr>
          <w:lang w:val="en-GB"/>
        </w:rPr>
        <w:fldChar w:fldCharType="end"/>
      </w:r>
      <w:r>
        <w:rPr>
          <w:lang w:val="en-GB"/>
        </w:rPr>
        <w:t>. There are four main modules:</w:t>
      </w:r>
    </w:p>
    <w:p w:rsidR="00690A5A" w:rsidRDefault="00690A5A" w:rsidP="00FE7D4B">
      <w:pPr>
        <w:jc w:val="both"/>
        <w:rPr>
          <w:lang w:val="en-GB"/>
        </w:rPr>
      </w:pPr>
    </w:p>
    <w:p w:rsidR="00690A5A" w:rsidRDefault="00690A5A" w:rsidP="00DA4871">
      <w:pPr>
        <w:numPr>
          <w:ilvl w:val="0"/>
          <w:numId w:val="9"/>
        </w:numPr>
        <w:spacing w:after="60"/>
        <w:jc w:val="both"/>
        <w:rPr>
          <w:lang w:val="en-GB"/>
        </w:rPr>
      </w:pPr>
      <w:r w:rsidRPr="00915FE6">
        <w:rPr>
          <w:i/>
          <w:lang w:val="en-GB"/>
        </w:rPr>
        <w:t>Input module</w:t>
      </w:r>
      <w:r>
        <w:rPr>
          <w:lang w:val="en-GB"/>
        </w:rPr>
        <w:t xml:space="preserve"> – refers to air quality and meteorological data, both from modelling and monitoring, prepared in a specific format. Instructions on how to prepare these input files are given in the </w:t>
      </w:r>
      <w:hyperlink w:anchor="UsersGuide" w:history="1">
        <w:r w:rsidRPr="00031366">
          <w:rPr>
            <w:rStyle w:val="Hyperlink"/>
            <w:lang w:val="en-GB"/>
          </w:rPr>
          <w:t>User’s Guide</w:t>
        </w:r>
      </w:hyperlink>
      <w:r>
        <w:rPr>
          <w:lang w:val="en-GB"/>
        </w:rPr>
        <w:t>;</w:t>
      </w:r>
    </w:p>
    <w:p w:rsidR="00690A5A" w:rsidRDefault="00690A5A" w:rsidP="00DA4871">
      <w:pPr>
        <w:numPr>
          <w:ilvl w:val="0"/>
          <w:numId w:val="10"/>
        </w:numPr>
        <w:spacing w:after="60"/>
        <w:jc w:val="both"/>
        <w:rPr>
          <w:lang w:val="en-GB"/>
        </w:rPr>
      </w:pPr>
      <w:r>
        <w:rPr>
          <w:i/>
          <w:lang w:val="en-GB"/>
        </w:rPr>
        <w:t>Configuration</w:t>
      </w:r>
      <w:r w:rsidRPr="00915FE6">
        <w:rPr>
          <w:i/>
          <w:lang w:val="en-GB"/>
        </w:rPr>
        <w:t xml:space="preserve"> module</w:t>
      </w:r>
      <w:r>
        <w:rPr>
          <w:lang w:val="en-GB"/>
        </w:rPr>
        <w:t xml:space="preserve"> - includes configuration files, which link the input to the desired statistical elaboration. One of these files is the </w:t>
      </w:r>
      <w:hyperlink w:anchor="_Startup.ini" w:history="1">
        <w:r w:rsidRPr="00DB11A8">
          <w:rPr>
            <w:rStyle w:val="Hyperlink"/>
            <w:i/>
            <w:lang w:val="en-GB"/>
          </w:rPr>
          <w:t>startup.ini</w:t>
        </w:r>
      </w:hyperlink>
      <w:r>
        <w:rPr>
          <w:lang w:val="en-GB"/>
        </w:rPr>
        <w:t xml:space="preserve"> file (to be prepared by the user) which contains details on the monitoring stations and measured variables (see </w:t>
      </w:r>
      <w:hyperlink w:anchor="UsersGuide" w:history="1">
        <w:r w:rsidRPr="00031366">
          <w:rPr>
            <w:rStyle w:val="Hyperlink"/>
            <w:lang w:val="en-GB"/>
          </w:rPr>
          <w:t>User’s Guide</w:t>
        </w:r>
      </w:hyperlink>
      <w:r>
        <w:rPr>
          <w:lang w:val="en-GB"/>
        </w:rPr>
        <w:t xml:space="preserve">). </w:t>
      </w:r>
      <w:r w:rsidR="00C07B2C">
        <w:rPr>
          <w:lang w:val="en-GB"/>
        </w:rPr>
        <w:t xml:space="preserve">Other </w:t>
      </w:r>
      <w:r>
        <w:rPr>
          <w:lang w:val="en-GB"/>
        </w:rPr>
        <w:t>important configuration file</w:t>
      </w:r>
      <w:r w:rsidR="00C07B2C">
        <w:rPr>
          <w:lang w:val="en-GB"/>
        </w:rPr>
        <w:t>s</w:t>
      </w:r>
      <w:r>
        <w:rPr>
          <w:lang w:val="en-GB"/>
        </w:rPr>
        <w:t xml:space="preserve">, embedded  in the tool </w:t>
      </w:r>
      <w:r w:rsidR="00C07B2C">
        <w:rPr>
          <w:lang w:val="en-GB"/>
        </w:rPr>
        <w:t>are</w:t>
      </w:r>
      <w:r>
        <w:rPr>
          <w:lang w:val="en-GB"/>
        </w:rPr>
        <w:t xml:space="preserve"> the </w:t>
      </w:r>
      <w:hyperlink r:id="rId10" w:anchor="_" w:history="1">
        <w:r w:rsidRPr="00031366">
          <w:rPr>
            <w:rStyle w:val="Hyperlink"/>
            <w:i/>
            <w:lang w:val="en-GB"/>
          </w:rPr>
          <w:t>performance and goal criteria</w:t>
        </w:r>
      </w:hyperlink>
      <w:r>
        <w:rPr>
          <w:lang w:val="en-GB"/>
        </w:rPr>
        <w:t xml:space="preserve"> file which lists the performance criteria used in DELTA for the different species</w:t>
      </w:r>
      <w:r w:rsidR="00C07B2C">
        <w:rPr>
          <w:lang w:val="en-GB"/>
        </w:rPr>
        <w:t xml:space="preserve"> and the </w:t>
      </w:r>
      <w:hyperlink w:anchor="_Managing_multiple_datasets:" w:history="1">
        <w:proofErr w:type="spellStart"/>
        <w:r w:rsidR="00C07B2C" w:rsidRPr="006600DA">
          <w:rPr>
            <w:rStyle w:val="Hyperlink"/>
            <w:i/>
          </w:rPr>
          <w:t>myDeltaInput</w:t>
        </w:r>
        <w:proofErr w:type="spellEnd"/>
      </w:hyperlink>
      <w:r w:rsidR="00C07B2C">
        <w:rPr>
          <w:lang w:val="en-GB"/>
        </w:rPr>
        <w:t xml:space="preserve"> file which facilitates the management of multiple datasets</w:t>
      </w:r>
      <w:r>
        <w:rPr>
          <w:lang w:val="en-GB"/>
        </w:rPr>
        <w:t>;</w:t>
      </w:r>
    </w:p>
    <w:p w:rsidR="00690A5A" w:rsidRDefault="00690A5A" w:rsidP="00DA4871">
      <w:pPr>
        <w:numPr>
          <w:ilvl w:val="0"/>
          <w:numId w:val="11"/>
        </w:numPr>
        <w:spacing w:after="60"/>
        <w:jc w:val="both"/>
        <w:rPr>
          <w:lang w:val="en-GB"/>
        </w:rPr>
      </w:pPr>
      <w:r w:rsidRPr="00DE2910">
        <w:rPr>
          <w:i/>
          <w:lang w:val="en-GB"/>
        </w:rPr>
        <w:t>Analysis module</w:t>
      </w:r>
      <w:r>
        <w:rPr>
          <w:lang w:val="en-GB"/>
        </w:rPr>
        <w:t xml:space="preserve"> – is the core of the DELTA where different statistical indicators and diagrams are produced. This module can be operated in two modes – </w:t>
      </w:r>
      <w:hyperlink w:anchor="_Exploration" w:history="1">
        <w:r w:rsidRPr="00031366">
          <w:rPr>
            <w:rStyle w:val="Hyperlink"/>
            <w:lang w:val="en-GB"/>
          </w:rPr>
          <w:t>exploration</w:t>
        </w:r>
      </w:hyperlink>
      <w:r>
        <w:rPr>
          <w:lang w:val="en-GB"/>
        </w:rPr>
        <w:t xml:space="preserve"> and </w:t>
      </w:r>
      <w:hyperlink w:anchor="_Benchmarking" w:history="1">
        <w:r w:rsidRPr="00031366">
          <w:rPr>
            <w:rStyle w:val="Hyperlink"/>
            <w:lang w:val="en-GB"/>
          </w:rPr>
          <w:t>benchmarking</w:t>
        </w:r>
      </w:hyperlink>
      <w:r>
        <w:rPr>
          <w:lang w:val="en-GB"/>
        </w:rPr>
        <w:t xml:space="preserve"> </w:t>
      </w:r>
    </w:p>
    <w:p w:rsidR="00690A5A" w:rsidRDefault="00690A5A" w:rsidP="00DA4871">
      <w:pPr>
        <w:numPr>
          <w:ilvl w:val="0"/>
          <w:numId w:val="12"/>
        </w:numPr>
        <w:spacing w:after="60"/>
        <w:jc w:val="both"/>
        <w:rPr>
          <w:lang w:val="en-GB"/>
        </w:rPr>
      </w:pPr>
      <w:r w:rsidRPr="00DE2910">
        <w:rPr>
          <w:i/>
          <w:lang w:val="en-GB"/>
        </w:rPr>
        <w:t>Output module</w:t>
      </w:r>
      <w:r>
        <w:rPr>
          <w:lang w:val="en-GB"/>
        </w:rPr>
        <w:t xml:space="preserve"> – includes the results of the selected statistical elaborations (graphics or statistics values). For the benchmarking mode this output follows a predefined template, not modifiable by the user (see </w:t>
      </w:r>
      <w:r w:rsidR="001D7E1A">
        <w:rPr>
          <w:lang w:val="en-GB"/>
        </w:rPr>
        <w:t xml:space="preserve">Concepts </w:t>
      </w:r>
      <w:hyperlink w:anchor="_Benchmarking_report" w:history="1">
        <w:proofErr w:type="gramStart"/>
        <w:r w:rsidRPr="00031366">
          <w:rPr>
            <w:rStyle w:val="Hyperlink"/>
            <w:lang w:val="en-GB"/>
          </w:rPr>
          <w:t xml:space="preserve">Section </w:t>
        </w:r>
        <w:proofErr w:type="gramEnd"/>
        <w:r w:rsidR="00535318">
          <w:rPr>
            <w:rStyle w:val="Hyperlink"/>
            <w:lang w:val="en-GB"/>
          </w:rPr>
          <w:fldChar w:fldCharType="begin"/>
        </w:r>
        <w:r w:rsidR="00535318">
          <w:rPr>
            <w:rStyle w:val="Hyperlink"/>
            <w:lang w:val="en-GB"/>
          </w:rPr>
          <w:instrText xml:space="preserve"> REF _Ref341164505 \w \h </w:instrText>
        </w:r>
        <w:r w:rsidR="00535318">
          <w:rPr>
            <w:rStyle w:val="Hyperlink"/>
            <w:lang w:val="en-GB"/>
          </w:rPr>
        </w:r>
        <w:r w:rsidR="00535318">
          <w:rPr>
            <w:rStyle w:val="Hyperlink"/>
            <w:lang w:val="en-GB"/>
          </w:rPr>
          <w:fldChar w:fldCharType="separate"/>
        </w:r>
        <w:r w:rsidR="001207FB">
          <w:rPr>
            <w:rStyle w:val="Hyperlink"/>
            <w:lang w:val="en-GB"/>
          </w:rPr>
          <w:t>5</w:t>
        </w:r>
        <w:r w:rsidR="00535318">
          <w:rPr>
            <w:rStyle w:val="Hyperlink"/>
            <w:lang w:val="en-GB"/>
          </w:rPr>
          <w:fldChar w:fldCharType="end"/>
        </w:r>
      </w:hyperlink>
      <w:r>
        <w:rPr>
          <w:lang w:val="en-GB"/>
        </w:rPr>
        <w:t>).</w:t>
      </w:r>
    </w:p>
    <w:p w:rsidR="00690A5A" w:rsidRDefault="00690A5A" w:rsidP="00FE7D4B">
      <w:pPr>
        <w:spacing w:after="60"/>
        <w:ind w:left="360"/>
        <w:jc w:val="both"/>
        <w:rPr>
          <w:lang w:val="en-GB"/>
        </w:rPr>
      </w:pPr>
    </w:p>
    <w:p w:rsidR="00690A5A" w:rsidRDefault="008A7E62" w:rsidP="00FE7D4B">
      <w:pPr>
        <w:spacing w:after="60"/>
        <w:ind w:left="360"/>
        <w:jc w:val="both"/>
        <w:rPr>
          <w:lang w:val="en-GB"/>
        </w:rPr>
      </w:pPr>
      <w:r>
        <w:rPr>
          <w:noProof/>
        </w:rPr>
        <w:lastRenderedPageBreak/>
        <w:drawing>
          <wp:inline distT="0" distB="0" distL="0" distR="0" wp14:anchorId="4D4C1A04" wp14:editId="7B8EEBE2">
            <wp:extent cx="6124575" cy="3847465"/>
            <wp:effectExtent l="0" t="0" r="0" b="635"/>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847465"/>
                    </a:xfrm>
                    <a:prstGeom prst="rect">
                      <a:avLst/>
                    </a:prstGeom>
                    <a:noFill/>
                    <a:ln>
                      <a:noFill/>
                    </a:ln>
                  </pic:spPr>
                </pic:pic>
              </a:graphicData>
            </a:graphic>
          </wp:inline>
        </w:drawing>
      </w:r>
    </w:p>
    <w:p w:rsidR="00690A5A" w:rsidRDefault="00690A5A" w:rsidP="00FE7D4B">
      <w:pPr>
        <w:spacing w:after="60"/>
        <w:ind w:left="360"/>
        <w:jc w:val="both"/>
        <w:rPr>
          <w:lang w:val="en-GB"/>
        </w:rPr>
      </w:pPr>
    </w:p>
    <w:p w:rsidR="00690A5A" w:rsidRDefault="00690A5A" w:rsidP="00FE7D4B">
      <w:pPr>
        <w:pStyle w:val="Caption"/>
        <w:spacing w:before="120"/>
        <w:ind w:firstLine="720"/>
        <w:rPr>
          <w:lang w:val="en-GB"/>
        </w:rPr>
      </w:pPr>
      <w:bookmarkStart w:id="12" w:name="_Ref283824928"/>
      <w:proofErr w:type="gramStart"/>
      <w:r>
        <w:t xml:space="preserve">Figure </w:t>
      </w:r>
      <w:r w:rsidR="00446197">
        <w:fldChar w:fldCharType="begin"/>
      </w:r>
      <w:r w:rsidR="00446197">
        <w:instrText xml:space="preserve"> SEQ Figure \* ARABIC </w:instrText>
      </w:r>
      <w:r w:rsidR="00446197">
        <w:fldChar w:fldCharType="separate"/>
      </w:r>
      <w:r w:rsidR="001207FB">
        <w:rPr>
          <w:noProof/>
        </w:rPr>
        <w:t>1</w:t>
      </w:r>
      <w:r w:rsidR="00446197">
        <w:rPr>
          <w:noProof/>
        </w:rPr>
        <w:fldChar w:fldCharType="end"/>
      </w:r>
      <w:bookmarkEnd w:id="12"/>
      <w:r>
        <w:t>.</w:t>
      </w:r>
      <w:proofErr w:type="gramEnd"/>
      <w:r>
        <w:t xml:space="preserve"> Structure of the DELTA software</w:t>
      </w:r>
    </w:p>
    <w:p w:rsidR="00690A5A" w:rsidRPr="00FE7D4B" w:rsidRDefault="00690A5A" w:rsidP="00FE7D4B">
      <w:pPr>
        <w:rPr>
          <w:lang w:val="en-GB"/>
        </w:rPr>
      </w:pPr>
    </w:p>
    <w:p w:rsidR="00690A5A" w:rsidRDefault="00690A5A" w:rsidP="00F1339B">
      <w:pPr>
        <w:rPr>
          <w:lang w:val="en-GB"/>
        </w:rPr>
      </w:pPr>
    </w:p>
    <w:p w:rsidR="00690A5A" w:rsidRDefault="00690A5A" w:rsidP="006F2205">
      <w:pPr>
        <w:jc w:val="both"/>
        <w:rPr>
          <w:lang w:val="en-GB"/>
        </w:rPr>
      </w:pPr>
      <w:r>
        <w:rPr>
          <w:lang w:val="en-GB"/>
        </w:rPr>
        <w:t>Within the analysis two main modes exist: exploration and benchmarking mode. They are described in the next sections.</w:t>
      </w:r>
    </w:p>
    <w:p w:rsidR="00B4575B" w:rsidRDefault="00B4575B" w:rsidP="006F2205">
      <w:pPr>
        <w:jc w:val="both"/>
        <w:rPr>
          <w:lang w:val="en-GB"/>
        </w:rPr>
      </w:pPr>
    </w:p>
    <w:p w:rsidR="00690A5A" w:rsidRPr="00340FF8" w:rsidRDefault="00690A5A" w:rsidP="004F1732">
      <w:pPr>
        <w:keepNext/>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690A5A" w:rsidRPr="00340FF8" w:rsidRDefault="00690A5A" w:rsidP="00DA4871">
      <w:pPr>
        <w:pStyle w:val="Heading3"/>
        <w:numPr>
          <w:ilvl w:val="1"/>
          <w:numId w:val="23"/>
        </w:numPr>
        <w:tabs>
          <w:tab w:val="left" w:pos="1440"/>
        </w:tabs>
        <w:rPr>
          <w:rFonts w:cs="Arial"/>
          <w:szCs w:val="26"/>
          <w:lang w:val="en-GB"/>
        </w:rPr>
      </w:pPr>
      <w:bookmarkStart w:id="107" w:name="_Exploration"/>
      <w:bookmarkStart w:id="108" w:name="_Ref341164117"/>
      <w:bookmarkEnd w:id="107"/>
      <w:r w:rsidRPr="00340FF8">
        <w:rPr>
          <w:rFonts w:cs="Arial"/>
          <w:szCs w:val="26"/>
          <w:lang w:val="en-GB"/>
        </w:rPr>
        <w:t xml:space="preserve">        </w:t>
      </w:r>
      <w:bookmarkStart w:id="109" w:name="_Toc412107624"/>
      <w:r w:rsidRPr="00340FF8">
        <w:rPr>
          <w:rFonts w:cs="Arial"/>
          <w:szCs w:val="26"/>
          <w:lang w:val="en-GB"/>
        </w:rPr>
        <w:t>Exploration</w:t>
      </w:r>
      <w:bookmarkEnd w:id="108"/>
      <w:bookmarkEnd w:id="109"/>
      <w:r w:rsidRPr="00340FF8">
        <w:rPr>
          <w:rFonts w:cs="Arial"/>
          <w:szCs w:val="26"/>
          <w:lang w:val="en-GB"/>
        </w:rPr>
        <w:t xml:space="preserve"> </w:t>
      </w:r>
      <w:bookmarkEnd w:id="106"/>
    </w:p>
    <w:p w:rsidR="00690A5A" w:rsidRPr="00FE7D4B" w:rsidRDefault="00690A5A" w:rsidP="00F1339B"/>
    <w:p w:rsidR="00690A5A" w:rsidRDefault="00690A5A" w:rsidP="00F1339B">
      <w:pPr>
        <w:spacing w:before="75"/>
        <w:jc w:val="both"/>
        <w:rPr>
          <w:lang w:val="en-GB"/>
        </w:rPr>
      </w:pPr>
      <w:r>
        <w:rPr>
          <w:lang w:val="en-GB"/>
        </w:rPr>
        <w:t xml:space="preserve">This mode allows the user to analyse different statistical metrics and diagrams, using various time intervals, various stations, various parameters (meteorological variables or pollutants) </w:t>
      </w:r>
      <w:r w:rsidR="00715A32">
        <w:rPr>
          <w:lang w:val="en-GB"/>
        </w:rPr>
        <w:t xml:space="preserve">from one </w:t>
      </w:r>
      <w:r w:rsidR="00DB11A8">
        <w:rPr>
          <w:lang w:val="en-GB"/>
        </w:rPr>
        <w:t xml:space="preserve">or more </w:t>
      </w:r>
      <w:r w:rsidR="00715A32">
        <w:rPr>
          <w:lang w:val="en-GB"/>
        </w:rPr>
        <w:t>model</w:t>
      </w:r>
      <w:r w:rsidR="00DB11A8">
        <w:rPr>
          <w:lang w:val="en-GB"/>
        </w:rPr>
        <w:t>s</w:t>
      </w:r>
      <w:r>
        <w:rPr>
          <w:lang w:val="en-GB"/>
        </w:rPr>
        <w:t>. Different types of analysis can be performed:</w:t>
      </w:r>
    </w:p>
    <w:p w:rsidR="00690A5A" w:rsidRDefault="00690A5A" w:rsidP="00F1339B">
      <w:pPr>
        <w:spacing w:before="75"/>
        <w:jc w:val="both"/>
        <w:rPr>
          <w:lang w:val="en-GB"/>
        </w:rPr>
      </w:pPr>
    </w:p>
    <w:p w:rsidR="00690A5A" w:rsidRPr="00DD5EE0" w:rsidRDefault="00690A5A" w:rsidP="00DA4871">
      <w:pPr>
        <w:numPr>
          <w:ilvl w:val="0"/>
          <w:numId w:val="13"/>
        </w:numPr>
        <w:jc w:val="both"/>
        <w:rPr>
          <w:lang w:val="en-GB"/>
        </w:rPr>
      </w:pPr>
      <w:r w:rsidRPr="000B2CDB">
        <w:rPr>
          <w:u w:val="single"/>
          <w:lang w:val="en-GB"/>
        </w:rPr>
        <w:t>Tem</w:t>
      </w:r>
      <w:r w:rsidRPr="00DD5EE0">
        <w:rPr>
          <w:u w:val="single"/>
          <w:lang w:val="en-GB"/>
        </w:rPr>
        <w:t>poral analysis</w:t>
      </w:r>
      <w:r w:rsidRPr="00DD5EE0">
        <w:rPr>
          <w:lang w:val="en-GB"/>
        </w:rPr>
        <w:t xml:space="preserve"> can be performed with different options (running averages, daily min/max/mean, selection of seasons</w:t>
      </w:r>
      <w:r>
        <w:rPr>
          <w:lang w:val="en-GB"/>
        </w:rPr>
        <w:t>, week days/ week-end,</w:t>
      </w:r>
      <w:r w:rsidRPr="00DD5EE0">
        <w:rPr>
          <w:lang w:val="en-GB"/>
        </w:rPr>
        <w:t xml:space="preserve"> </w:t>
      </w:r>
      <w:r>
        <w:rPr>
          <w:lang w:val="en-GB"/>
        </w:rPr>
        <w:t xml:space="preserve">and </w:t>
      </w:r>
      <w:r w:rsidRPr="00DD5EE0">
        <w:rPr>
          <w:lang w:val="en-GB"/>
        </w:rPr>
        <w:t xml:space="preserve">daylight/ night time hours. </w:t>
      </w:r>
    </w:p>
    <w:p w:rsidR="00690A5A" w:rsidRPr="00DD5EE0" w:rsidRDefault="00690A5A" w:rsidP="00DA4871">
      <w:pPr>
        <w:numPr>
          <w:ilvl w:val="0"/>
          <w:numId w:val="13"/>
        </w:numPr>
        <w:jc w:val="both"/>
        <w:rPr>
          <w:lang w:val="en-GB"/>
        </w:rPr>
      </w:pPr>
      <w:r w:rsidRPr="00DD5EE0">
        <w:rPr>
          <w:u w:val="single"/>
          <w:lang w:val="en-GB"/>
        </w:rPr>
        <w:t>Spatial analysis</w:t>
      </w:r>
      <w:r w:rsidRPr="00DD5EE0">
        <w:rPr>
          <w:lang w:val="en-GB"/>
        </w:rPr>
        <w:t xml:space="preserve"> can be performed </w:t>
      </w:r>
      <w:r>
        <w:rPr>
          <w:lang w:val="en-GB"/>
        </w:rPr>
        <w:t xml:space="preserve">in two ways: </w:t>
      </w:r>
      <w:r w:rsidR="00DB11A8">
        <w:rPr>
          <w:lang w:val="en-GB"/>
        </w:rPr>
        <w:t xml:space="preserve">(1) indirectly: </w:t>
      </w:r>
      <w:r w:rsidRPr="00DD5EE0">
        <w:rPr>
          <w:lang w:val="en-GB"/>
        </w:rPr>
        <w:t>based on the classification of the monitoring stations in different geographical entities</w:t>
      </w:r>
      <w:r>
        <w:rPr>
          <w:lang w:val="en-GB"/>
        </w:rPr>
        <w:t xml:space="preserve"> </w:t>
      </w:r>
      <w:r w:rsidR="00DB11A8">
        <w:rPr>
          <w:lang w:val="en-GB"/>
        </w:rPr>
        <w:t xml:space="preserve">(different </w:t>
      </w:r>
      <w:proofErr w:type="spellStart"/>
      <w:r w:rsidR="00DB11A8">
        <w:rPr>
          <w:lang w:val="en-GB"/>
        </w:rPr>
        <w:t>colors</w:t>
      </w:r>
      <w:proofErr w:type="spellEnd"/>
      <w:r w:rsidR="00DB11A8">
        <w:rPr>
          <w:lang w:val="en-GB"/>
        </w:rPr>
        <w:t xml:space="preserve"> are then used for each defined geographical entity) </w:t>
      </w:r>
      <w:r>
        <w:rPr>
          <w:lang w:val="en-GB"/>
        </w:rPr>
        <w:t xml:space="preserve">or </w:t>
      </w:r>
      <w:r w:rsidR="00DB11A8">
        <w:rPr>
          <w:lang w:val="en-GB"/>
        </w:rPr>
        <w:t xml:space="preserve">(2) directly: </w:t>
      </w:r>
      <w:r>
        <w:rPr>
          <w:lang w:val="en-GB"/>
        </w:rPr>
        <w:t xml:space="preserve">by using the Google Earth (or </w:t>
      </w:r>
      <w:proofErr w:type="spellStart"/>
      <w:r>
        <w:rPr>
          <w:lang w:val="en-GB"/>
        </w:rPr>
        <w:t>GeoMap</w:t>
      </w:r>
      <w:proofErr w:type="spellEnd"/>
      <w:r>
        <w:rPr>
          <w:lang w:val="en-GB"/>
        </w:rPr>
        <w:t>) option, a functionality which permits to visualise a statistical parameter at each station as a point on a 2D map</w:t>
      </w:r>
    </w:p>
    <w:p w:rsidR="00690A5A" w:rsidRPr="00587904" w:rsidRDefault="00690A5A" w:rsidP="00DA4871">
      <w:pPr>
        <w:numPr>
          <w:ilvl w:val="0"/>
          <w:numId w:val="13"/>
        </w:numPr>
        <w:jc w:val="both"/>
      </w:pPr>
      <w:r w:rsidRPr="00367738">
        <w:rPr>
          <w:u w:val="single"/>
          <w:lang w:val="en-GB"/>
        </w:rPr>
        <w:t>Multidimensional analysis</w:t>
      </w:r>
      <w:r w:rsidRPr="00367738">
        <w:rPr>
          <w:lang w:val="en-GB"/>
        </w:rPr>
        <w:t xml:space="preserve"> can be performed. Dimensions here refer to monitoring parameters, models, scenarios and</w:t>
      </w:r>
      <w:r>
        <w:rPr>
          <w:lang w:val="en-GB"/>
        </w:rPr>
        <w:t xml:space="preserve"> </w:t>
      </w:r>
      <w:r w:rsidRPr="00367738">
        <w:rPr>
          <w:lang w:val="en-GB"/>
        </w:rPr>
        <w:t>stations. One or more element</w:t>
      </w:r>
      <w:r>
        <w:rPr>
          <w:lang w:val="en-GB"/>
        </w:rPr>
        <w:t>s</w:t>
      </w:r>
      <w:r w:rsidRPr="00367738">
        <w:rPr>
          <w:lang w:val="en-GB"/>
        </w:rPr>
        <w:t xml:space="preserve"> for each of those dimensions can be chosen and overlaid on a single diagram. </w:t>
      </w:r>
    </w:p>
    <w:p w:rsidR="00690A5A" w:rsidRDefault="00690A5A" w:rsidP="00587904">
      <w:pPr>
        <w:pStyle w:val="ListParagraph"/>
      </w:pPr>
    </w:p>
    <w:p w:rsidR="00690A5A" w:rsidRPr="0009790B" w:rsidRDefault="00690A5A" w:rsidP="00587904">
      <w:pPr>
        <w:ind w:left="720"/>
        <w:jc w:val="both"/>
      </w:pPr>
    </w:p>
    <w:p w:rsidR="00690A5A" w:rsidRDefault="00690A5A" w:rsidP="00DA4871">
      <w:pPr>
        <w:pStyle w:val="Heading3"/>
        <w:numPr>
          <w:ilvl w:val="1"/>
          <w:numId w:val="23"/>
        </w:numPr>
      </w:pPr>
      <w:bookmarkStart w:id="110" w:name="_Benchmarking"/>
      <w:bookmarkStart w:id="111" w:name="_Ref284330885"/>
      <w:bookmarkEnd w:id="110"/>
      <w:r>
        <w:t xml:space="preserve"> </w:t>
      </w:r>
      <w:bookmarkStart w:id="112" w:name="_Toc412107625"/>
      <w:r w:rsidRPr="00917611">
        <w:t>Benchmarkin</w:t>
      </w:r>
      <w:bookmarkEnd w:id="111"/>
      <w:r>
        <w:t>g</w:t>
      </w:r>
      <w:bookmarkEnd w:id="112"/>
    </w:p>
    <w:p w:rsidR="00690A5A" w:rsidRPr="005A43EA" w:rsidRDefault="00690A5A" w:rsidP="005A43EA">
      <w:pPr>
        <w:rPr>
          <w:lang w:val="en-GB"/>
        </w:rPr>
      </w:pPr>
    </w:p>
    <w:p w:rsidR="00690A5A" w:rsidRDefault="00690A5A" w:rsidP="00F1339B">
      <w:pPr>
        <w:jc w:val="both"/>
        <w:rPr>
          <w:lang w:val="en-GB"/>
        </w:rPr>
      </w:pPr>
      <w:r w:rsidRPr="006723C1">
        <w:rPr>
          <w:lang w:val="en-GB"/>
        </w:rPr>
        <w:t>Thi</w:t>
      </w:r>
      <w:r>
        <w:rPr>
          <w:lang w:val="en-GB"/>
        </w:rPr>
        <w:t>s mode</w:t>
      </w:r>
      <w:r w:rsidRPr="006723C1">
        <w:rPr>
          <w:lang w:val="en-GB"/>
        </w:rPr>
        <w:t xml:space="preserve"> </w:t>
      </w:r>
      <w:r>
        <w:rPr>
          <w:lang w:val="en-GB"/>
        </w:rPr>
        <w:t xml:space="preserve">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Pr>
          <w:lang w:val="en-GB"/>
        </w:rPr>
        <w:t xml:space="preserve">Concepts </w:t>
      </w:r>
      <w:hyperlink w:anchor="_Benchmarking_report" w:history="1">
        <w:proofErr w:type="gramStart"/>
        <w:r w:rsidRPr="006600DA">
          <w:rPr>
            <w:rStyle w:val="Hyperlink"/>
          </w:rPr>
          <w:t xml:space="preserve">Section </w:t>
        </w:r>
        <w:proofErr w:type="gramEnd"/>
        <w:r w:rsidR="00535318" w:rsidRPr="006600DA">
          <w:rPr>
            <w:rStyle w:val="Hyperlink"/>
          </w:rPr>
          <w:fldChar w:fldCharType="begin"/>
        </w:r>
        <w:r w:rsidR="00535318" w:rsidRPr="006600DA">
          <w:rPr>
            <w:rStyle w:val="Hyperlink"/>
          </w:rPr>
          <w:instrText xml:space="preserve"> REF _Ref341164505 \w \h </w:instrText>
        </w:r>
        <w:r w:rsidR="00535318" w:rsidRPr="006600DA">
          <w:rPr>
            <w:rStyle w:val="Hyperlink"/>
          </w:rPr>
        </w:r>
        <w:r w:rsidR="00535318" w:rsidRPr="006600DA">
          <w:rPr>
            <w:rStyle w:val="Hyperlink"/>
          </w:rPr>
          <w:fldChar w:fldCharType="separate"/>
        </w:r>
        <w:r w:rsidR="001207FB">
          <w:rPr>
            <w:rStyle w:val="Hyperlink"/>
          </w:rPr>
          <w:t>5</w:t>
        </w:r>
        <w:r w:rsidR="00535318" w:rsidRPr="006600DA">
          <w:rPr>
            <w:rStyle w:val="Hyperlink"/>
          </w:rPr>
          <w:fldChar w:fldCharType="end"/>
        </w:r>
      </w:hyperlink>
      <w:r>
        <w:rPr>
          <w:lang w:val="en-GB"/>
        </w:rPr>
        <w:t>). S</w:t>
      </w:r>
      <w:r w:rsidRPr="006723C1">
        <w:rPr>
          <w:lang w:val="en-GB"/>
        </w:rPr>
        <w:t xml:space="preserve">ome bounds for specific </w:t>
      </w:r>
      <w:r>
        <w:rPr>
          <w:lang w:val="en-GB"/>
        </w:rPr>
        <w:t xml:space="preserve">statistical </w:t>
      </w:r>
      <w:r w:rsidRPr="006723C1">
        <w:rPr>
          <w:lang w:val="en-GB"/>
        </w:rPr>
        <w:t>indicators</w:t>
      </w:r>
      <w:r>
        <w:rPr>
          <w:lang w:val="en-GB"/>
        </w:rPr>
        <w:t xml:space="preserve"> (performance criteria</w:t>
      </w:r>
      <w:r w:rsidR="00DB11A8">
        <w:rPr>
          <w:lang w:val="en-GB"/>
        </w:rPr>
        <w:t xml:space="preserve"> and model quality objective</w:t>
      </w:r>
      <w:r>
        <w:rPr>
          <w:lang w:val="en-GB"/>
        </w:rPr>
        <w:t>) are included</w:t>
      </w:r>
      <w:r w:rsidRPr="006723C1">
        <w:rPr>
          <w:lang w:val="en-GB"/>
        </w:rPr>
        <w:t xml:space="preserve">, </w:t>
      </w:r>
      <w:r>
        <w:rPr>
          <w:lang w:val="en-GB"/>
        </w:rPr>
        <w:t>aiming to</w:t>
      </w:r>
      <w:r w:rsidRPr="006723C1">
        <w:rPr>
          <w:lang w:val="en-GB"/>
        </w:rPr>
        <w:t xml:space="preserve"> help in </w:t>
      </w:r>
      <w:r>
        <w:rPr>
          <w:lang w:val="en-GB"/>
        </w:rPr>
        <w:t>the assessment of</w:t>
      </w:r>
      <w:r w:rsidRPr="006723C1">
        <w:rPr>
          <w:lang w:val="en-GB"/>
        </w:rPr>
        <w:t xml:space="preserve"> the model performance. </w:t>
      </w:r>
    </w:p>
    <w:p w:rsidR="00690A5A" w:rsidRDefault="00690A5A" w:rsidP="00F1339B">
      <w:pPr>
        <w:jc w:val="both"/>
        <w:rPr>
          <w:lang w:val="en-GB"/>
        </w:rPr>
      </w:pPr>
    </w:p>
    <w:p w:rsidR="00690A5A" w:rsidRDefault="00690A5A" w:rsidP="00F1339B">
      <w:pPr>
        <w:jc w:val="both"/>
        <w:rPr>
          <w:lang w:val="en-GB"/>
        </w:rPr>
      </w:pPr>
      <w:r>
        <w:rPr>
          <w:lang w:val="en-GB"/>
        </w:rPr>
        <w:t xml:space="preserve">Contrary to the exploration mode described above, </w:t>
      </w:r>
      <w:r w:rsidR="00DB11A8">
        <w:rPr>
          <w:lang w:val="en-GB"/>
        </w:rPr>
        <w:t xml:space="preserve">the </w:t>
      </w:r>
      <w:r>
        <w:rPr>
          <w:lang w:val="en-GB"/>
        </w:rPr>
        <w:t>freedom left to the user in benchmarking mode is minimal</w:t>
      </w:r>
      <w:r w:rsidR="00715A32">
        <w:rPr>
          <w:lang w:val="en-GB"/>
        </w:rPr>
        <w:t>, i.e.</w:t>
      </w:r>
      <w:r>
        <w:rPr>
          <w:lang w:val="en-GB"/>
        </w:rPr>
        <w:t xml:space="preserve"> DELTA automatically produces the performance report.</w:t>
      </w:r>
    </w:p>
    <w:p w:rsidR="00690A5A" w:rsidRDefault="00690A5A" w:rsidP="00F1339B">
      <w:pPr>
        <w:jc w:val="both"/>
        <w:rPr>
          <w:lang w:val="en-GB"/>
        </w:rPr>
      </w:pPr>
    </w:p>
    <w:p w:rsidR="00690A5A" w:rsidRDefault="00690A5A" w:rsidP="00F1339B">
      <w:pPr>
        <w:jc w:val="both"/>
        <w:rPr>
          <w:lang w:val="en-GB"/>
        </w:rPr>
      </w:pPr>
      <w:r>
        <w:rPr>
          <w:lang w:val="en-GB"/>
        </w:rPr>
        <w:t xml:space="preserve">The template for reporting model performances is application specific (assessment or planning). In the current prototype version only assessment templates are considered and have been prepared for O3, NO2 and PM10. In terms of diagrams and indicators, the template is independent of spatial scale and pollutant but performance criteria </w:t>
      </w:r>
      <w:r w:rsidR="00B4575B">
        <w:rPr>
          <w:lang w:val="en-GB"/>
        </w:rPr>
        <w:t xml:space="preserve">and model quality objectives </w:t>
      </w:r>
      <w:r>
        <w:rPr>
          <w:lang w:val="en-GB"/>
        </w:rPr>
        <w:t xml:space="preserve">(see next Section) can be pollutant and/or scale specific. Note that specific templates are proposed for models delivering annual averages only. </w:t>
      </w:r>
    </w:p>
    <w:p w:rsidR="00B4575B" w:rsidRDefault="00B4575B" w:rsidP="00F1339B">
      <w:pPr>
        <w:jc w:val="both"/>
        <w:rPr>
          <w:lang w:val="en-GB"/>
        </w:rPr>
      </w:pPr>
    </w:p>
    <w:p w:rsidR="00690A5A" w:rsidRPr="00484056" w:rsidRDefault="001D7E1A" w:rsidP="00DA4871">
      <w:pPr>
        <w:pStyle w:val="Heading2"/>
        <w:numPr>
          <w:ilvl w:val="0"/>
          <w:numId w:val="23"/>
        </w:numPr>
        <w:rPr>
          <w:lang w:val="en-GB"/>
        </w:rPr>
      </w:pPr>
      <w:bookmarkStart w:id="113" w:name="_Model_quality_Objective"/>
      <w:bookmarkStart w:id="114" w:name="_Toc412107626"/>
      <w:bookmarkEnd w:id="113"/>
      <w:r>
        <w:rPr>
          <w:lang w:val="en-GB"/>
        </w:rPr>
        <w:t>Model Q</w:t>
      </w:r>
      <w:r w:rsidR="00690A5A">
        <w:rPr>
          <w:lang w:val="en-GB"/>
        </w:rPr>
        <w:t>uality Objective and Performance criteria</w:t>
      </w:r>
      <w:bookmarkStart w:id="115" w:name="_Ref284943519"/>
      <w:bookmarkEnd w:id="114"/>
    </w:p>
    <w:p w:rsidR="00690A5A" w:rsidRDefault="00690A5A" w:rsidP="00F1339B">
      <w:pPr>
        <w:jc w:val="both"/>
        <w:rPr>
          <w:lang w:val="en-GB"/>
        </w:rPr>
      </w:pPr>
    </w:p>
    <w:p w:rsidR="00690A5A" w:rsidRDefault="00690A5A" w:rsidP="00F1339B">
      <w:pPr>
        <w:jc w:val="both"/>
        <w:rPr>
          <w:lang w:val="en-GB"/>
        </w:rPr>
      </w:pPr>
      <w:r>
        <w:rPr>
          <w:lang w:val="en-GB"/>
        </w:rPr>
        <w:t>The main statistical indicators referred to in the follow-up analysis are:</w:t>
      </w:r>
    </w:p>
    <w:p w:rsidR="00690A5A" w:rsidRDefault="00690A5A" w:rsidP="00F1339B">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4"/>
        <w:gridCol w:w="5895"/>
      </w:tblGrid>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Mean Bias</w:t>
            </w:r>
          </w:p>
        </w:tc>
        <w:tc>
          <w:tcPr>
            <w:tcW w:w="5895" w:type="dxa"/>
          </w:tcPr>
          <w:p w:rsidR="00690A5A" w:rsidRPr="00666604" w:rsidRDefault="00970BB8" w:rsidP="00CF42BB">
            <w:pPr>
              <w:jc w:val="both"/>
              <w:rPr>
                <w:sz w:val="20"/>
                <w:szCs w:val="20"/>
                <w:lang w:val="en-GB"/>
              </w:rPr>
            </w:pPr>
            <w:r w:rsidRPr="00715A32">
              <w:rPr>
                <w:position w:val="-6"/>
                <w:sz w:val="20"/>
                <w:szCs w:val="20"/>
                <w:lang w:val="en-GB"/>
              </w:rPr>
              <w:object w:dxaOrig="1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5pt;height:16.5pt" o:ole="">
                  <v:imagedata r:id="rId12" o:title=""/>
                </v:shape>
                <o:OLEObject Type="Embed" ProgID="Equation.3" ShapeID="_x0000_i1025" DrawAspect="Content" ObjectID="_1486189734" r:id="rId13"/>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Root</w:t>
            </w:r>
            <w:r>
              <w:rPr>
                <w:i/>
                <w:sz w:val="20"/>
                <w:szCs w:val="20"/>
                <w:lang w:val="en-GB"/>
              </w:rPr>
              <w:t xml:space="preserve"> </w:t>
            </w:r>
            <w:r w:rsidRPr="00666604">
              <w:rPr>
                <w:i/>
                <w:sz w:val="20"/>
                <w:szCs w:val="20"/>
                <w:lang w:val="en-GB"/>
              </w:rPr>
              <w:t>Mean</w:t>
            </w:r>
            <w:r>
              <w:rPr>
                <w:i/>
                <w:sz w:val="20"/>
                <w:szCs w:val="20"/>
                <w:lang w:val="en-GB"/>
              </w:rPr>
              <w:t xml:space="preserve"> </w:t>
            </w:r>
            <w:r w:rsidRPr="00666604">
              <w:rPr>
                <w:i/>
                <w:sz w:val="20"/>
                <w:szCs w:val="20"/>
                <w:lang w:val="en-GB"/>
              </w:rPr>
              <w:t>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2260" w:dyaOrig="680">
                <v:shape id="_x0000_i1026" type="#_x0000_t75" style="width:112.5pt;height:33pt" o:ole="">
                  <v:imagedata r:id="rId14" o:title=""/>
                </v:shape>
                <o:OLEObject Type="Embed" ProgID="Equation.3" ShapeID="_x0000_i1026" DrawAspect="Content" ObjectID="_1486189735" r:id="rId15"/>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Correlation Coefficient</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4840" w:dyaOrig="680">
                <v:shape id="_x0000_i1027" type="#_x0000_t75" style="width:239.5pt;height:33pt" o:ole="">
                  <v:imagedata r:id="rId16" o:title=""/>
                </v:shape>
                <o:OLEObject Type="Embed" ProgID="Equation.3" ShapeID="_x0000_i1027" DrawAspect="Content" ObjectID="_1486189736" r:id="rId17"/>
              </w:object>
            </w:r>
          </w:p>
        </w:tc>
      </w:tr>
      <w:tr w:rsidR="00690A5A" w:rsidRPr="00666604" w:rsidTr="00CF42BB">
        <w:trPr>
          <w:jc w:val="center"/>
        </w:trPr>
        <w:tc>
          <w:tcPr>
            <w:tcW w:w="2144" w:type="dxa"/>
            <w:vAlign w:val="center"/>
          </w:tcPr>
          <w:p w:rsidR="00690A5A" w:rsidRPr="00666604" w:rsidRDefault="00690A5A" w:rsidP="00CF42BB">
            <w:pPr>
              <w:rPr>
                <w:sz w:val="20"/>
                <w:szCs w:val="20"/>
                <w:lang w:val="en-GB"/>
              </w:rPr>
            </w:pPr>
            <w:r w:rsidRPr="00666604">
              <w:rPr>
                <w:i/>
                <w:sz w:val="20"/>
                <w:szCs w:val="20"/>
                <w:lang w:val="en-GB"/>
              </w:rPr>
              <w:t>Centred Root Mean Square error</w:t>
            </w:r>
          </w:p>
        </w:tc>
        <w:tc>
          <w:tcPr>
            <w:tcW w:w="5895" w:type="dxa"/>
          </w:tcPr>
          <w:p w:rsidR="00690A5A" w:rsidRPr="00666604" w:rsidRDefault="00690A5A" w:rsidP="00CF42BB">
            <w:pPr>
              <w:jc w:val="both"/>
              <w:rPr>
                <w:sz w:val="20"/>
                <w:szCs w:val="20"/>
                <w:lang w:val="en-GB"/>
              </w:rPr>
            </w:pPr>
            <w:r w:rsidRPr="00666604">
              <w:rPr>
                <w:position w:val="-28"/>
                <w:sz w:val="20"/>
                <w:szCs w:val="20"/>
                <w:lang w:val="en-GB"/>
              </w:rPr>
              <w:object w:dxaOrig="3240" w:dyaOrig="680">
                <v:shape id="_x0000_i1028" type="#_x0000_t75" style="width:163pt;height:33pt" o:ole="">
                  <v:imagedata r:id="rId18" o:title=""/>
                </v:shape>
                <o:OLEObject Type="Embed" ProgID="Equation.3" ShapeID="_x0000_i1028" DrawAspect="Content" ObjectID="_1486189737" r:id="rId19"/>
              </w:object>
            </w:r>
          </w:p>
        </w:tc>
      </w:tr>
      <w:tr w:rsidR="00690A5A" w:rsidRPr="00666604" w:rsidTr="00CF42BB">
        <w:trPr>
          <w:jc w:val="center"/>
        </w:trPr>
        <w:tc>
          <w:tcPr>
            <w:tcW w:w="2144" w:type="dxa"/>
            <w:vAlign w:val="center"/>
          </w:tcPr>
          <w:p w:rsidR="00690A5A" w:rsidRPr="00666604" w:rsidRDefault="00690A5A" w:rsidP="00CF42BB">
            <w:pPr>
              <w:rPr>
                <w:i/>
                <w:sz w:val="20"/>
                <w:szCs w:val="20"/>
                <w:lang w:val="en-GB"/>
              </w:rPr>
            </w:pPr>
            <w:r>
              <w:rPr>
                <w:i/>
                <w:sz w:val="20"/>
                <w:szCs w:val="20"/>
                <w:lang w:val="en-GB"/>
              </w:rPr>
              <w:t>Normalised mean standard deviation</w:t>
            </w:r>
          </w:p>
        </w:tc>
        <w:tc>
          <w:tcPr>
            <w:tcW w:w="5895" w:type="dxa"/>
          </w:tcPr>
          <w:p w:rsidR="00690A5A" w:rsidRPr="00666604" w:rsidRDefault="00690A5A" w:rsidP="006600DA">
            <w:pPr>
              <w:keepNext/>
              <w:jc w:val="both"/>
              <w:rPr>
                <w:sz w:val="20"/>
                <w:szCs w:val="20"/>
                <w:lang w:val="en-GB"/>
              </w:rPr>
            </w:pPr>
            <w:r w:rsidRPr="007B6403">
              <w:rPr>
                <w:position w:val="-12"/>
                <w:sz w:val="20"/>
                <w:szCs w:val="20"/>
                <w:lang w:val="en-GB"/>
              </w:rPr>
              <w:object w:dxaOrig="2460" w:dyaOrig="360">
                <v:shape id="_x0000_i1029" type="#_x0000_t75" style="width:124.5pt;height:19pt" o:ole="">
                  <v:imagedata r:id="rId20" o:title=""/>
                </v:shape>
                <o:OLEObject Type="Embed" ProgID="Equation.3" ShapeID="_x0000_i1029" DrawAspect="Content" ObjectID="_1486189738" r:id="rId21"/>
              </w:object>
            </w:r>
          </w:p>
        </w:tc>
      </w:tr>
    </w:tbl>
    <w:p w:rsidR="00690A5A" w:rsidRDefault="00292E55" w:rsidP="006600DA">
      <w:pPr>
        <w:pStyle w:val="Caption"/>
      </w:pPr>
      <w:bookmarkStart w:id="116" w:name="_Toc339200257"/>
      <w:bookmarkStart w:id="117" w:name="_Toc339200302"/>
      <w:bookmarkStart w:id="118" w:name="_Toc339200347"/>
      <w:bookmarkStart w:id="119" w:name="_Toc339200540"/>
      <w:bookmarkStart w:id="120" w:name="_Toc339200675"/>
      <w:bookmarkStart w:id="121" w:name="_Toc339200797"/>
      <w:bookmarkStart w:id="122" w:name="_Toc339200951"/>
      <w:bookmarkStart w:id="123" w:name="_Toc339201038"/>
      <w:bookmarkStart w:id="124" w:name="_Toc339201099"/>
      <w:bookmarkStart w:id="125" w:name="_Toc339201142"/>
      <w:bookmarkStart w:id="126" w:name="_Toc339201350"/>
      <w:bookmarkStart w:id="127" w:name="_Toc339201459"/>
      <w:bookmarkStart w:id="128" w:name="_Toc339201542"/>
      <w:bookmarkStart w:id="129" w:name="_Toc339300718"/>
      <w:bookmarkStart w:id="130" w:name="_Toc339301735"/>
      <w:bookmarkStart w:id="131" w:name="_Toc339302984"/>
      <w:bookmarkStart w:id="132" w:name="_Toc339307720"/>
      <w:bookmarkStart w:id="133" w:name="_Toc339311290"/>
      <w:bookmarkStart w:id="134" w:name="_Toc339314948"/>
      <w:bookmarkStart w:id="135" w:name="_Toc339315109"/>
      <w:bookmarkStart w:id="136" w:name="_Toc339315233"/>
      <w:bookmarkStart w:id="137" w:name="_Toc339610900"/>
      <w:bookmarkStart w:id="138" w:name="_Toc339611425"/>
      <w:bookmarkStart w:id="139" w:name="_Toc340147699"/>
      <w:bookmarkStart w:id="140" w:name="_Toc340163115"/>
      <w:bookmarkStart w:id="141" w:name="_Toc341429576"/>
      <w:bookmarkStart w:id="142" w:name="_Toc342032155"/>
      <w:bookmarkStart w:id="143" w:name="_Toc342032218"/>
      <w:bookmarkStart w:id="144" w:name="_Toc372900668"/>
      <w:bookmarkStart w:id="145" w:name="_Toc3729016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 xml:space="preserve">Table </w:t>
      </w:r>
      <w:r w:rsidR="00446197">
        <w:fldChar w:fldCharType="begin"/>
      </w:r>
      <w:r w:rsidR="00446197">
        <w:instrText xml:space="preserve"> SEQ Table \* ARABIC </w:instrText>
      </w:r>
      <w:r w:rsidR="00446197">
        <w:fldChar w:fldCharType="separate"/>
      </w:r>
      <w:r w:rsidR="001207FB">
        <w:rPr>
          <w:noProof/>
        </w:rPr>
        <w:t>1</w:t>
      </w:r>
      <w:r w:rsidR="00446197">
        <w:rPr>
          <w:noProof/>
        </w:rPr>
        <w:fldChar w:fldCharType="end"/>
      </w:r>
      <w:r>
        <w:t>: List of the main statistical indices related to the MQO</w:t>
      </w:r>
    </w:p>
    <w:p w:rsidR="00B4575B" w:rsidRPr="00B4575B" w:rsidRDefault="00B4575B" w:rsidP="00B4575B"/>
    <w:p w:rsidR="00292E55" w:rsidRPr="00340FF8" w:rsidRDefault="00292E55" w:rsidP="004F1732">
      <w:pPr>
        <w:keepNext/>
        <w:spacing w:before="240" w:after="60"/>
        <w:outlineLvl w:val="2"/>
        <w:rPr>
          <w:rFonts w:ascii="Arial" w:hAnsi="Arial" w:cs="Arial"/>
          <w:b/>
          <w:bCs/>
          <w:vanish/>
          <w:sz w:val="26"/>
          <w:szCs w:val="26"/>
          <w:lang w:val="en-GB"/>
        </w:rPr>
      </w:pPr>
    </w:p>
    <w:p w:rsidR="00690A5A" w:rsidRPr="00340FF8" w:rsidRDefault="001D7E1A" w:rsidP="00DA4871">
      <w:pPr>
        <w:pStyle w:val="Heading3"/>
        <w:numPr>
          <w:ilvl w:val="1"/>
          <w:numId w:val="23"/>
        </w:numPr>
        <w:rPr>
          <w:rFonts w:cs="Arial"/>
          <w:szCs w:val="26"/>
          <w:lang w:val="en-GB"/>
        </w:rPr>
      </w:pPr>
      <w:bookmarkStart w:id="146" w:name="_Model_quality_Objective_1"/>
      <w:bookmarkStart w:id="147" w:name="_Ref341427375"/>
      <w:bookmarkStart w:id="148" w:name="_Toc412107627"/>
      <w:bookmarkEnd w:id="146"/>
      <w:r>
        <w:rPr>
          <w:rFonts w:cs="Arial"/>
          <w:szCs w:val="26"/>
          <w:lang w:val="en-GB"/>
        </w:rPr>
        <w:t>Model Q</w:t>
      </w:r>
      <w:r w:rsidR="00690A5A" w:rsidRPr="00340FF8">
        <w:rPr>
          <w:rFonts w:cs="Arial"/>
          <w:szCs w:val="26"/>
          <w:lang w:val="en-GB"/>
        </w:rPr>
        <w:t>uality Objective (MQO)</w:t>
      </w:r>
      <w:bookmarkEnd w:id="147"/>
      <w:bookmarkEnd w:id="148"/>
    </w:p>
    <w:p w:rsidR="00690A5A" w:rsidRPr="00F1339B" w:rsidRDefault="00690A5A" w:rsidP="00F1339B"/>
    <w:p w:rsidR="00690A5A" w:rsidRPr="005242B3" w:rsidRDefault="00690A5A" w:rsidP="00F1339B">
      <w:pPr>
        <w:jc w:val="both"/>
      </w:pPr>
      <w:r>
        <w:t xml:space="preserve">As described in METHOD2012 and UNCERT2012 the Model Quality </w:t>
      </w:r>
      <w:r w:rsidR="00760B5A">
        <w:t xml:space="preserve">Objective </w:t>
      </w:r>
      <w:r>
        <w:t xml:space="preserve">(MQO) used to test model results for a given application is defined as: </w:t>
      </w:r>
    </w:p>
    <w:p w:rsidR="00690A5A" w:rsidRPr="005242B3" w:rsidRDefault="00690A5A" w:rsidP="00F1339B">
      <w:pPr>
        <w:jc w:val="both"/>
      </w:pPr>
    </w:p>
    <w:tbl>
      <w:tblPr>
        <w:tblW w:w="0" w:type="auto"/>
        <w:tblLook w:val="00A0" w:firstRow="1" w:lastRow="0" w:firstColumn="1" w:lastColumn="0" w:noHBand="0" w:noVBand="0"/>
      </w:tblPr>
      <w:tblGrid>
        <w:gridCol w:w="2484"/>
        <w:gridCol w:w="4236"/>
        <w:gridCol w:w="2523"/>
      </w:tblGrid>
      <w:tr w:rsidR="00690A5A" w:rsidTr="006E5989">
        <w:tc>
          <w:tcPr>
            <w:tcW w:w="2952" w:type="dxa"/>
            <w:shd w:val="clear" w:color="FFFFFF" w:fill="auto"/>
            <w:vAlign w:val="center"/>
          </w:tcPr>
          <w:p w:rsidR="00690A5A" w:rsidRPr="005242B3" w:rsidRDefault="00690A5A" w:rsidP="006E5989">
            <w:pPr>
              <w:jc w:val="both"/>
            </w:pPr>
          </w:p>
        </w:tc>
        <w:tc>
          <w:tcPr>
            <w:tcW w:w="2952" w:type="dxa"/>
            <w:shd w:val="clear" w:color="FFFFFF" w:fill="auto"/>
            <w:vAlign w:val="center"/>
          </w:tcPr>
          <w:p w:rsidR="00E237AE" w:rsidRDefault="00690A5A" w:rsidP="00E237AE">
            <w:pPr>
              <w:keepNext/>
              <w:jc w:val="both"/>
            </w:pPr>
            <w:r w:rsidRPr="006E5989">
              <w:rPr>
                <w:position w:val="-40"/>
                <w:lang w:val="en-GB"/>
              </w:rPr>
              <w:object w:dxaOrig="4060" w:dyaOrig="940">
                <v:shape id="_x0000_i1030" type="#_x0000_t75" style="width:201pt;height:45.5pt" o:ole="">
                  <v:imagedata r:id="rId22" o:title=""/>
                </v:shape>
                <o:OLEObject Type="Embed" ProgID="Equation.3" ShapeID="_x0000_i1030" DrawAspect="Content" ObjectID="_1486189739" r:id="rId23"/>
              </w:object>
            </w:r>
          </w:p>
          <w:p w:rsidR="000A0EC8" w:rsidRDefault="000A0EC8" w:rsidP="006600DA">
            <w:pPr>
              <w:keepNext/>
              <w:jc w:val="both"/>
            </w:pPr>
          </w:p>
          <w:p w:rsidR="00690A5A" w:rsidRPr="005242B3" w:rsidRDefault="00690A5A" w:rsidP="000A0EC8">
            <w:pPr>
              <w:pStyle w:val="Caption"/>
              <w:jc w:val="both"/>
            </w:pPr>
          </w:p>
        </w:tc>
        <w:tc>
          <w:tcPr>
            <w:tcW w:w="2952" w:type="dxa"/>
            <w:shd w:val="clear" w:color="FFFFFF" w:fill="auto"/>
            <w:vAlign w:val="center"/>
          </w:tcPr>
          <w:p w:rsidR="00E237AE" w:rsidRDefault="00E237AE" w:rsidP="00E237AE">
            <w:pPr>
              <w:pStyle w:val="Caption"/>
              <w:jc w:val="both"/>
            </w:pPr>
            <w:r>
              <w:t xml:space="preserve">        </w:t>
            </w:r>
            <w:r w:rsidR="00BF1F82">
              <w:t>(1)</w:t>
            </w:r>
          </w:p>
          <w:p w:rsidR="00690A5A" w:rsidRPr="005242B3" w:rsidRDefault="00690A5A" w:rsidP="00E237AE">
            <w:pPr>
              <w:pStyle w:val="Caption"/>
              <w:jc w:val="both"/>
            </w:pPr>
          </w:p>
        </w:tc>
      </w:tr>
    </w:tbl>
    <w:p w:rsidR="00690A5A" w:rsidRDefault="00690A5A" w:rsidP="00F1339B">
      <w:pPr>
        <w:jc w:val="both"/>
        <w:rPr>
          <w:lang w:val="en-GB"/>
        </w:rPr>
      </w:pPr>
      <w:proofErr w:type="gramStart"/>
      <w:r>
        <w:lastRenderedPageBreak/>
        <w:t>where</w:t>
      </w:r>
      <w:proofErr w:type="gramEnd"/>
      <w:r>
        <w:t xml:space="preserve"> RMS</w:t>
      </w:r>
      <w:r w:rsidRPr="00430785">
        <w:rPr>
          <w:vertAlign w:val="subscript"/>
        </w:rPr>
        <w:t>U</w:t>
      </w:r>
      <w:r>
        <w:t xml:space="preserve"> is the quadratic mean of the expanded measurement uncertainty U. </w:t>
      </w:r>
      <w:r>
        <w:rPr>
          <w:lang w:val="en-GB"/>
        </w:rPr>
        <w:t>With this formulation for</w:t>
      </w:r>
      <w:r w:rsidRPr="006E7FDB">
        <w:rPr>
          <w:lang w:val="en-GB"/>
        </w:rPr>
        <w:t xml:space="preserve"> the </w:t>
      </w:r>
      <w:r>
        <w:rPr>
          <w:lang w:val="en-GB"/>
        </w:rPr>
        <w:t>MQO</w:t>
      </w:r>
      <w:r w:rsidRPr="006E7FDB">
        <w:rPr>
          <w:lang w:val="en-GB"/>
        </w:rPr>
        <w:t xml:space="preserve"> the error between observed and modelled values (numerator) is compared to the absolute </w:t>
      </w:r>
      <w:r>
        <w:rPr>
          <w:lang w:val="en-GB"/>
        </w:rPr>
        <w:t xml:space="preserve">measured </w:t>
      </w:r>
      <w:r w:rsidRPr="006E7FDB">
        <w:rPr>
          <w:lang w:val="en-GB"/>
        </w:rPr>
        <w:t>uncertainty (denominator)</w:t>
      </w:r>
      <w:r>
        <w:rPr>
          <w:lang w:val="en-GB"/>
        </w:rPr>
        <w:t xml:space="preserve">. </w:t>
      </w:r>
    </w:p>
    <w:p w:rsidR="00690A5A" w:rsidRPr="006E7FDB" w:rsidRDefault="00690A5A" w:rsidP="00F1339B">
      <w:pPr>
        <w:jc w:val="both"/>
        <w:rPr>
          <w:lang w:val="en-GB"/>
        </w:rPr>
      </w:pPr>
    </w:p>
    <w:p w:rsidR="003E443D" w:rsidRPr="003E443D" w:rsidRDefault="00690A5A" w:rsidP="00DA4871">
      <w:pPr>
        <w:pStyle w:val="ListParagraph"/>
        <w:numPr>
          <w:ilvl w:val="3"/>
          <w:numId w:val="20"/>
        </w:numPr>
        <w:tabs>
          <w:tab w:val="clear" w:pos="2880"/>
          <w:tab w:val="num" w:pos="720"/>
        </w:tabs>
        <w:ind w:left="720"/>
        <w:jc w:val="both"/>
        <w:rPr>
          <w:lang w:val="en-GB"/>
        </w:rPr>
      </w:pPr>
      <w:r w:rsidRPr="007F42C4">
        <w:rPr>
          <w:rFonts w:ascii="Times New Roman" w:hAnsi="Times New Roman"/>
          <w:sz w:val="24"/>
          <w:szCs w:val="24"/>
        </w:rPr>
        <w:t>MQO</w:t>
      </w:r>
      <w:r w:rsidR="006E2B6A" w:rsidRPr="007F42C4">
        <w:rPr>
          <w:rFonts w:ascii="Times New Roman" w:hAnsi="Times New Roman"/>
          <w:sz w:val="24"/>
          <w:szCs w:val="24"/>
        </w:rPr>
        <w:t xml:space="preserve"> </w:t>
      </w:r>
      <w:r w:rsidRPr="007F42C4">
        <w:rPr>
          <w:rFonts w:ascii="Times New Roman" w:hAnsi="Times New Roman"/>
          <w:sz w:val="24"/>
          <w:szCs w:val="24"/>
        </w:rPr>
        <w:t>≤</w:t>
      </w:r>
      <w:r w:rsidR="006E2B6A" w:rsidRPr="007F42C4">
        <w:rPr>
          <w:rFonts w:ascii="Times New Roman" w:hAnsi="Times New Roman"/>
          <w:sz w:val="24"/>
          <w:szCs w:val="24"/>
        </w:rPr>
        <w:t xml:space="preserve"> </w:t>
      </w:r>
      <w:r w:rsidR="007F42C4" w:rsidRPr="007F42C4">
        <w:rPr>
          <w:rFonts w:ascii="Times New Roman" w:hAnsi="Times New Roman"/>
          <w:sz w:val="24"/>
          <w:szCs w:val="24"/>
        </w:rPr>
        <w:t>0.5</w:t>
      </w:r>
      <w:r w:rsidR="007F42C4">
        <w:rPr>
          <w:rFonts w:ascii="Times New Roman" w:hAnsi="Times New Roman"/>
          <w:sz w:val="24"/>
          <w:szCs w:val="24"/>
        </w:rPr>
        <w:t>.</w:t>
      </w:r>
      <w:r w:rsidRPr="007F42C4">
        <w:rPr>
          <w:rFonts w:ascii="Times New Roman" w:hAnsi="Times New Roman"/>
          <w:sz w:val="24"/>
          <w:szCs w:val="24"/>
        </w:rPr>
        <w:t xml:space="preserve"> In</w:t>
      </w:r>
      <w:r w:rsidRPr="003E443D">
        <w:rPr>
          <w:rFonts w:ascii="Times New Roman" w:hAnsi="Times New Roman"/>
          <w:sz w:val="24"/>
          <w:szCs w:val="24"/>
        </w:rPr>
        <w:t xml:space="preserve"> this case the </w:t>
      </w:r>
      <w:bookmarkStart w:id="149" w:name="OLE_LINK1"/>
      <w:r w:rsidRPr="003E443D">
        <w:rPr>
          <w:rFonts w:ascii="Times New Roman" w:hAnsi="Times New Roman"/>
          <w:sz w:val="24"/>
          <w:szCs w:val="24"/>
        </w:rPr>
        <w:t>RMSE between observed and modeled values is</w:t>
      </w:r>
      <w:bookmarkEnd w:id="149"/>
      <w:r w:rsidRPr="003E443D">
        <w:rPr>
          <w:rFonts w:ascii="Times New Roman" w:hAnsi="Times New Roman"/>
          <w:sz w:val="24"/>
          <w:szCs w:val="24"/>
        </w:rPr>
        <w:t xml:space="preserve"> less than the observation uncertainty. Model results are in average within the range of the observation uncertainty for that station and it is meaningless to further improve model performances.</w:t>
      </w:r>
    </w:p>
    <w:p w:rsidR="003E443D" w:rsidRPr="003E443D" w:rsidRDefault="003E443D" w:rsidP="003E443D">
      <w:pPr>
        <w:pStyle w:val="ListParagraph"/>
        <w:jc w:val="both"/>
        <w:rPr>
          <w:lang w:val="en-GB"/>
        </w:rPr>
      </w:pPr>
    </w:p>
    <w:p w:rsidR="003E443D" w:rsidRPr="003E443D" w:rsidRDefault="007F42C4" w:rsidP="00DA4871">
      <w:pPr>
        <w:pStyle w:val="ListParagraph"/>
        <w:numPr>
          <w:ilvl w:val="3"/>
          <w:numId w:val="20"/>
        </w:numPr>
        <w:tabs>
          <w:tab w:val="clear" w:pos="2880"/>
          <w:tab w:val="num" w:pos="720"/>
        </w:tabs>
        <w:ind w:left="720"/>
        <w:jc w:val="both"/>
        <w:rPr>
          <w:rFonts w:ascii="Times New Roman" w:hAnsi="Times New Roman"/>
          <w:sz w:val="24"/>
          <w:szCs w:val="24"/>
        </w:rPr>
      </w:pPr>
      <w:r w:rsidRPr="007F42C4">
        <w:rPr>
          <w:rFonts w:ascii="Times New Roman" w:hAnsi="Times New Roman"/>
          <w:sz w:val="24"/>
          <w:szCs w:val="24"/>
        </w:rPr>
        <w:t>0.5</w:t>
      </w:r>
      <w:r w:rsidR="006E2B6A" w:rsidRPr="007F42C4">
        <w:rPr>
          <w:rFonts w:ascii="Times New Roman" w:hAnsi="Times New Roman"/>
          <w:sz w:val="24"/>
          <w:szCs w:val="24"/>
        </w:rPr>
        <w:t xml:space="preserve"> </w:t>
      </w:r>
      <w:r w:rsidR="00690A5A" w:rsidRPr="007F42C4">
        <w:rPr>
          <w:rFonts w:ascii="Times New Roman" w:hAnsi="Times New Roman"/>
          <w:sz w:val="24"/>
          <w:szCs w:val="24"/>
        </w:rPr>
        <w:t>&lt;</w:t>
      </w:r>
      <w:r w:rsidR="006E2B6A" w:rsidRPr="007F42C4">
        <w:rPr>
          <w:rFonts w:ascii="Times New Roman" w:hAnsi="Times New Roman"/>
          <w:sz w:val="24"/>
          <w:szCs w:val="24"/>
        </w:rPr>
        <w:t xml:space="preserve"> </w:t>
      </w:r>
      <w:r w:rsidR="00690A5A" w:rsidRPr="007F42C4">
        <w:rPr>
          <w:rFonts w:ascii="Times New Roman" w:hAnsi="Times New Roman"/>
          <w:sz w:val="24"/>
          <w:szCs w:val="24"/>
        </w:rPr>
        <w:t>MQ</w:t>
      </w:r>
      <w:r w:rsidR="00690A5A" w:rsidRPr="003E443D">
        <w:rPr>
          <w:rFonts w:ascii="Times New Roman" w:hAnsi="Times New Roman"/>
          <w:sz w:val="24"/>
          <w:szCs w:val="24"/>
        </w:rPr>
        <w:t>O</w:t>
      </w:r>
      <w:r w:rsidR="006E2B6A" w:rsidRPr="003E443D">
        <w:rPr>
          <w:rFonts w:ascii="Times New Roman" w:hAnsi="Times New Roman"/>
          <w:sz w:val="24"/>
          <w:szCs w:val="24"/>
        </w:rPr>
        <w:t xml:space="preserve"> </w:t>
      </w:r>
      <w:r w:rsidR="00690A5A" w:rsidRPr="003E443D">
        <w:rPr>
          <w:rFonts w:ascii="Times New Roman" w:hAnsi="Times New Roman"/>
          <w:sz w:val="24"/>
          <w:szCs w:val="24"/>
        </w:rPr>
        <w:t>≤</w:t>
      </w:r>
      <w:r w:rsidR="006E2B6A" w:rsidRPr="003E443D">
        <w:rPr>
          <w:rFonts w:ascii="Times New Roman" w:hAnsi="Times New Roman"/>
          <w:sz w:val="24"/>
          <w:szCs w:val="24"/>
        </w:rPr>
        <w:t xml:space="preserve"> </w:t>
      </w:r>
      <w:r w:rsidR="00690A5A" w:rsidRPr="003E443D">
        <w:rPr>
          <w:rFonts w:ascii="Times New Roman" w:hAnsi="Times New Roman"/>
          <w:sz w:val="24"/>
          <w:szCs w:val="24"/>
        </w:rPr>
        <w:t xml:space="preserve">1. In this case the RMSE between observed and modeled values is in average larger than the range of observation uncertainty but the model still </w:t>
      </w:r>
      <w:r w:rsidR="006E2B6A" w:rsidRPr="003E443D">
        <w:rPr>
          <w:rFonts w:ascii="Times New Roman" w:hAnsi="Times New Roman"/>
          <w:sz w:val="24"/>
          <w:szCs w:val="24"/>
        </w:rPr>
        <w:t>is in the fulfillment zone</w:t>
      </w:r>
      <w:r w:rsidR="00690A5A" w:rsidRPr="003E443D">
        <w:rPr>
          <w:rFonts w:ascii="Times New Roman" w:hAnsi="Times New Roman"/>
          <w:sz w:val="24"/>
          <w:szCs w:val="24"/>
        </w:rPr>
        <w:t>.</w:t>
      </w:r>
    </w:p>
    <w:p w:rsidR="003E443D" w:rsidRPr="003E443D" w:rsidRDefault="003E443D" w:rsidP="003E443D">
      <w:pPr>
        <w:pStyle w:val="ListParagraph"/>
        <w:rPr>
          <w:rFonts w:ascii="Times New Roman" w:hAnsi="Times New Roman"/>
          <w:sz w:val="24"/>
          <w:szCs w:val="24"/>
        </w:rPr>
      </w:pPr>
    </w:p>
    <w:p w:rsidR="00690A5A" w:rsidRPr="003E443D" w:rsidRDefault="00690A5A" w:rsidP="00DA4871">
      <w:pPr>
        <w:pStyle w:val="ListParagraph"/>
        <w:numPr>
          <w:ilvl w:val="3"/>
          <w:numId w:val="20"/>
        </w:numPr>
        <w:tabs>
          <w:tab w:val="clear" w:pos="2880"/>
          <w:tab w:val="num" w:pos="720"/>
        </w:tabs>
        <w:ind w:left="720"/>
        <w:jc w:val="both"/>
        <w:rPr>
          <w:rFonts w:ascii="Times New Roman" w:hAnsi="Times New Roman"/>
          <w:sz w:val="24"/>
          <w:szCs w:val="24"/>
        </w:rPr>
      </w:pPr>
      <w:r w:rsidRPr="003E443D">
        <w:rPr>
          <w:rFonts w:ascii="Times New Roman" w:hAnsi="Times New Roman"/>
          <w:sz w:val="24"/>
          <w:szCs w:val="24"/>
        </w:rPr>
        <w:t>MQO</w:t>
      </w:r>
      <w:r w:rsidR="006E2B6A" w:rsidRPr="003E443D">
        <w:rPr>
          <w:rFonts w:ascii="Times New Roman" w:hAnsi="Times New Roman"/>
          <w:sz w:val="24"/>
          <w:szCs w:val="24"/>
        </w:rPr>
        <w:t xml:space="preserve"> </w:t>
      </w:r>
      <w:r w:rsidRPr="003E443D">
        <w:rPr>
          <w:rFonts w:ascii="Times New Roman" w:hAnsi="Times New Roman"/>
          <w:sz w:val="24"/>
          <w:szCs w:val="24"/>
        </w:rPr>
        <w:t>&gt;</w:t>
      </w:r>
      <w:r w:rsidR="006E2B6A" w:rsidRPr="003E443D">
        <w:rPr>
          <w:rFonts w:ascii="Times New Roman" w:hAnsi="Times New Roman"/>
          <w:sz w:val="24"/>
          <w:szCs w:val="24"/>
        </w:rPr>
        <w:t xml:space="preserve"> </w:t>
      </w:r>
      <w:r w:rsidRPr="003E443D">
        <w:rPr>
          <w:rFonts w:ascii="Times New Roman" w:hAnsi="Times New Roman"/>
          <w:sz w:val="24"/>
          <w:szCs w:val="24"/>
        </w:rPr>
        <w:t xml:space="preserve">1. In this case </w:t>
      </w:r>
      <w:r w:rsidR="00760B5A" w:rsidRPr="003E443D">
        <w:rPr>
          <w:rFonts w:ascii="Times New Roman" w:hAnsi="Times New Roman"/>
          <w:sz w:val="24"/>
          <w:szCs w:val="24"/>
        </w:rPr>
        <w:t xml:space="preserve">differences between observations and </w:t>
      </w:r>
      <w:r w:rsidRPr="003E443D">
        <w:rPr>
          <w:rFonts w:ascii="Times New Roman" w:hAnsi="Times New Roman"/>
          <w:sz w:val="24"/>
          <w:szCs w:val="24"/>
        </w:rPr>
        <w:t xml:space="preserve">model results </w:t>
      </w:r>
      <w:r w:rsidR="00760B5A" w:rsidRPr="003E443D">
        <w:rPr>
          <w:rFonts w:ascii="Times New Roman" w:hAnsi="Times New Roman"/>
          <w:sz w:val="24"/>
          <w:szCs w:val="24"/>
        </w:rPr>
        <w:t>become significant</w:t>
      </w:r>
      <w:r w:rsidR="006E2B6A" w:rsidRPr="003E443D">
        <w:rPr>
          <w:rFonts w:ascii="Times New Roman" w:hAnsi="Times New Roman"/>
          <w:sz w:val="24"/>
          <w:szCs w:val="24"/>
        </w:rPr>
        <w:t xml:space="preserve"> and the model is not fulfilling the criteria</w:t>
      </w:r>
      <w:r w:rsidR="00760B5A" w:rsidRPr="003E443D">
        <w:rPr>
          <w:rFonts w:ascii="Times New Roman" w:hAnsi="Times New Roman"/>
          <w:sz w:val="24"/>
          <w:szCs w:val="24"/>
        </w:rPr>
        <w:t>.</w:t>
      </w:r>
      <w:r w:rsidRPr="003E443D">
        <w:rPr>
          <w:rFonts w:ascii="Times New Roman" w:hAnsi="Times New Roman"/>
          <w:sz w:val="24"/>
          <w:szCs w:val="24"/>
        </w:rPr>
        <w:t xml:space="preserve"> </w:t>
      </w:r>
    </w:p>
    <w:p w:rsidR="00690A5A" w:rsidRDefault="00690A5A" w:rsidP="00CA25DD">
      <w:pPr>
        <w:jc w:val="both"/>
      </w:pPr>
    </w:p>
    <w:p w:rsidR="00690A5A" w:rsidRDefault="00690A5A" w:rsidP="00CA25DD">
      <w:pPr>
        <w:jc w:val="both"/>
      </w:pPr>
      <w:r w:rsidRPr="00FE7D4B">
        <w:t xml:space="preserve">This approach is flexible as it allows introducing more detailed information on observation uncertainty as they become available. </w:t>
      </w:r>
      <w:r>
        <w:t xml:space="preserve">Such an analysis is proposed in UNCERT2012 and is briefly summarized in </w:t>
      </w:r>
      <w:r w:rsidR="001D7E1A">
        <w:t xml:space="preserve">Concepts </w:t>
      </w:r>
      <w:hyperlink w:anchor="_Model_quality_Objective" w:history="1">
        <w:r w:rsidRPr="00760B5A">
          <w:rPr>
            <w:rStyle w:val="Hyperlink"/>
          </w:rPr>
          <w:t xml:space="preserve">Section </w:t>
        </w:r>
        <w:r w:rsidR="00535318">
          <w:rPr>
            <w:rStyle w:val="Hyperlink"/>
          </w:rPr>
          <w:fldChar w:fldCharType="begin"/>
        </w:r>
        <w:r w:rsidR="00535318">
          <w:rPr>
            <w:rStyle w:val="Hyperlink"/>
          </w:rPr>
          <w:instrText xml:space="preserve"> REF _Ref392252482 \w \h </w:instrText>
        </w:r>
        <w:r w:rsidR="00535318">
          <w:rPr>
            <w:rStyle w:val="Hyperlink"/>
          </w:rPr>
        </w:r>
        <w:r w:rsidR="00535318">
          <w:rPr>
            <w:rStyle w:val="Hyperlink"/>
          </w:rPr>
          <w:fldChar w:fldCharType="separate"/>
        </w:r>
        <w:r w:rsidR="001207FB">
          <w:rPr>
            <w:rStyle w:val="Hyperlink"/>
          </w:rPr>
          <w:t>4.4</w:t>
        </w:r>
        <w:r w:rsidR="00535318">
          <w:rPr>
            <w:rStyle w:val="Hyperlink"/>
          </w:rPr>
          <w:fldChar w:fldCharType="end"/>
        </w:r>
      </w:hyperlink>
      <w:r>
        <w:t xml:space="preserve"> below. </w:t>
      </w:r>
      <w:r w:rsidRPr="00FE7D4B">
        <w:t xml:space="preserve">Note </w:t>
      </w:r>
      <w:r>
        <w:t xml:space="preserve">also </w:t>
      </w:r>
      <w:r w:rsidRPr="00FE7D4B">
        <w:t xml:space="preserve">that the </w:t>
      </w:r>
      <w:r>
        <w:t>MQO</w:t>
      </w:r>
      <w:r w:rsidRPr="00FE7D4B">
        <w:t xml:space="preserve"> </w:t>
      </w:r>
      <w:r>
        <w:t>threshold remains</w:t>
      </w:r>
      <w:r w:rsidRPr="00FE7D4B">
        <w:t xml:space="preserve"> always unity regardless of the pollutant or scale considered</w:t>
      </w:r>
      <w:r>
        <w:t>.</w:t>
      </w:r>
      <w:r w:rsidRPr="00FE7D4B">
        <w:t xml:space="preserve"> </w:t>
      </w:r>
      <w:r>
        <w:t>D</w:t>
      </w:r>
      <w:r w:rsidRPr="00FE7D4B">
        <w:t>etails on these interpretations are available in METHOD2012.</w:t>
      </w:r>
    </w:p>
    <w:p w:rsidR="00690A5A" w:rsidRDefault="00690A5A" w:rsidP="00CA25DD">
      <w:pPr>
        <w:jc w:val="both"/>
      </w:pPr>
    </w:p>
    <w:p w:rsidR="00E237AE" w:rsidRDefault="00690A5A" w:rsidP="00BA0567">
      <w:pPr>
        <w:pStyle w:val="Caption"/>
        <w:keepNext/>
        <w:jc w:val="both"/>
        <w:rPr>
          <w:b w:val="0"/>
          <w:bCs w:val="0"/>
          <w:sz w:val="24"/>
          <w:szCs w:val="24"/>
        </w:rPr>
      </w:pPr>
      <w:bookmarkStart w:id="150" w:name="_Toc339200259"/>
      <w:bookmarkStart w:id="151" w:name="_Toc339200304"/>
      <w:bookmarkStart w:id="152" w:name="_Toc339200349"/>
      <w:bookmarkStart w:id="153" w:name="_Toc339200542"/>
      <w:bookmarkStart w:id="154" w:name="_Toc339200677"/>
      <w:bookmarkStart w:id="155" w:name="_Toc339200799"/>
      <w:bookmarkStart w:id="156" w:name="_Toc339200953"/>
      <w:bookmarkStart w:id="157" w:name="_Toc339201040"/>
      <w:bookmarkStart w:id="158" w:name="_Toc339201101"/>
      <w:bookmarkStart w:id="159" w:name="_Toc339201144"/>
      <w:bookmarkStart w:id="160" w:name="_Toc339201352"/>
      <w:bookmarkStart w:id="161" w:name="_Toc339201461"/>
      <w:bookmarkStart w:id="162" w:name="_Toc339201544"/>
      <w:bookmarkStart w:id="163" w:name="_Toc339300720"/>
      <w:bookmarkStart w:id="164" w:name="_Toc339301737"/>
      <w:bookmarkStart w:id="165" w:name="_Toc339302986"/>
      <w:bookmarkStart w:id="166" w:name="_Toc339307722"/>
      <w:bookmarkStart w:id="167" w:name="_Toc339311292"/>
      <w:bookmarkStart w:id="168" w:name="_Toc339314950"/>
      <w:bookmarkStart w:id="169" w:name="_Toc339315111"/>
      <w:bookmarkStart w:id="170" w:name="_Toc339315235"/>
      <w:bookmarkStart w:id="171" w:name="_Toc339610902"/>
      <w:bookmarkStart w:id="172" w:name="_Toc339611427"/>
      <w:bookmarkStart w:id="173" w:name="_Toc340147701"/>
      <w:bookmarkStart w:id="174" w:name="_Toc340163117"/>
      <w:bookmarkStart w:id="175" w:name="_Toc341429578"/>
      <w:bookmarkStart w:id="176" w:name="_Ref3924872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84401C">
        <w:rPr>
          <w:b w:val="0"/>
          <w:bCs w:val="0"/>
          <w:sz w:val="24"/>
          <w:szCs w:val="24"/>
        </w:rPr>
        <w:t>For annual average values, the MQO expressed in (1) reduces to</w:t>
      </w:r>
    </w:p>
    <w:p w:rsidR="00BF1F82" w:rsidRPr="00BF1F82" w:rsidRDefault="00970BB8" w:rsidP="00BF1F82">
      <w:pPr>
        <w:pStyle w:val="Caption"/>
        <w:keepNext/>
        <w:jc w:val="center"/>
      </w:pPr>
      <w:r w:rsidRPr="00970BB8">
        <w:rPr>
          <w:position w:val="-30"/>
          <w:lang w:val="en-GB"/>
        </w:rPr>
        <w:object w:dxaOrig="1900" w:dyaOrig="720">
          <v:shape id="_x0000_i1031" type="#_x0000_t75" style="width:92.5pt;height:35.5pt" o:ole="">
            <v:imagedata r:id="rId24" o:title=""/>
          </v:shape>
          <o:OLEObject Type="Embed" ProgID="Equation.3" ShapeID="_x0000_i1031" DrawAspect="Content" ObjectID="_1486189740" r:id="rId25"/>
        </w:object>
      </w:r>
      <w:r w:rsidR="00BA0567">
        <w:t xml:space="preserve">    </w:t>
      </w:r>
      <w:bookmarkEnd w:id="176"/>
      <w:r w:rsidR="00BF1F82">
        <w:t>(2)</w:t>
      </w:r>
    </w:p>
    <w:p w:rsidR="00690A5A" w:rsidRPr="00340FF8" w:rsidRDefault="00690A5A" w:rsidP="004F1732">
      <w:pPr>
        <w:keepNext/>
        <w:spacing w:before="240" w:after="60"/>
        <w:outlineLvl w:val="1"/>
        <w:rPr>
          <w:rFonts w:ascii="Arial" w:hAnsi="Arial" w:cs="Arial"/>
          <w:b/>
          <w:bCs/>
          <w:vanish/>
          <w:sz w:val="26"/>
          <w:szCs w:val="26"/>
          <w:lang w:val="en-GB"/>
        </w:rPr>
      </w:pPr>
      <w:bookmarkStart w:id="177" w:name="_Toc342032157"/>
      <w:bookmarkStart w:id="178" w:name="_Toc342032220"/>
      <w:bookmarkStart w:id="179" w:name="_Toc372900670"/>
      <w:bookmarkStart w:id="180" w:name="_Toc372901671"/>
      <w:bookmarkEnd w:id="177"/>
      <w:bookmarkEnd w:id="178"/>
      <w:bookmarkEnd w:id="179"/>
      <w:bookmarkEnd w:id="180"/>
    </w:p>
    <w:p w:rsidR="00690A5A" w:rsidRPr="00340FF8" w:rsidRDefault="00690A5A" w:rsidP="00DA4871">
      <w:pPr>
        <w:pStyle w:val="Heading3"/>
        <w:numPr>
          <w:ilvl w:val="1"/>
          <w:numId w:val="23"/>
        </w:numPr>
        <w:rPr>
          <w:rFonts w:cs="Arial"/>
          <w:szCs w:val="26"/>
          <w:lang w:val="en-GB"/>
        </w:rPr>
      </w:pPr>
      <w:bookmarkStart w:id="181" w:name="_Performance_criteria_for"/>
      <w:bookmarkStart w:id="182" w:name="_Ref392252598"/>
      <w:bookmarkStart w:id="183" w:name="_Toc412107628"/>
      <w:bookmarkEnd w:id="181"/>
      <w:r w:rsidRPr="00340FF8">
        <w:rPr>
          <w:rFonts w:cs="Arial"/>
          <w:szCs w:val="26"/>
          <w:lang w:val="en-GB"/>
        </w:rPr>
        <w:t>Performance criteria for Bias, R and SD</w:t>
      </w:r>
      <w:bookmarkEnd w:id="182"/>
      <w:bookmarkEnd w:id="183"/>
    </w:p>
    <w:p w:rsidR="00690A5A" w:rsidRDefault="00690A5A" w:rsidP="00F1339B">
      <w:pPr>
        <w:jc w:val="both"/>
      </w:pPr>
    </w:p>
    <w:p w:rsidR="00690A5A" w:rsidRDefault="00690A5A" w:rsidP="00F1339B">
      <w:pPr>
        <w:jc w:val="both"/>
      </w:pPr>
      <w:r>
        <w:t>As described in METHOD2012 the equation relating some statistical indicators among themselves:</w:t>
      </w:r>
    </w:p>
    <w:p w:rsidR="00690A5A" w:rsidRDefault="00690A5A" w:rsidP="00F1339B">
      <w:pPr>
        <w:jc w:val="both"/>
      </w:pPr>
    </w:p>
    <w:bookmarkStart w:id="184" w:name="_Ref392487110"/>
    <w:bookmarkStart w:id="185" w:name="_Ref397530380"/>
    <w:p w:rsidR="000A0EC8" w:rsidRDefault="00970BB8" w:rsidP="00BA0567">
      <w:pPr>
        <w:pStyle w:val="Caption"/>
        <w:jc w:val="center"/>
      </w:pPr>
      <w:r w:rsidRPr="000A0EC8">
        <w:rPr>
          <w:position w:val="-32"/>
        </w:rPr>
        <w:object w:dxaOrig="5179" w:dyaOrig="760">
          <v:shape id="_x0000_i1032" type="#_x0000_t75" style="width:248pt;height:36.5pt" o:ole="">
            <v:imagedata r:id="rId26" o:title=""/>
          </v:shape>
          <o:OLEObject Type="Embed" ProgID="Equation.3" ShapeID="_x0000_i1032" DrawAspect="Content" ObjectID="_1486189741" r:id="rId27"/>
        </w:object>
      </w:r>
      <w:r w:rsidR="000A0EC8">
        <w:t xml:space="preserve">       </w:t>
      </w:r>
      <w:bookmarkEnd w:id="184"/>
      <w:bookmarkEnd w:id="185"/>
      <w:r w:rsidR="00BF1F82">
        <w:t>(3)</w:t>
      </w:r>
    </w:p>
    <w:p w:rsidR="00690A5A" w:rsidRDefault="00690A5A" w:rsidP="00F1339B">
      <w:pPr>
        <w:jc w:val="both"/>
      </w:pPr>
    </w:p>
    <w:p w:rsidR="00690A5A" w:rsidRDefault="00690A5A" w:rsidP="00F1339B">
      <w:pPr>
        <w:jc w:val="both"/>
      </w:pPr>
      <w:proofErr w:type="gramStart"/>
      <w:r>
        <w:t>can</w:t>
      </w:r>
      <w:proofErr w:type="gramEnd"/>
      <w:r>
        <w:t xml:space="preserve"> be used to derive performance criteria for 3 other indicators: R, NMB NMSD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5"/>
        <w:gridCol w:w="2656"/>
        <w:gridCol w:w="2281"/>
      </w:tblGrid>
      <w:tr w:rsidR="00690A5A" w:rsidTr="00A65FBA">
        <w:trPr>
          <w:jc w:val="center"/>
        </w:trPr>
        <w:tc>
          <w:tcPr>
            <w:tcW w:w="2554" w:type="dxa"/>
          </w:tcPr>
          <w:p w:rsidR="00690A5A" w:rsidRPr="006E5989" w:rsidRDefault="00690A5A" w:rsidP="00A65FBA">
            <w:pPr>
              <w:jc w:val="both"/>
              <w:rPr>
                <w:b/>
              </w:rPr>
            </w:pPr>
            <w:r w:rsidRPr="006E5989">
              <w:rPr>
                <w:b/>
              </w:rPr>
              <w:t>Indicator</w:t>
            </w:r>
          </w:p>
        </w:tc>
        <w:tc>
          <w:tcPr>
            <w:tcW w:w="2756" w:type="dxa"/>
          </w:tcPr>
          <w:p w:rsidR="00690A5A" w:rsidRPr="006E5989" w:rsidRDefault="00690A5A" w:rsidP="00A65FBA">
            <w:pPr>
              <w:rPr>
                <w:b/>
              </w:rPr>
            </w:pPr>
            <w:r w:rsidRPr="006E5989">
              <w:rPr>
                <w:b/>
              </w:rPr>
              <w:t>Performance criteria</w:t>
            </w:r>
          </w:p>
        </w:tc>
        <w:tc>
          <w:tcPr>
            <w:tcW w:w="2480" w:type="dxa"/>
          </w:tcPr>
          <w:p w:rsidR="00690A5A" w:rsidRPr="006E5989" w:rsidRDefault="00690A5A" w:rsidP="00A65FBA">
            <w:pPr>
              <w:rPr>
                <w:b/>
              </w:rPr>
            </w:pPr>
            <w:r w:rsidRPr="006E5989">
              <w:rPr>
                <w:b/>
              </w:rPr>
              <w:t>Reference</w:t>
            </w:r>
          </w:p>
        </w:tc>
      </w:tr>
      <w:tr w:rsidR="00690A5A" w:rsidTr="00A65FBA">
        <w:trPr>
          <w:trHeight w:val="624"/>
          <w:jc w:val="center"/>
        </w:trPr>
        <w:tc>
          <w:tcPr>
            <w:tcW w:w="2554" w:type="dxa"/>
            <w:vAlign w:val="center"/>
          </w:tcPr>
          <w:p w:rsidR="00690A5A" w:rsidRDefault="00690A5A" w:rsidP="00A65FBA">
            <w:r>
              <w:t>Bias</w:t>
            </w:r>
          </w:p>
        </w:tc>
        <w:tc>
          <w:tcPr>
            <w:tcW w:w="2756" w:type="dxa"/>
            <w:vAlign w:val="center"/>
          </w:tcPr>
          <w:p w:rsidR="00690A5A" w:rsidRDefault="00970BB8" w:rsidP="00BA0567">
            <w:pPr>
              <w:keepNext/>
            </w:pPr>
            <w:r w:rsidRPr="00970BB8">
              <w:rPr>
                <w:position w:val="-30"/>
              </w:rPr>
              <w:object w:dxaOrig="1180" w:dyaOrig="720">
                <v:shape id="_x0000_i1033" type="#_x0000_t75" style="width:58pt;height:36pt" o:ole="">
                  <v:imagedata r:id="rId28" o:title=""/>
                </v:shape>
                <o:OLEObject Type="Embed" ProgID="Equation.3" ShapeID="_x0000_i1033" DrawAspect="Content" ObjectID="_1486189742" r:id="rId29"/>
              </w:object>
            </w:r>
          </w:p>
        </w:tc>
        <w:tc>
          <w:tcPr>
            <w:tcW w:w="2480" w:type="dxa"/>
            <w:vAlign w:val="center"/>
          </w:tcPr>
          <w:p w:rsidR="00690A5A" w:rsidRDefault="00BF1F82" w:rsidP="00BF1F82">
            <w:pPr>
              <w:jc w:val="center"/>
            </w:pPr>
            <w:r>
              <w:t>(4)</w:t>
            </w:r>
          </w:p>
        </w:tc>
      </w:tr>
      <w:tr w:rsidR="00690A5A" w:rsidTr="00A65FBA">
        <w:trPr>
          <w:trHeight w:val="624"/>
          <w:jc w:val="center"/>
        </w:trPr>
        <w:tc>
          <w:tcPr>
            <w:tcW w:w="2554" w:type="dxa"/>
            <w:vAlign w:val="center"/>
          </w:tcPr>
          <w:p w:rsidR="00690A5A" w:rsidRDefault="00690A5A" w:rsidP="00A65FBA">
            <w:r>
              <w:t xml:space="preserve">Correlation </w:t>
            </w:r>
          </w:p>
        </w:tc>
        <w:tc>
          <w:tcPr>
            <w:tcW w:w="2756" w:type="dxa"/>
            <w:vAlign w:val="center"/>
          </w:tcPr>
          <w:p w:rsidR="00690A5A" w:rsidRPr="00302124" w:rsidRDefault="00970BB8" w:rsidP="00BA0567">
            <w:pPr>
              <w:keepNext/>
            </w:pPr>
            <w:r w:rsidRPr="00A65FBA">
              <w:rPr>
                <w:position w:val="-32"/>
              </w:rPr>
              <w:object w:dxaOrig="1860" w:dyaOrig="800">
                <v:shape id="_x0000_i1034" type="#_x0000_t75" style="width:92.5pt;height:40.5pt" o:ole="">
                  <v:imagedata r:id="rId30" o:title=""/>
                </v:shape>
                <o:OLEObject Type="Embed" ProgID="Equation.3" ShapeID="_x0000_i1034" DrawAspect="Content" ObjectID="_1486189743" r:id="rId31"/>
              </w:object>
            </w:r>
          </w:p>
        </w:tc>
        <w:tc>
          <w:tcPr>
            <w:tcW w:w="2480" w:type="dxa"/>
            <w:vAlign w:val="center"/>
          </w:tcPr>
          <w:p w:rsidR="00690A5A" w:rsidRPr="006D7D9F" w:rsidRDefault="00BF1F82" w:rsidP="00BF1F82">
            <w:pPr>
              <w:jc w:val="center"/>
              <w:rPr>
                <w:rFonts w:ascii="Cambria" w:eastAsia="SimSun" w:hAnsi="Cambria"/>
              </w:rPr>
            </w:pPr>
            <w:r>
              <w:t>(5)</w:t>
            </w:r>
          </w:p>
        </w:tc>
      </w:tr>
      <w:tr w:rsidR="00690A5A" w:rsidTr="00A65FBA">
        <w:trPr>
          <w:trHeight w:val="624"/>
          <w:jc w:val="center"/>
        </w:trPr>
        <w:tc>
          <w:tcPr>
            <w:tcW w:w="2554" w:type="dxa"/>
            <w:vAlign w:val="center"/>
          </w:tcPr>
          <w:p w:rsidR="00690A5A" w:rsidRDefault="00690A5A" w:rsidP="00A65FBA">
            <w:r>
              <w:t>Standard deviation</w:t>
            </w:r>
          </w:p>
        </w:tc>
        <w:tc>
          <w:tcPr>
            <w:tcW w:w="2756" w:type="dxa"/>
            <w:vAlign w:val="center"/>
          </w:tcPr>
          <w:p w:rsidR="00690A5A" w:rsidRPr="00302124" w:rsidRDefault="003D13ED" w:rsidP="00BA0567">
            <w:pPr>
              <w:keepNext/>
            </w:pPr>
            <w:r w:rsidRPr="003D13ED">
              <w:rPr>
                <w:position w:val="-14"/>
              </w:rPr>
              <w:object w:dxaOrig="1920" w:dyaOrig="400">
                <v:shape id="_x0000_i1035" type="#_x0000_t75" style="width:96pt;height:20pt" o:ole="">
                  <v:imagedata r:id="rId32" o:title=""/>
                </v:shape>
                <o:OLEObject Type="Embed" ProgID="Equation.3" ShapeID="_x0000_i1035" DrawAspect="Content" ObjectID="_1486189744" r:id="rId33"/>
              </w:object>
            </w:r>
          </w:p>
        </w:tc>
        <w:tc>
          <w:tcPr>
            <w:tcW w:w="2480" w:type="dxa"/>
            <w:vAlign w:val="center"/>
          </w:tcPr>
          <w:p w:rsidR="00690A5A" w:rsidRPr="006D7D9F" w:rsidRDefault="00E237AE" w:rsidP="00BF1F82">
            <w:pPr>
              <w:keepNext/>
              <w:jc w:val="center"/>
              <w:rPr>
                <w:rFonts w:ascii="Cambria" w:eastAsia="SimSun" w:hAnsi="Cambria"/>
              </w:rPr>
            </w:pPr>
            <w:r>
              <w:t>(</w:t>
            </w:r>
            <w:r w:rsidR="00BF1F82">
              <w:t>6)</w:t>
            </w:r>
          </w:p>
        </w:tc>
      </w:tr>
    </w:tbl>
    <w:p w:rsidR="00690A5A" w:rsidRDefault="005D2891" w:rsidP="006600DA">
      <w:pPr>
        <w:pStyle w:val="Caption"/>
      </w:pPr>
      <w:r>
        <w:t xml:space="preserve">Table </w:t>
      </w:r>
      <w:r w:rsidR="00446197">
        <w:fldChar w:fldCharType="begin"/>
      </w:r>
      <w:r w:rsidR="00446197">
        <w:instrText xml:space="preserve"> SEQ Table \* ARABIC </w:instrText>
      </w:r>
      <w:r w:rsidR="00446197">
        <w:fldChar w:fldCharType="separate"/>
      </w:r>
      <w:r w:rsidR="001207FB">
        <w:rPr>
          <w:noProof/>
        </w:rPr>
        <w:t>2</w:t>
      </w:r>
      <w:r w:rsidR="00446197">
        <w:rPr>
          <w:noProof/>
        </w:rPr>
        <w:fldChar w:fldCharType="end"/>
      </w:r>
      <w:r>
        <w:t>: Model performance criteria for Bias, Correlation and standard deviation</w:t>
      </w:r>
    </w:p>
    <w:p w:rsidR="00690A5A" w:rsidRDefault="00690A5A" w:rsidP="00F1339B">
      <w:pPr>
        <w:jc w:val="both"/>
      </w:pPr>
    </w:p>
    <w:p w:rsidR="00690A5A" w:rsidRDefault="00690A5A" w:rsidP="00F1339B">
      <w:pPr>
        <w:jc w:val="both"/>
      </w:pPr>
      <w:r>
        <w:lastRenderedPageBreak/>
        <w:t xml:space="preserve">It is important to note that the performance criteria for R, NMB and NMSD </w:t>
      </w:r>
      <w:r w:rsidR="00C53ADF">
        <w:t xml:space="preserve">do </w:t>
      </w:r>
      <w:r w:rsidR="00C53ADF" w:rsidRPr="00C53ADF">
        <w:rPr>
          <w:b/>
          <w:u w:val="single"/>
        </w:rPr>
        <w:t>not</w:t>
      </w:r>
      <w:r w:rsidR="00C53ADF">
        <w:t xml:space="preserve"> represent</w:t>
      </w:r>
      <w:r w:rsidRPr="00B4575B">
        <w:rPr>
          <w:b/>
          <w:u w:val="single"/>
        </w:rPr>
        <w:t xml:space="preserve"> sufficient conditions</w:t>
      </w:r>
      <w:r>
        <w:t xml:space="preserve"> to ensure that the MQO is fulfilled. They are used here to indicate which aspects of the modeling application need to be improved. Indicative values for these indicators as a function of geographic area or station type are provided in METHOD2012.</w:t>
      </w:r>
    </w:p>
    <w:p w:rsidR="00690A5A" w:rsidRDefault="00690A5A" w:rsidP="00F1339B">
      <w:pPr>
        <w:jc w:val="both"/>
      </w:pPr>
      <w:r>
        <w:t xml:space="preserve">Since the performance criteria for R, NMSD and NMB are station and time dependent (through </w:t>
      </w:r>
      <w:proofErr w:type="spellStart"/>
      <w:r>
        <w:rPr>
          <w:rFonts w:cs="Times"/>
        </w:rPr>
        <w:t>σ</w:t>
      </w:r>
      <w:r w:rsidRPr="008A1D9E">
        <w:rPr>
          <w:vertAlign w:val="subscript"/>
        </w:rPr>
        <w:t>O</w:t>
      </w:r>
      <w:proofErr w:type="spellEnd"/>
      <w:r>
        <w:t xml:space="preserve"> and the mean concentration), normalized criteria can </w:t>
      </w:r>
      <w:r w:rsidR="00BF1F82">
        <w:t>also be defined from Equation (4), (5) and (6</w:t>
      </w:r>
      <w:r>
        <w:t>) as follows:</w:t>
      </w:r>
    </w:p>
    <w:p w:rsidR="00690A5A" w:rsidRDefault="00690A5A" w:rsidP="00F1339B">
      <w:pPr>
        <w:jc w:val="both"/>
      </w:pP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6"/>
        <w:gridCol w:w="2593"/>
        <w:gridCol w:w="2313"/>
      </w:tblGrid>
      <w:tr w:rsidR="00690A5A" w:rsidTr="00A058A1">
        <w:trPr>
          <w:jc w:val="center"/>
        </w:trPr>
        <w:tc>
          <w:tcPr>
            <w:tcW w:w="2554" w:type="dxa"/>
          </w:tcPr>
          <w:p w:rsidR="00690A5A" w:rsidRPr="006E5989" w:rsidRDefault="00690A5A" w:rsidP="00A058A1">
            <w:pPr>
              <w:jc w:val="both"/>
              <w:rPr>
                <w:b/>
              </w:rPr>
            </w:pPr>
            <w:r w:rsidRPr="006E5989">
              <w:rPr>
                <w:b/>
              </w:rPr>
              <w:t>Indicator</w:t>
            </w:r>
          </w:p>
        </w:tc>
        <w:tc>
          <w:tcPr>
            <w:tcW w:w="2756" w:type="dxa"/>
          </w:tcPr>
          <w:p w:rsidR="00690A5A" w:rsidRPr="006E5989" w:rsidRDefault="00690A5A" w:rsidP="00A058A1">
            <w:pPr>
              <w:rPr>
                <w:b/>
              </w:rPr>
            </w:pPr>
            <w:r w:rsidRPr="006E5989">
              <w:rPr>
                <w:b/>
              </w:rPr>
              <w:t>Performance criteria</w:t>
            </w:r>
          </w:p>
        </w:tc>
        <w:tc>
          <w:tcPr>
            <w:tcW w:w="2480" w:type="dxa"/>
          </w:tcPr>
          <w:p w:rsidR="00690A5A" w:rsidRPr="006E5989" w:rsidRDefault="00690A5A" w:rsidP="00A058A1">
            <w:pPr>
              <w:rPr>
                <w:b/>
              </w:rPr>
            </w:pPr>
            <w:r w:rsidRPr="006E5989">
              <w:rPr>
                <w:b/>
              </w:rPr>
              <w:t>Reference</w:t>
            </w:r>
          </w:p>
        </w:tc>
      </w:tr>
      <w:tr w:rsidR="00690A5A" w:rsidTr="00A058A1">
        <w:trPr>
          <w:trHeight w:val="624"/>
          <w:jc w:val="center"/>
        </w:trPr>
        <w:tc>
          <w:tcPr>
            <w:tcW w:w="2554" w:type="dxa"/>
            <w:vAlign w:val="center"/>
          </w:tcPr>
          <w:p w:rsidR="00690A5A" w:rsidRDefault="00690A5A" w:rsidP="00A058A1">
            <w:r>
              <w:t>Bias</w:t>
            </w:r>
          </w:p>
        </w:tc>
        <w:tc>
          <w:tcPr>
            <w:tcW w:w="2756" w:type="dxa"/>
            <w:vAlign w:val="center"/>
          </w:tcPr>
          <w:p w:rsidR="00690A5A" w:rsidRDefault="00C824B9" w:rsidP="00BA0567">
            <w:pPr>
              <w:keepNext/>
            </w:pPr>
            <w:r w:rsidRPr="00100207">
              <w:rPr>
                <w:position w:val="-30"/>
              </w:rPr>
              <w:object w:dxaOrig="1180" w:dyaOrig="720">
                <v:shape id="_x0000_i1036" type="#_x0000_t75" style="width:58pt;height:36pt" o:ole="">
                  <v:imagedata r:id="rId34" o:title=""/>
                </v:shape>
                <o:OLEObject Type="Embed" ProgID="Equation.3" ShapeID="_x0000_i1036" DrawAspect="Content" ObjectID="_1486189745" r:id="rId35"/>
              </w:object>
            </w:r>
          </w:p>
        </w:tc>
        <w:tc>
          <w:tcPr>
            <w:tcW w:w="2480" w:type="dxa"/>
            <w:vAlign w:val="center"/>
          </w:tcPr>
          <w:p w:rsidR="00690A5A" w:rsidRDefault="00D10D02" w:rsidP="00BF1F82">
            <w:pPr>
              <w:jc w:val="center"/>
            </w:pPr>
            <w:r>
              <w:t>(</w:t>
            </w:r>
            <w:r w:rsidR="00BF1F82">
              <w:t>7)</w:t>
            </w:r>
          </w:p>
        </w:tc>
      </w:tr>
      <w:tr w:rsidR="00690A5A" w:rsidTr="00A058A1">
        <w:trPr>
          <w:trHeight w:val="624"/>
          <w:jc w:val="center"/>
        </w:trPr>
        <w:tc>
          <w:tcPr>
            <w:tcW w:w="2554" w:type="dxa"/>
            <w:vAlign w:val="center"/>
          </w:tcPr>
          <w:p w:rsidR="00690A5A" w:rsidRDefault="00690A5A" w:rsidP="00A058A1">
            <w:r>
              <w:t>Correlation</w:t>
            </w:r>
          </w:p>
        </w:tc>
        <w:tc>
          <w:tcPr>
            <w:tcW w:w="2756" w:type="dxa"/>
            <w:vAlign w:val="center"/>
          </w:tcPr>
          <w:p w:rsidR="00690A5A" w:rsidRDefault="00690A5A" w:rsidP="00BA0567">
            <w:pPr>
              <w:keepNext/>
            </w:pPr>
            <w:r>
              <w:rPr>
                <w:rFonts w:ascii="Cambria Math" w:hAnsi="Cambria Math"/>
              </w:rPr>
              <w:br/>
            </w:r>
            <w:r w:rsidR="00100207" w:rsidRPr="003D13ED">
              <w:rPr>
                <w:position w:val="-30"/>
              </w:rPr>
              <w:object w:dxaOrig="1300" w:dyaOrig="720">
                <v:shape id="_x0000_i1037" type="#_x0000_t75" style="width:65pt;height:35.5pt" o:ole="">
                  <v:imagedata r:id="rId36" o:title=""/>
                </v:shape>
                <o:OLEObject Type="Embed" ProgID="Equation.3" ShapeID="_x0000_i1037" DrawAspect="Content" ObjectID="_1486189746" r:id="rId37"/>
              </w:object>
            </w:r>
          </w:p>
        </w:tc>
        <w:tc>
          <w:tcPr>
            <w:tcW w:w="2480" w:type="dxa"/>
            <w:vAlign w:val="center"/>
          </w:tcPr>
          <w:p w:rsidR="00690A5A" w:rsidRPr="006D7D9F" w:rsidRDefault="00D10D02" w:rsidP="00BF1F82">
            <w:pPr>
              <w:jc w:val="center"/>
              <w:rPr>
                <w:rFonts w:ascii="Cambria" w:eastAsia="SimSun" w:hAnsi="Cambria"/>
              </w:rPr>
            </w:pPr>
            <w:r>
              <w:t>(</w:t>
            </w:r>
            <w:r w:rsidR="00BF1F82">
              <w:t>8)</w:t>
            </w:r>
          </w:p>
        </w:tc>
      </w:tr>
      <w:tr w:rsidR="00690A5A" w:rsidTr="00A058A1">
        <w:trPr>
          <w:trHeight w:val="624"/>
          <w:jc w:val="center"/>
        </w:trPr>
        <w:tc>
          <w:tcPr>
            <w:tcW w:w="2554" w:type="dxa"/>
            <w:vAlign w:val="center"/>
          </w:tcPr>
          <w:p w:rsidR="00690A5A" w:rsidRDefault="00690A5A" w:rsidP="00A058A1">
            <w:r>
              <w:t>Standard deviation</w:t>
            </w:r>
          </w:p>
        </w:tc>
        <w:tc>
          <w:tcPr>
            <w:tcW w:w="2756" w:type="dxa"/>
            <w:vAlign w:val="center"/>
          </w:tcPr>
          <w:p w:rsidR="00690A5A" w:rsidRPr="00302124" w:rsidRDefault="003D13ED" w:rsidP="00BA0567">
            <w:pPr>
              <w:keepNext/>
            </w:pPr>
            <w:r w:rsidRPr="00E33B10">
              <w:rPr>
                <w:position w:val="-30"/>
              </w:rPr>
              <w:object w:dxaOrig="1320" w:dyaOrig="720">
                <v:shape id="_x0000_i1038" type="#_x0000_t75" style="width:65.5pt;height:36pt" o:ole="">
                  <v:imagedata r:id="rId38" o:title=""/>
                </v:shape>
                <o:OLEObject Type="Embed" ProgID="Equation.3" ShapeID="_x0000_i1038" DrawAspect="Content" ObjectID="_1486189747" r:id="rId39"/>
              </w:object>
            </w:r>
          </w:p>
        </w:tc>
        <w:tc>
          <w:tcPr>
            <w:tcW w:w="2480" w:type="dxa"/>
            <w:vAlign w:val="center"/>
          </w:tcPr>
          <w:p w:rsidR="00690A5A" w:rsidRPr="006D7D9F" w:rsidRDefault="00D10D02" w:rsidP="00BF1F82">
            <w:pPr>
              <w:keepNext/>
              <w:jc w:val="center"/>
              <w:rPr>
                <w:rFonts w:ascii="Cambria" w:eastAsia="SimSun" w:hAnsi="Cambria"/>
              </w:rPr>
            </w:pPr>
            <w:r>
              <w:t>(</w:t>
            </w:r>
            <w:r w:rsidR="00BF1F82">
              <w:t>9)</w:t>
            </w:r>
          </w:p>
        </w:tc>
      </w:tr>
    </w:tbl>
    <w:p w:rsidR="00690A5A" w:rsidRDefault="005D2891" w:rsidP="00B3050A">
      <w:pPr>
        <w:pStyle w:val="Caption"/>
      </w:pPr>
      <w:bookmarkStart w:id="186" w:name="table3"/>
      <w:bookmarkEnd w:id="186"/>
      <w:r>
        <w:t xml:space="preserve">Table </w:t>
      </w:r>
      <w:r w:rsidR="00446197">
        <w:fldChar w:fldCharType="begin"/>
      </w:r>
      <w:r w:rsidR="00446197">
        <w:instrText xml:space="preserve"> SEQ Table \* ARABIC </w:instrText>
      </w:r>
      <w:r w:rsidR="00446197">
        <w:fldChar w:fldCharType="separate"/>
      </w:r>
      <w:r w:rsidR="001207FB">
        <w:rPr>
          <w:noProof/>
        </w:rPr>
        <w:t>3</w:t>
      </w:r>
      <w:r w:rsidR="00446197">
        <w:rPr>
          <w:noProof/>
        </w:rPr>
        <w:fldChar w:fldCharType="end"/>
      </w:r>
      <w:r>
        <w:t>: Normalized m</w:t>
      </w:r>
      <w:r w:rsidRPr="005B4891">
        <w:t>odel performance criteria for Bias, Correlation and standard deviation</w:t>
      </w:r>
    </w:p>
    <w:p w:rsidR="00690A5A" w:rsidRDefault="00690A5A" w:rsidP="00F1339B">
      <w:pPr>
        <w:jc w:val="both"/>
      </w:pPr>
    </w:p>
    <w:p w:rsidR="00690A5A" w:rsidRDefault="00690A5A" w:rsidP="00CA25DD">
      <w:pPr>
        <w:jc w:val="both"/>
      </w:pPr>
      <w:r w:rsidRPr="00172365">
        <w:t xml:space="preserve">One of the main advantages of this approach is to provide a selection of statistical indicators with a consistent set of performance criteria based on one single input: the </w:t>
      </w:r>
      <w:r w:rsidR="00B4575B">
        <w:t>measurement</w:t>
      </w:r>
      <w:r w:rsidRPr="00172365">
        <w:t xml:space="preserve"> uncertainty U. The main </w:t>
      </w:r>
      <w:r>
        <w:t>RMSE-based performance criteria</w:t>
      </w:r>
      <w:r w:rsidRPr="00172365">
        <w:t xml:space="preserve"> </w:t>
      </w:r>
      <w:r>
        <w:t xml:space="preserve">(i.e. the MQO) </w:t>
      </w:r>
      <w:r w:rsidRPr="00172365">
        <w:t>provides a general overview of the model per</w:t>
      </w:r>
      <w:r>
        <w:t xml:space="preserve">formances while the associated </w:t>
      </w:r>
      <w:r w:rsidRPr="00172365">
        <w:t>P</w:t>
      </w:r>
      <w:r>
        <w:t>erformance criteria</w:t>
      </w:r>
      <w:r w:rsidRPr="00172365">
        <w:t xml:space="preserve"> for correlation, standard deviation and Bias can be used to highlight which of the model performances aspects need to be improved.</w:t>
      </w:r>
    </w:p>
    <w:p w:rsidR="00690A5A" w:rsidRDefault="00690A5A" w:rsidP="00CA25DD">
      <w:pPr>
        <w:jc w:val="both"/>
      </w:pPr>
    </w:p>
    <w:p w:rsidR="00690A5A" w:rsidRPr="004F1732" w:rsidRDefault="00690A5A" w:rsidP="004651F1">
      <w:pPr>
        <w:jc w:val="both"/>
      </w:pPr>
      <w:r w:rsidRPr="004F1732">
        <w:t>In previous DELTA versions (up to 3.4) only conditions (</w:t>
      </w:r>
      <w:r w:rsidR="00BF1F82">
        <w:t>7)</w:t>
      </w:r>
      <w:r w:rsidRPr="004F1732">
        <w:t xml:space="preserve">, </w:t>
      </w:r>
      <w:r w:rsidR="00BF1F82">
        <w:t>(8)</w:t>
      </w:r>
      <w:r w:rsidR="00BA0567">
        <w:t xml:space="preserve"> and (</w:t>
      </w:r>
      <w:r w:rsidR="00BF1F82">
        <w:t>9)</w:t>
      </w:r>
      <w:r w:rsidRPr="004F1732">
        <w:t xml:space="preserve"> have been used for visualization purposes. From version 3.5 onwards we differentiate different zones based on the following criteria:</w:t>
      </w:r>
    </w:p>
    <w:p w:rsidR="00690A5A" w:rsidRPr="004F1732" w:rsidRDefault="00690A5A" w:rsidP="004651F1">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4"/>
        <w:gridCol w:w="1946"/>
        <w:gridCol w:w="2160"/>
        <w:gridCol w:w="2340"/>
        <w:gridCol w:w="1229"/>
        <w:gridCol w:w="616"/>
      </w:tblGrid>
      <w:tr w:rsidR="00C824B9" w:rsidRPr="004F1732" w:rsidTr="00A058A1">
        <w:tc>
          <w:tcPr>
            <w:tcW w:w="844" w:type="dxa"/>
          </w:tcPr>
          <w:p w:rsidR="00690A5A" w:rsidRPr="004F1732" w:rsidRDefault="00690A5A" w:rsidP="006C3FA3">
            <w:pPr>
              <w:jc w:val="center"/>
              <w:rPr>
                <w:b/>
              </w:rPr>
            </w:pPr>
            <w:bookmarkStart w:id="187" w:name="table4"/>
            <w:r w:rsidRPr="004F1732">
              <w:rPr>
                <w:b/>
              </w:rPr>
              <w:t>Zone</w:t>
            </w:r>
          </w:p>
        </w:tc>
        <w:tc>
          <w:tcPr>
            <w:tcW w:w="1946" w:type="dxa"/>
          </w:tcPr>
          <w:p w:rsidR="00690A5A" w:rsidRPr="004F1732" w:rsidRDefault="00690A5A" w:rsidP="006C3FA3">
            <w:pPr>
              <w:jc w:val="center"/>
            </w:pPr>
            <w:r w:rsidRPr="004F1732">
              <w:rPr>
                <w:b/>
              </w:rPr>
              <w:t>Bias</w:t>
            </w:r>
          </w:p>
        </w:tc>
        <w:tc>
          <w:tcPr>
            <w:tcW w:w="2160" w:type="dxa"/>
          </w:tcPr>
          <w:p w:rsidR="00690A5A" w:rsidRPr="004F1732" w:rsidRDefault="00690A5A" w:rsidP="006C3FA3">
            <w:pPr>
              <w:jc w:val="center"/>
              <w:rPr>
                <w:b/>
              </w:rPr>
            </w:pPr>
            <w:r w:rsidRPr="004F1732">
              <w:rPr>
                <w:b/>
              </w:rPr>
              <w:t>Standard deviation</w:t>
            </w:r>
          </w:p>
        </w:tc>
        <w:tc>
          <w:tcPr>
            <w:tcW w:w="2340" w:type="dxa"/>
          </w:tcPr>
          <w:p w:rsidR="00690A5A" w:rsidRPr="004F1732" w:rsidRDefault="00690A5A" w:rsidP="006C3FA3">
            <w:pPr>
              <w:jc w:val="center"/>
              <w:rPr>
                <w:b/>
              </w:rPr>
            </w:pPr>
            <w:r w:rsidRPr="004F1732">
              <w:rPr>
                <w:b/>
              </w:rPr>
              <w:t>Correlation</w:t>
            </w:r>
          </w:p>
        </w:tc>
        <w:tc>
          <w:tcPr>
            <w:tcW w:w="1229" w:type="dxa"/>
          </w:tcPr>
          <w:p w:rsidR="00690A5A" w:rsidRPr="004F1732" w:rsidRDefault="00690A5A" w:rsidP="006C3FA3">
            <w:pPr>
              <w:jc w:val="center"/>
              <w:rPr>
                <w:b/>
              </w:rPr>
            </w:pPr>
            <w:r w:rsidRPr="004F1732">
              <w:rPr>
                <w:b/>
              </w:rPr>
              <w:t>MQO</w:t>
            </w:r>
          </w:p>
        </w:tc>
        <w:tc>
          <w:tcPr>
            <w:tcW w:w="616" w:type="dxa"/>
          </w:tcPr>
          <w:p w:rsidR="00690A5A" w:rsidRPr="004F1732" w:rsidRDefault="00690A5A" w:rsidP="00A058A1">
            <w:pPr>
              <w:jc w:val="center"/>
              <w:rPr>
                <w:b/>
              </w:rPr>
            </w:pPr>
            <w:r w:rsidRPr="004F1732">
              <w:rPr>
                <w:b/>
              </w:rPr>
              <w:t>Ref</w:t>
            </w:r>
          </w:p>
        </w:tc>
      </w:tr>
      <w:tr w:rsidR="00C824B9" w:rsidRPr="004F1732" w:rsidTr="00A058A1">
        <w:tc>
          <w:tcPr>
            <w:tcW w:w="844" w:type="dxa"/>
            <w:vAlign w:val="center"/>
          </w:tcPr>
          <w:p w:rsidR="00690A5A" w:rsidRPr="004F1732" w:rsidRDefault="00690A5A" w:rsidP="00A058A1">
            <w:pPr>
              <w:jc w:val="center"/>
            </w:pPr>
            <w:r w:rsidRPr="004F1732">
              <w:t>1</w:t>
            </w:r>
          </w:p>
        </w:tc>
        <w:tc>
          <w:tcPr>
            <w:tcW w:w="1946" w:type="dxa"/>
            <w:vAlign w:val="center"/>
          </w:tcPr>
          <w:p w:rsidR="00690A5A" w:rsidRPr="004F1732" w:rsidRDefault="003D13ED" w:rsidP="006C3FA3">
            <w:pPr>
              <w:jc w:val="both"/>
            </w:pPr>
            <w:r w:rsidRPr="004F1732">
              <w:rPr>
                <w:position w:val="-32"/>
                <w:sz w:val="22"/>
                <w:szCs w:val="22"/>
              </w:rPr>
              <w:object w:dxaOrig="1420" w:dyaOrig="740">
                <v:shape id="_x0000_i1039" type="#_x0000_t75" style="width:56pt;height:28.5pt" o:ole="">
                  <v:imagedata r:id="rId40" o:title=""/>
                </v:shape>
                <o:OLEObject Type="Embed" ProgID="Equation.3" ShapeID="_x0000_i1039" DrawAspect="Content" ObjectID="_1486189748" r:id="rId41"/>
              </w:object>
            </w:r>
          </w:p>
        </w:tc>
        <w:tc>
          <w:tcPr>
            <w:tcW w:w="2160" w:type="dxa"/>
            <w:vAlign w:val="center"/>
          </w:tcPr>
          <w:p w:rsidR="00690A5A" w:rsidRPr="004F1732" w:rsidRDefault="003D13ED" w:rsidP="006C3FA3">
            <w:pPr>
              <w:jc w:val="both"/>
            </w:pPr>
            <w:r w:rsidRPr="004F1732">
              <w:rPr>
                <w:position w:val="-32"/>
              </w:rPr>
              <w:object w:dxaOrig="1520" w:dyaOrig="760">
                <v:shape id="_x0000_i1040" type="#_x0000_t75" style="width:64pt;height:30.5pt" o:ole="">
                  <v:imagedata r:id="rId42" o:title=""/>
                </v:shape>
                <o:OLEObject Type="Embed" ProgID="Equation.3" ShapeID="_x0000_i1040" DrawAspect="Content" ObjectID="_1486189749" r:id="rId43"/>
              </w:object>
            </w:r>
          </w:p>
        </w:tc>
        <w:tc>
          <w:tcPr>
            <w:tcW w:w="2340" w:type="dxa"/>
            <w:vAlign w:val="center"/>
          </w:tcPr>
          <w:p w:rsidR="00690A5A" w:rsidRPr="004F1732" w:rsidRDefault="00C824B9" w:rsidP="00BA0567">
            <w:pPr>
              <w:keepNext/>
              <w:jc w:val="both"/>
            </w:pPr>
            <w:r w:rsidRPr="004F1732">
              <w:rPr>
                <w:position w:val="-32"/>
              </w:rPr>
              <w:object w:dxaOrig="1359" w:dyaOrig="740">
                <v:shape id="_x0000_i1041" type="#_x0000_t75" style="width:56pt;height:31.5pt" o:ole="">
                  <v:imagedata r:id="rId44" o:title=""/>
                </v:shape>
                <o:OLEObject Type="Embed" ProgID="Equation.3" ShapeID="_x0000_i1041" DrawAspect="Content" ObjectID="_1486189750" r:id="rId45"/>
              </w:object>
            </w:r>
          </w:p>
        </w:tc>
        <w:tc>
          <w:tcPr>
            <w:tcW w:w="1229" w:type="dxa"/>
            <w:vAlign w:val="center"/>
          </w:tcPr>
          <w:p w:rsidR="00690A5A" w:rsidRPr="004F1732" w:rsidRDefault="00C824B9" w:rsidP="00C824B9">
            <w:pPr>
              <w:jc w:val="both"/>
            </w:pPr>
            <w:r w:rsidRPr="00C824B9">
              <w:rPr>
                <w:position w:val="-10"/>
              </w:rPr>
              <w:object w:dxaOrig="940" w:dyaOrig="320">
                <v:shape id="_x0000_i1042" type="#_x0000_t75" style="width:39pt;height:13.5pt" o:ole="">
                  <v:imagedata r:id="rId46" o:title=""/>
                </v:shape>
                <o:OLEObject Type="Embed" ProgID="Equation.3" ShapeID="_x0000_i1042" DrawAspect="Content" ObjectID="_1486189751" r:id="rId47"/>
              </w:object>
            </w:r>
          </w:p>
        </w:tc>
        <w:tc>
          <w:tcPr>
            <w:tcW w:w="616" w:type="dxa"/>
            <w:vAlign w:val="center"/>
          </w:tcPr>
          <w:p w:rsidR="00690A5A" w:rsidRPr="004F1732" w:rsidRDefault="00D10D02" w:rsidP="00BF1F82">
            <w:pPr>
              <w:jc w:val="both"/>
            </w:pPr>
            <w:r>
              <w:t>(</w:t>
            </w:r>
            <w:r w:rsidR="00BF1F82">
              <w:t>10)</w:t>
            </w:r>
          </w:p>
        </w:tc>
      </w:tr>
      <w:tr w:rsidR="00C824B9" w:rsidRPr="004F1732" w:rsidTr="00A058A1">
        <w:tc>
          <w:tcPr>
            <w:tcW w:w="844" w:type="dxa"/>
            <w:vAlign w:val="center"/>
          </w:tcPr>
          <w:p w:rsidR="00690A5A" w:rsidRPr="004F1732" w:rsidRDefault="00690A5A" w:rsidP="00A058A1">
            <w:pPr>
              <w:jc w:val="center"/>
            </w:pPr>
            <w:r w:rsidRPr="004F1732">
              <w:t>2</w:t>
            </w:r>
          </w:p>
        </w:tc>
        <w:tc>
          <w:tcPr>
            <w:tcW w:w="1946" w:type="dxa"/>
            <w:vAlign w:val="center"/>
          </w:tcPr>
          <w:p w:rsidR="00690A5A" w:rsidRPr="004F1732" w:rsidRDefault="003D13ED" w:rsidP="006C3FA3">
            <w:pPr>
              <w:jc w:val="both"/>
            </w:pPr>
            <w:r w:rsidRPr="004F1732">
              <w:rPr>
                <w:position w:val="-32"/>
              </w:rPr>
              <w:object w:dxaOrig="1960" w:dyaOrig="740">
                <v:shape id="_x0000_i1043" type="#_x0000_t75" style="width:84pt;height:30.5pt" o:ole="">
                  <v:imagedata r:id="rId48" o:title=""/>
                </v:shape>
                <o:OLEObject Type="Embed" ProgID="Equation.3" ShapeID="_x0000_i1043" DrawAspect="Content" ObjectID="_1486189752" r:id="rId49"/>
              </w:object>
            </w:r>
          </w:p>
        </w:tc>
        <w:tc>
          <w:tcPr>
            <w:tcW w:w="2160" w:type="dxa"/>
            <w:vAlign w:val="center"/>
          </w:tcPr>
          <w:p w:rsidR="00690A5A" w:rsidRPr="004F1732" w:rsidRDefault="003D13ED" w:rsidP="006C3FA3">
            <w:pPr>
              <w:jc w:val="both"/>
            </w:pPr>
            <w:r w:rsidRPr="004F1732">
              <w:rPr>
                <w:position w:val="-32"/>
              </w:rPr>
              <w:object w:dxaOrig="2020" w:dyaOrig="760">
                <v:shape id="_x0000_i1044" type="#_x0000_t75" style="width:84pt;height:31.5pt" o:ole="">
                  <v:imagedata r:id="rId50" o:title=""/>
                </v:shape>
                <o:OLEObject Type="Embed" ProgID="Equation.3" ShapeID="_x0000_i1044" DrawAspect="Content" ObjectID="_1486189753" r:id="rId51"/>
              </w:object>
            </w:r>
          </w:p>
        </w:tc>
        <w:tc>
          <w:tcPr>
            <w:tcW w:w="2340" w:type="dxa"/>
            <w:vAlign w:val="center"/>
          </w:tcPr>
          <w:p w:rsidR="00690A5A" w:rsidRPr="004F1732" w:rsidRDefault="00C824B9" w:rsidP="00BA0567">
            <w:pPr>
              <w:keepNext/>
              <w:jc w:val="both"/>
            </w:pPr>
            <w:r w:rsidRPr="004F1732">
              <w:rPr>
                <w:position w:val="-32"/>
              </w:rPr>
              <w:object w:dxaOrig="2160" w:dyaOrig="700">
                <v:shape id="_x0000_i1045" type="#_x0000_t75" style="width:98.5pt;height:31pt" o:ole="">
                  <v:imagedata r:id="rId52" o:title=""/>
                </v:shape>
                <o:OLEObject Type="Embed" ProgID="Equation.3" ShapeID="_x0000_i1045" DrawAspect="Content" ObjectID="_1486189754" r:id="rId53"/>
              </w:object>
            </w:r>
          </w:p>
        </w:tc>
        <w:tc>
          <w:tcPr>
            <w:tcW w:w="1229" w:type="dxa"/>
            <w:vAlign w:val="center"/>
          </w:tcPr>
          <w:p w:rsidR="00690A5A" w:rsidRPr="004F1732" w:rsidRDefault="00690A5A" w:rsidP="006C3FA3">
            <w:pPr>
              <w:jc w:val="both"/>
            </w:pPr>
          </w:p>
        </w:tc>
        <w:tc>
          <w:tcPr>
            <w:tcW w:w="616" w:type="dxa"/>
            <w:vAlign w:val="center"/>
          </w:tcPr>
          <w:p w:rsidR="00690A5A" w:rsidRPr="004F1732" w:rsidRDefault="00D10D02" w:rsidP="00BF1F82">
            <w:pPr>
              <w:jc w:val="both"/>
            </w:pPr>
            <w:r>
              <w:t>(</w:t>
            </w:r>
            <w:r w:rsidR="00BF1F82">
              <w:t>11)</w:t>
            </w:r>
          </w:p>
        </w:tc>
      </w:tr>
      <w:tr w:rsidR="00C824B9" w:rsidRPr="004F1732" w:rsidTr="00A058A1">
        <w:tc>
          <w:tcPr>
            <w:tcW w:w="844" w:type="dxa"/>
            <w:vAlign w:val="center"/>
          </w:tcPr>
          <w:p w:rsidR="00690A5A" w:rsidRPr="004F1732" w:rsidRDefault="00690A5A" w:rsidP="00A058A1">
            <w:pPr>
              <w:jc w:val="center"/>
            </w:pPr>
            <w:r w:rsidRPr="004F1732">
              <w:t>3</w:t>
            </w:r>
          </w:p>
        </w:tc>
        <w:tc>
          <w:tcPr>
            <w:tcW w:w="1946" w:type="dxa"/>
            <w:vAlign w:val="center"/>
          </w:tcPr>
          <w:p w:rsidR="00690A5A" w:rsidRPr="004F1732" w:rsidRDefault="003D13ED" w:rsidP="006C3FA3">
            <w:pPr>
              <w:jc w:val="both"/>
            </w:pPr>
            <w:r w:rsidRPr="004F1732">
              <w:rPr>
                <w:position w:val="-32"/>
              </w:rPr>
              <w:object w:dxaOrig="1620" w:dyaOrig="740">
                <v:shape id="_x0000_i1046" type="#_x0000_t75" style="width:73.5pt;height:33.5pt" o:ole="">
                  <v:imagedata r:id="rId54" o:title=""/>
                </v:shape>
                <o:OLEObject Type="Embed" ProgID="Equation.3" ShapeID="_x0000_i1046" DrawAspect="Content" ObjectID="_1486189755" r:id="rId55"/>
              </w:object>
            </w:r>
          </w:p>
        </w:tc>
        <w:tc>
          <w:tcPr>
            <w:tcW w:w="2160" w:type="dxa"/>
            <w:vAlign w:val="center"/>
          </w:tcPr>
          <w:p w:rsidR="00690A5A" w:rsidRPr="004F1732" w:rsidRDefault="003D13ED" w:rsidP="006C3FA3">
            <w:pPr>
              <w:jc w:val="both"/>
            </w:pPr>
            <w:r w:rsidRPr="003D13ED">
              <w:rPr>
                <w:position w:val="-32"/>
              </w:rPr>
              <w:object w:dxaOrig="1740" w:dyaOrig="760">
                <v:shape id="_x0000_i1047" type="#_x0000_t75" style="width:73.5pt;height:30.5pt" o:ole="">
                  <v:imagedata r:id="rId56" o:title=""/>
                </v:shape>
                <o:OLEObject Type="Embed" ProgID="Equation.3" ShapeID="_x0000_i1047" DrawAspect="Content" ObjectID="_1486189756" r:id="rId57"/>
              </w:object>
            </w:r>
          </w:p>
        </w:tc>
        <w:tc>
          <w:tcPr>
            <w:tcW w:w="2340" w:type="dxa"/>
            <w:vAlign w:val="center"/>
          </w:tcPr>
          <w:p w:rsidR="00690A5A" w:rsidRPr="004F1732" w:rsidRDefault="00C824B9" w:rsidP="00BA0567">
            <w:pPr>
              <w:keepNext/>
              <w:jc w:val="both"/>
            </w:pPr>
            <w:r w:rsidRPr="004F1732">
              <w:rPr>
                <w:position w:val="-32"/>
              </w:rPr>
              <w:object w:dxaOrig="1880" w:dyaOrig="700">
                <v:shape id="_x0000_i1048" type="#_x0000_t75" style="width:82pt;height:31pt" o:ole="">
                  <v:imagedata r:id="rId58" o:title=""/>
                </v:shape>
                <o:OLEObject Type="Embed" ProgID="Equation.3" ShapeID="_x0000_i1048" DrawAspect="Content" ObjectID="_1486189757" r:id="rId59"/>
              </w:object>
            </w:r>
          </w:p>
        </w:tc>
        <w:tc>
          <w:tcPr>
            <w:tcW w:w="1229" w:type="dxa"/>
            <w:vAlign w:val="center"/>
          </w:tcPr>
          <w:p w:rsidR="00690A5A" w:rsidRPr="004F1732" w:rsidRDefault="00C824B9" w:rsidP="006C3FA3">
            <w:pPr>
              <w:jc w:val="both"/>
            </w:pPr>
            <w:r w:rsidRPr="00C824B9">
              <w:rPr>
                <w:position w:val="-10"/>
              </w:rPr>
              <w:object w:dxaOrig="1180" w:dyaOrig="320">
                <v:shape id="_x0000_i1049" type="#_x0000_t75" style="width:48.5pt;height:13.5pt" o:ole="">
                  <v:imagedata r:id="rId60" o:title=""/>
                </v:shape>
                <o:OLEObject Type="Embed" ProgID="Equation.3" ShapeID="_x0000_i1049" DrawAspect="Content" ObjectID="_1486189758" r:id="rId61"/>
              </w:object>
            </w:r>
          </w:p>
        </w:tc>
        <w:tc>
          <w:tcPr>
            <w:tcW w:w="616" w:type="dxa"/>
            <w:vAlign w:val="center"/>
          </w:tcPr>
          <w:p w:rsidR="00690A5A" w:rsidRPr="004F1732" w:rsidRDefault="00D10D02" w:rsidP="00BF1F82">
            <w:pPr>
              <w:keepNext/>
              <w:jc w:val="both"/>
            </w:pPr>
            <w:r>
              <w:t>(</w:t>
            </w:r>
            <w:r w:rsidR="00BF1F82">
              <w:t>12)</w:t>
            </w:r>
          </w:p>
        </w:tc>
      </w:tr>
    </w:tbl>
    <w:p w:rsidR="00690A5A" w:rsidRDefault="005D2891" w:rsidP="006600DA">
      <w:pPr>
        <w:pStyle w:val="Caption"/>
      </w:pPr>
      <w:bookmarkStart w:id="188" w:name="_Ref392252623"/>
      <w:bookmarkEnd w:id="187"/>
      <w:r>
        <w:t xml:space="preserve">Table </w:t>
      </w:r>
      <w:r w:rsidR="00446197">
        <w:fldChar w:fldCharType="begin"/>
      </w:r>
      <w:r w:rsidR="00446197">
        <w:instrText xml:space="preserve"> SEQ Table \* ARABIC </w:instrText>
      </w:r>
      <w:r w:rsidR="00446197">
        <w:fldChar w:fldCharType="separate"/>
      </w:r>
      <w:r w:rsidR="001207FB">
        <w:rPr>
          <w:noProof/>
        </w:rPr>
        <w:t>4</w:t>
      </w:r>
      <w:r w:rsidR="00446197">
        <w:rPr>
          <w:noProof/>
        </w:rPr>
        <w:fldChar w:fldCharType="end"/>
      </w:r>
      <w:bookmarkEnd w:id="188"/>
      <w:r>
        <w:t xml:space="preserve">: Criteria used to differentiate the different zones (orange, green and dashed lines limits) in the MQO and MPC diagrams </w:t>
      </w:r>
    </w:p>
    <w:p w:rsidR="005D2891" w:rsidRPr="005D2891" w:rsidRDefault="005D2891" w:rsidP="006600DA"/>
    <w:p w:rsidR="00690A5A" w:rsidRPr="004F1732" w:rsidRDefault="00690A5A" w:rsidP="00CA25DD">
      <w:pPr>
        <w:jc w:val="both"/>
      </w:pPr>
      <w:r w:rsidRPr="00345DF7">
        <w:rPr>
          <w:u w:val="single"/>
        </w:rPr>
        <w:t>Zone 1</w:t>
      </w:r>
      <w:r w:rsidRPr="004F1732">
        <w:t>: This is the fulfillment zone (green in diagrams). For the bias, correlation and standard deviation the criteria is calculated by assuming a perfect behavior for the two other statistical indexes (e.g. the criteria for bias is built on the assumption that R=1 and</w:t>
      </w:r>
      <w:r w:rsidR="00C824B9" w:rsidRPr="00C824B9">
        <w:rPr>
          <w:position w:val="-12"/>
        </w:rPr>
        <w:object w:dxaOrig="900" w:dyaOrig="360">
          <v:shape id="_x0000_i1050" type="#_x0000_t75" style="width:45pt;height:18pt" o:ole="">
            <v:imagedata r:id="rId62" o:title=""/>
          </v:shape>
          <o:OLEObject Type="Embed" ProgID="Equation.3" ShapeID="_x0000_i1050" DrawAspect="Content" ObjectID="_1486189759" r:id="rId63"/>
        </w:object>
      </w:r>
      <w:r w:rsidRPr="004F1732">
        <w:t>). For yearly averaged values the bias criteria becomes the MQO.</w:t>
      </w:r>
    </w:p>
    <w:p w:rsidR="00690A5A" w:rsidRPr="004F1732" w:rsidRDefault="00690A5A" w:rsidP="00CA25DD">
      <w:pPr>
        <w:jc w:val="both"/>
      </w:pPr>
    </w:p>
    <w:p w:rsidR="00067573" w:rsidRDefault="00690A5A" w:rsidP="00CA25DD">
      <w:pPr>
        <w:jc w:val="both"/>
      </w:pPr>
      <w:r w:rsidRPr="00345DF7">
        <w:rPr>
          <w:u w:val="single"/>
        </w:rPr>
        <w:t>Zone 2</w:t>
      </w:r>
      <w:r w:rsidRPr="004F1732">
        <w:t xml:space="preserve">: This zone (orange in diagrams) is built from Equation </w:t>
      </w:r>
      <w:r w:rsidR="00BF1F82">
        <w:t>(11)</w:t>
      </w:r>
      <w:r w:rsidRPr="004F1732">
        <w:t xml:space="preserve"> and checks which of the three error types is dominating (i.e. </w:t>
      </w:r>
      <w:r w:rsidR="00B4575B">
        <w:t xml:space="preserve">which term in Equation (3) could be </w:t>
      </w:r>
      <w:r w:rsidR="00BA0567">
        <w:t>larger than 0.5</w:t>
      </w:r>
      <w:r w:rsidR="00BF1F82">
        <w:t>)</w:t>
      </w:r>
      <w:r w:rsidRPr="004F1732">
        <w:t xml:space="preserve">. </w:t>
      </w:r>
    </w:p>
    <w:p w:rsidR="00690A5A" w:rsidRPr="004F1732" w:rsidRDefault="00690A5A" w:rsidP="00CA25DD">
      <w:pPr>
        <w:jc w:val="both"/>
      </w:pPr>
      <w:r w:rsidRPr="004F1732">
        <w:lastRenderedPageBreak/>
        <w:t>This zone still indicates ful</w:t>
      </w:r>
      <w:r w:rsidR="00BF1F82">
        <w:t>fillment</w:t>
      </w:r>
      <w:r w:rsidR="00B4575B">
        <w:t xml:space="preserve"> of the MQO</w:t>
      </w:r>
      <w:r w:rsidR="00BF1F82">
        <w:t xml:space="preserve"> but the </w:t>
      </w:r>
      <w:r w:rsidR="00B4575B">
        <w:t>e</w:t>
      </w:r>
      <w:r w:rsidR="00BF1F82">
        <w:t xml:space="preserve">rror </w:t>
      </w:r>
      <w:r w:rsidRPr="004F1732">
        <w:t>is dominat</w:t>
      </w:r>
      <w:r w:rsidR="00B4575B">
        <w:t>ed by this particular indicator</w:t>
      </w:r>
      <w:r w:rsidRPr="004F1732">
        <w:t>.</w:t>
      </w:r>
    </w:p>
    <w:p w:rsidR="00690A5A" w:rsidRPr="004F1732" w:rsidRDefault="00690A5A" w:rsidP="00CA25DD">
      <w:pPr>
        <w:jc w:val="both"/>
      </w:pPr>
    </w:p>
    <w:p w:rsidR="00690A5A" w:rsidRDefault="00690A5A" w:rsidP="00CA25DD">
      <w:pPr>
        <w:jc w:val="both"/>
      </w:pPr>
      <w:r w:rsidRPr="00345DF7">
        <w:rPr>
          <w:u w:val="single"/>
        </w:rPr>
        <w:t>Zone 3</w:t>
      </w:r>
      <w:r w:rsidRPr="004F1732">
        <w:t xml:space="preserve">: The error between modeled and observed values lies </w:t>
      </w:r>
      <w:r w:rsidR="00B4575B">
        <w:t>within</w:t>
      </w:r>
      <w:r w:rsidRPr="004F1732">
        <w:t xml:space="preserve"> the </w:t>
      </w:r>
      <w:r w:rsidR="00B4575B">
        <w:t>measurement</w:t>
      </w:r>
      <w:r w:rsidRPr="004F1732">
        <w:t xml:space="preserve"> uncertainty range. This zone is indicated by a dashed line within the green shaded area</w:t>
      </w:r>
    </w:p>
    <w:p w:rsidR="007C1FEB" w:rsidRDefault="007C1FEB" w:rsidP="00CA25DD">
      <w:pPr>
        <w:jc w:val="both"/>
      </w:pPr>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189" w:name="_Toc392232677"/>
      <w:bookmarkStart w:id="190" w:name="_Toc392234442"/>
      <w:bookmarkStart w:id="191" w:name="_Toc392493286"/>
      <w:bookmarkStart w:id="192" w:name="_Toc392500159"/>
      <w:bookmarkStart w:id="193" w:name="_Toc392500231"/>
      <w:bookmarkStart w:id="194" w:name="_Toc392500303"/>
      <w:bookmarkStart w:id="195" w:name="_Toc392574260"/>
      <w:bookmarkStart w:id="196" w:name="_Toc392574403"/>
      <w:bookmarkStart w:id="197" w:name="_Toc392575351"/>
      <w:bookmarkStart w:id="198" w:name="_Toc392576521"/>
      <w:bookmarkStart w:id="199" w:name="_Toc392591450"/>
      <w:bookmarkStart w:id="200" w:name="_Toc398382439"/>
      <w:bookmarkStart w:id="201" w:name="_Toc398397646"/>
      <w:bookmarkStart w:id="202" w:name="_Toc398397720"/>
      <w:bookmarkStart w:id="203" w:name="_Toc398397794"/>
      <w:bookmarkStart w:id="204" w:name="_Toc399163213"/>
      <w:bookmarkStart w:id="205" w:name="_Toc399173963"/>
      <w:bookmarkStart w:id="206" w:name="_Toc399842366"/>
      <w:bookmarkStart w:id="207" w:name="_Toc410806009"/>
      <w:bookmarkStart w:id="208" w:name="_Toc412107629"/>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09" w:name="_Toc392232678"/>
      <w:bookmarkStart w:id="210" w:name="_Toc392234443"/>
      <w:bookmarkStart w:id="211" w:name="_Toc392493287"/>
      <w:bookmarkStart w:id="212" w:name="_Toc392500160"/>
      <w:bookmarkStart w:id="213" w:name="_Toc392500232"/>
      <w:bookmarkStart w:id="214" w:name="_Toc392500304"/>
      <w:bookmarkStart w:id="215" w:name="_Toc392574261"/>
      <w:bookmarkStart w:id="216" w:name="_Toc392574404"/>
      <w:bookmarkStart w:id="217" w:name="_Toc392575352"/>
      <w:bookmarkStart w:id="218" w:name="_Toc392576522"/>
      <w:bookmarkStart w:id="219" w:name="_Toc392591451"/>
      <w:bookmarkStart w:id="220" w:name="_Toc398382440"/>
      <w:bookmarkStart w:id="221" w:name="_Toc398397647"/>
      <w:bookmarkStart w:id="222" w:name="_Toc398397721"/>
      <w:bookmarkStart w:id="223" w:name="_Toc398397795"/>
      <w:bookmarkStart w:id="224" w:name="_Toc399163214"/>
      <w:bookmarkStart w:id="225" w:name="_Toc399173964"/>
      <w:bookmarkStart w:id="226" w:name="_Toc399842367"/>
      <w:bookmarkStart w:id="227" w:name="_Toc410806010"/>
      <w:bookmarkStart w:id="228" w:name="_Toc412107630"/>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29" w:name="_Toc392232679"/>
      <w:bookmarkStart w:id="230" w:name="_Toc392234444"/>
      <w:bookmarkStart w:id="231" w:name="_Toc392493288"/>
      <w:bookmarkStart w:id="232" w:name="_Toc392500161"/>
      <w:bookmarkStart w:id="233" w:name="_Toc392500233"/>
      <w:bookmarkStart w:id="234" w:name="_Toc392500305"/>
      <w:bookmarkStart w:id="235" w:name="_Toc392574262"/>
      <w:bookmarkStart w:id="236" w:name="_Toc392574405"/>
      <w:bookmarkStart w:id="237" w:name="_Toc392575353"/>
      <w:bookmarkStart w:id="238" w:name="_Toc392576523"/>
      <w:bookmarkStart w:id="239" w:name="_Toc392591452"/>
      <w:bookmarkStart w:id="240" w:name="_Toc398382441"/>
      <w:bookmarkStart w:id="241" w:name="_Toc398397648"/>
      <w:bookmarkStart w:id="242" w:name="_Toc398397722"/>
      <w:bookmarkStart w:id="243" w:name="_Toc398397796"/>
      <w:bookmarkStart w:id="244" w:name="_Toc399163215"/>
      <w:bookmarkStart w:id="245" w:name="_Toc399173965"/>
      <w:bookmarkStart w:id="246" w:name="_Toc399842368"/>
      <w:bookmarkStart w:id="247" w:name="_Toc410806011"/>
      <w:bookmarkStart w:id="248" w:name="_Toc412107631"/>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7C1FEB" w:rsidRPr="007C1FEB" w:rsidRDefault="007C1FEB" w:rsidP="00DA4871">
      <w:pPr>
        <w:pStyle w:val="ListParagraph"/>
        <w:keepNext/>
        <w:numPr>
          <w:ilvl w:val="0"/>
          <w:numId w:val="32"/>
        </w:numPr>
        <w:spacing w:before="240" w:after="60" w:line="240" w:lineRule="auto"/>
        <w:contextualSpacing w:val="0"/>
        <w:outlineLvl w:val="2"/>
        <w:rPr>
          <w:rFonts w:ascii="Times New Roman" w:hAnsi="Times New Roman"/>
          <w:b/>
          <w:vanish/>
          <w:sz w:val="24"/>
          <w:szCs w:val="20"/>
          <w:lang w:val="en-GB"/>
        </w:rPr>
      </w:pPr>
      <w:bookmarkStart w:id="249" w:name="_Toc392232680"/>
      <w:bookmarkStart w:id="250" w:name="_Toc392234445"/>
      <w:bookmarkStart w:id="251" w:name="_Toc392493289"/>
      <w:bookmarkStart w:id="252" w:name="_Toc392500162"/>
      <w:bookmarkStart w:id="253" w:name="_Toc392500234"/>
      <w:bookmarkStart w:id="254" w:name="_Toc392500306"/>
      <w:bookmarkStart w:id="255" w:name="_Toc392574263"/>
      <w:bookmarkStart w:id="256" w:name="_Toc392574406"/>
      <w:bookmarkStart w:id="257" w:name="_Toc392575354"/>
      <w:bookmarkStart w:id="258" w:name="_Toc392576524"/>
      <w:bookmarkStart w:id="259" w:name="_Toc392591453"/>
      <w:bookmarkStart w:id="260" w:name="_Toc398382442"/>
      <w:bookmarkStart w:id="261" w:name="_Toc398397649"/>
      <w:bookmarkStart w:id="262" w:name="_Toc398397723"/>
      <w:bookmarkStart w:id="263" w:name="_Toc398397797"/>
      <w:bookmarkStart w:id="264" w:name="_Toc399163216"/>
      <w:bookmarkStart w:id="265" w:name="_Toc399173966"/>
      <w:bookmarkStart w:id="266" w:name="_Toc399842369"/>
      <w:bookmarkStart w:id="267" w:name="_Toc410806012"/>
      <w:bookmarkStart w:id="268" w:name="_Toc412107632"/>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69" w:name="_Toc392232681"/>
      <w:bookmarkStart w:id="270" w:name="_Toc392234446"/>
      <w:bookmarkStart w:id="271" w:name="_Toc392493290"/>
      <w:bookmarkStart w:id="272" w:name="_Toc392500163"/>
      <w:bookmarkStart w:id="273" w:name="_Toc392500235"/>
      <w:bookmarkStart w:id="274" w:name="_Toc392500307"/>
      <w:bookmarkStart w:id="275" w:name="_Toc392574264"/>
      <w:bookmarkStart w:id="276" w:name="_Toc392574407"/>
      <w:bookmarkStart w:id="277" w:name="_Toc392575355"/>
      <w:bookmarkStart w:id="278" w:name="_Toc392576525"/>
      <w:bookmarkStart w:id="279" w:name="_Toc392591454"/>
      <w:bookmarkStart w:id="280" w:name="_Toc398382443"/>
      <w:bookmarkStart w:id="281" w:name="_Toc398397650"/>
      <w:bookmarkStart w:id="282" w:name="_Toc398397724"/>
      <w:bookmarkStart w:id="283" w:name="_Toc398397798"/>
      <w:bookmarkStart w:id="284" w:name="_Toc399163217"/>
      <w:bookmarkStart w:id="285" w:name="_Toc399173967"/>
      <w:bookmarkStart w:id="286" w:name="_Toc399842370"/>
      <w:bookmarkStart w:id="287" w:name="_Toc410806013"/>
      <w:bookmarkStart w:id="288" w:name="_Toc412107633"/>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7C1FEB" w:rsidRPr="007C1FEB" w:rsidRDefault="007C1FEB" w:rsidP="00DA4871">
      <w:pPr>
        <w:pStyle w:val="ListParagraph"/>
        <w:keepNext/>
        <w:numPr>
          <w:ilvl w:val="1"/>
          <w:numId w:val="32"/>
        </w:numPr>
        <w:spacing w:before="240" w:after="60" w:line="240" w:lineRule="auto"/>
        <w:contextualSpacing w:val="0"/>
        <w:outlineLvl w:val="2"/>
        <w:rPr>
          <w:rFonts w:ascii="Times New Roman" w:hAnsi="Times New Roman"/>
          <w:b/>
          <w:vanish/>
          <w:sz w:val="24"/>
          <w:szCs w:val="20"/>
          <w:lang w:val="en-GB"/>
        </w:rPr>
      </w:pPr>
      <w:bookmarkStart w:id="289" w:name="_Toc392232682"/>
      <w:bookmarkStart w:id="290" w:name="_Toc392234447"/>
      <w:bookmarkStart w:id="291" w:name="_Toc392493291"/>
      <w:bookmarkStart w:id="292" w:name="_Toc392500164"/>
      <w:bookmarkStart w:id="293" w:name="_Toc392500236"/>
      <w:bookmarkStart w:id="294" w:name="_Toc392500308"/>
      <w:bookmarkStart w:id="295" w:name="_Toc392574265"/>
      <w:bookmarkStart w:id="296" w:name="_Toc392574408"/>
      <w:bookmarkStart w:id="297" w:name="_Toc392575356"/>
      <w:bookmarkStart w:id="298" w:name="_Toc392576526"/>
      <w:bookmarkStart w:id="299" w:name="_Toc392591455"/>
      <w:bookmarkStart w:id="300" w:name="_Toc398382444"/>
      <w:bookmarkStart w:id="301" w:name="_Toc398397651"/>
      <w:bookmarkStart w:id="302" w:name="_Toc398397725"/>
      <w:bookmarkStart w:id="303" w:name="_Toc398397799"/>
      <w:bookmarkStart w:id="304" w:name="_Toc399163218"/>
      <w:bookmarkStart w:id="305" w:name="_Toc399173968"/>
      <w:bookmarkStart w:id="306" w:name="_Toc399842371"/>
      <w:bookmarkStart w:id="307" w:name="_Toc410806014"/>
      <w:bookmarkStart w:id="308" w:name="_Toc412107634"/>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7C1FEB" w:rsidRPr="00340FF8" w:rsidRDefault="007C1FEB" w:rsidP="00DA4871">
      <w:pPr>
        <w:pStyle w:val="Heading3"/>
        <w:numPr>
          <w:ilvl w:val="1"/>
          <w:numId w:val="32"/>
        </w:numPr>
        <w:rPr>
          <w:rFonts w:cs="Arial"/>
          <w:szCs w:val="26"/>
          <w:lang w:val="en-GB"/>
        </w:rPr>
      </w:pPr>
      <w:bookmarkStart w:id="309" w:name="_Performance_criteria_for_1"/>
      <w:bookmarkStart w:id="310" w:name="_Toc412107635"/>
      <w:bookmarkEnd w:id="309"/>
      <w:r w:rsidRPr="00340FF8">
        <w:rPr>
          <w:rFonts w:cs="Arial"/>
          <w:szCs w:val="26"/>
          <w:lang w:val="en-GB"/>
        </w:rPr>
        <w:t>Performance criteria for high percentile values</w:t>
      </w:r>
      <w:bookmarkEnd w:id="310"/>
    </w:p>
    <w:p w:rsidR="007C1FEB" w:rsidRDefault="007C1FEB" w:rsidP="00CA25DD">
      <w:pPr>
        <w:jc w:val="both"/>
      </w:pPr>
    </w:p>
    <w:p w:rsidR="007C1FEB" w:rsidRDefault="007C1FEB" w:rsidP="00CA25DD">
      <w:pPr>
        <w:jc w:val="both"/>
      </w:pPr>
      <w:r>
        <w:t xml:space="preserve">The </w:t>
      </w:r>
      <w:r w:rsidR="00B4575B">
        <w:t xml:space="preserve">model quality objective </w:t>
      </w:r>
      <w:r>
        <w:t>described above provide</w:t>
      </w:r>
      <w:r w:rsidR="00B4575B">
        <w:t>s</w:t>
      </w:r>
      <w:r>
        <w:t xml:space="preserve"> insight on the quality of the model average performances but do</w:t>
      </w:r>
      <w:r w:rsidR="00067573">
        <w:t>es</w:t>
      </w:r>
      <w:r>
        <w:t xml:space="preserve"> not inform on the model capability to reproduce extreme events (e.g. exceedances). For this purpose </w:t>
      </w:r>
      <w:r w:rsidR="00B4575B">
        <w:t>a specific</w:t>
      </w:r>
      <w:r>
        <w:t xml:space="preserve"> </w:t>
      </w:r>
      <w:r w:rsidR="00B4575B">
        <w:t>MQO</w:t>
      </w:r>
      <w:r w:rsidR="007A1B9E">
        <w:t xml:space="preserve"> indicator</w:t>
      </w:r>
      <w:r>
        <w:t xml:space="preserve"> is </w:t>
      </w:r>
      <w:r w:rsidR="00B4575B">
        <w:t>proposed</w:t>
      </w:r>
      <w:r>
        <w:t xml:space="preserve"> as:</w:t>
      </w:r>
    </w:p>
    <w:p w:rsidR="007C1FEB" w:rsidRDefault="007C1FEB" w:rsidP="00CA25DD">
      <w:pPr>
        <w:jc w:val="both"/>
      </w:pPr>
    </w:p>
    <w:bookmarkStart w:id="311" w:name="_Ref392487271"/>
    <w:p w:rsidR="007C1FEB" w:rsidRDefault="00B4575B" w:rsidP="00C664F7">
      <w:pPr>
        <w:pStyle w:val="Caption"/>
        <w:jc w:val="center"/>
      </w:pPr>
      <w:r w:rsidRPr="007C1FEB">
        <w:rPr>
          <w:position w:val="-32"/>
        </w:rPr>
        <w:object w:dxaOrig="2799" w:dyaOrig="800">
          <v:shape id="_x0000_i1051" type="#_x0000_t75" style="width:139.5pt;height:40pt" o:ole="">
            <v:imagedata r:id="rId64" o:title=""/>
          </v:shape>
          <o:OLEObject Type="Embed" ProgID="Equation.3" ShapeID="_x0000_i1051" DrawAspect="Content" ObjectID="_1486189760" r:id="rId65"/>
        </w:object>
      </w:r>
      <w:r w:rsidR="00BA0567">
        <w:t xml:space="preserve">         </w:t>
      </w:r>
      <w:r w:rsidR="007C1FEB">
        <w:t>(</w:t>
      </w:r>
      <w:bookmarkEnd w:id="311"/>
      <w:r w:rsidR="00BF1F82">
        <w:t>13)</w:t>
      </w:r>
    </w:p>
    <w:p w:rsidR="007C1FEB" w:rsidRDefault="007C1FEB" w:rsidP="006600DA">
      <w:proofErr w:type="gramStart"/>
      <w:r>
        <w:t>where</w:t>
      </w:r>
      <w:proofErr w:type="gramEnd"/>
      <w:r>
        <w:t xml:space="preserve"> “</w:t>
      </w:r>
      <w:proofErr w:type="spellStart"/>
      <w:r>
        <w:t>perc</w:t>
      </w:r>
      <w:proofErr w:type="spellEnd"/>
      <w:r>
        <w:t xml:space="preserve">” is a selected percentile value and </w:t>
      </w:r>
      <w:proofErr w:type="spellStart"/>
      <w:r>
        <w:t>M</w:t>
      </w:r>
      <w:r w:rsidRPr="006600DA">
        <w:rPr>
          <w:sz w:val="18"/>
        </w:rPr>
        <w:t>perc</w:t>
      </w:r>
      <w:proofErr w:type="spellEnd"/>
      <w:r>
        <w:t xml:space="preserve"> and </w:t>
      </w:r>
      <w:proofErr w:type="spellStart"/>
      <w:r>
        <w:t>O</w:t>
      </w:r>
      <w:r w:rsidRPr="006600DA">
        <w:rPr>
          <w:sz w:val="16"/>
        </w:rPr>
        <w:t>perc</w:t>
      </w:r>
      <w:proofErr w:type="spellEnd"/>
      <w:r>
        <w:t xml:space="preserve"> are the </w:t>
      </w:r>
      <w:proofErr w:type="spellStart"/>
      <w:r>
        <w:t>modelled</w:t>
      </w:r>
      <w:proofErr w:type="spellEnd"/>
      <w:r>
        <w:t xml:space="preserve"> and observed values corresponding to the selected percentile. The denominator is directly given as a function of the </w:t>
      </w:r>
      <w:r w:rsidR="00B4575B">
        <w:t>measurement</w:t>
      </w:r>
      <w:r>
        <w:t xml:space="preserve"> uncertainty characterizing the </w:t>
      </w:r>
      <w:proofErr w:type="spellStart"/>
      <w:r>
        <w:t>O</w:t>
      </w:r>
      <w:r w:rsidRPr="006649DD">
        <w:rPr>
          <w:sz w:val="16"/>
        </w:rPr>
        <w:t>perc</w:t>
      </w:r>
      <w:proofErr w:type="spellEnd"/>
      <w:r>
        <w:rPr>
          <w:sz w:val="16"/>
        </w:rPr>
        <w:t xml:space="preserve"> </w:t>
      </w:r>
      <w:r w:rsidRPr="006600DA">
        <w:t>value</w:t>
      </w:r>
      <w:r>
        <w:t>.</w:t>
      </w:r>
      <w:r w:rsidR="00302EC9">
        <w:t xml:space="preserve"> The default percentile value is currently set to 95% excepted for hourly NO2 which is automatically set to 99.8% (19</w:t>
      </w:r>
      <w:r w:rsidR="00302EC9" w:rsidRPr="00302EC9">
        <w:rPr>
          <w:vertAlign w:val="superscript"/>
        </w:rPr>
        <w:t>th</w:t>
      </w:r>
      <w:r w:rsidR="00302EC9">
        <w:t xml:space="preserve"> </w:t>
      </w:r>
      <w:r w:rsidR="005A332F">
        <w:t>occurrence</w:t>
      </w:r>
      <w:r w:rsidR="00302EC9">
        <w:t xml:space="preserve"> in 8760 hours), for t</w:t>
      </w:r>
      <w:r w:rsidR="00C824B9">
        <w:t>he 8h daily maximum O3 set to 92.9</w:t>
      </w:r>
      <w:r w:rsidR="00302EC9">
        <w:t>% (26</w:t>
      </w:r>
      <w:r w:rsidR="00302EC9" w:rsidRPr="00302EC9">
        <w:rPr>
          <w:vertAlign w:val="superscript"/>
        </w:rPr>
        <w:t>th</w:t>
      </w:r>
      <w:r w:rsidR="00302EC9">
        <w:t xml:space="preserve"> occurrence in 365 days) and for da</w:t>
      </w:r>
      <w:r w:rsidR="00C824B9">
        <w:t>ily PM10 and PM25 both set to 90</w:t>
      </w:r>
      <w:r w:rsidR="00302EC9">
        <w:t>.1% (36</w:t>
      </w:r>
      <w:r w:rsidR="00302EC9" w:rsidRPr="00302EC9">
        <w:rPr>
          <w:vertAlign w:val="superscript"/>
        </w:rPr>
        <w:t>th</w:t>
      </w:r>
      <w:r w:rsidR="00302EC9">
        <w:t xml:space="preserve"> occurrence in 365 days). Note that this indicator is only used in the </w:t>
      </w:r>
      <w:hyperlink w:anchor="_Summary_Report_(Fig.2" w:history="1">
        <w:r w:rsidR="00302EC9" w:rsidRPr="005A332F">
          <w:rPr>
            <w:rStyle w:val="Hyperlink"/>
          </w:rPr>
          <w:t>summary report</w:t>
        </w:r>
      </w:hyperlink>
      <w:r w:rsidR="00302EC9">
        <w:t xml:space="preserve">. </w:t>
      </w:r>
    </w:p>
    <w:p w:rsidR="00B4575B" w:rsidRDefault="00B4575B" w:rsidP="006600DA"/>
    <w:p w:rsidR="00F90CE1" w:rsidRDefault="00690A5A" w:rsidP="00DA4871">
      <w:pPr>
        <w:pStyle w:val="Heading3"/>
        <w:numPr>
          <w:ilvl w:val="1"/>
          <w:numId w:val="32"/>
        </w:numPr>
        <w:rPr>
          <w:rFonts w:cs="Arial"/>
          <w:szCs w:val="26"/>
          <w:lang w:val="en-GB"/>
        </w:rPr>
      </w:pPr>
      <w:bookmarkStart w:id="312" w:name="_An_expression_for"/>
      <w:bookmarkStart w:id="313" w:name="_Ref398395875"/>
      <w:bookmarkStart w:id="314" w:name="_Toc412107636"/>
      <w:bookmarkStart w:id="315" w:name="_Ref392252482"/>
      <w:bookmarkStart w:id="316" w:name="_Ref341164944"/>
      <w:bookmarkEnd w:id="312"/>
      <w:r w:rsidRPr="00340FF8">
        <w:rPr>
          <w:rFonts w:cs="Arial"/>
          <w:szCs w:val="26"/>
          <w:lang w:val="en-GB"/>
        </w:rPr>
        <w:t>An expression for the measurement uncertaint</w:t>
      </w:r>
      <w:r w:rsidR="00F90CE1">
        <w:rPr>
          <w:rFonts w:cs="Arial"/>
          <w:szCs w:val="26"/>
          <w:lang w:val="en-GB"/>
        </w:rPr>
        <w:t>y</w:t>
      </w:r>
      <w:bookmarkEnd w:id="313"/>
      <w:bookmarkEnd w:id="314"/>
    </w:p>
    <w:p w:rsidR="00F90CE1" w:rsidRDefault="00F90CE1" w:rsidP="00F90CE1">
      <w:pPr>
        <w:rPr>
          <w:lang w:val="en-GB"/>
        </w:rPr>
      </w:pPr>
    </w:p>
    <w:p w:rsidR="00F90CE1" w:rsidRDefault="00F90CE1" w:rsidP="00F90CE1">
      <w:pPr>
        <w:jc w:val="both"/>
      </w:pPr>
      <w:r>
        <w:t>In equation (1), (2) and (13) the observation uncertainty (norma</w:t>
      </w:r>
      <w:r w:rsidR="007F42C4">
        <w:t xml:space="preserve">lization factor) appears either </w:t>
      </w:r>
      <w:r>
        <w:t>as a quadratic mean RMS</w:t>
      </w:r>
      <w:r w:rsidRPr="006D5BBE">
        <w:rPr>
          <w:sz w:val="18"/>
        </w:rPr>
        <w:t>U</w:t>
      </w:r>
      <w:r>
        <w:rPr>
          <w:sz w:val="18"/>
        </w:rPr>
        <w:t xml:space="preserve">, </w:t>
      </w:r>
      <w:r>
        <w:t>U(</w:t>
      </w:r>
      <m:oMath>
        <m:acc>
          <m:accPr>
            <m:chr m:val="̅"/>
            <m:ctrlPr>
              <w:rPr>
                <w:rFonts w:ascii="Cambria Math" w:hAnsi="Cambria Math"/>
                <w:i/>
              </w:rPr>
            </m:ctrlPr>
          </m:accPr>
          <m:e>
            <m:r>
              <w:rPr>
                <w:rFonts w:ascii="Cambria Math" w:hAnsi="Cambria Math"/>
              </w:rPr>
              <m:t>O</m:t>
            </m:r>
          </m:e>
        </m:acc>
      </m:oMath>
      <w:r>
        <w:t>)  or U</w:t>
      </w:r>
      <w:proofErr w:type="spellStart"/>
      <w:r w:rsidRPr="006D5BBE">
        <w:rPr>
          <w:sz w:val="18"/>
        </w:rPr>
        <w:t>perc</w:t>
      </w:r>
      <w:proofErr w:type="spellEnd"/>
      <w:r>
        <w:t>, respectively. The derivation of these uncertainty expressions, allowing for a simple implementation and calculation in DELTA is detailed in UNCERT2012 and only the final formulations are provided here. The uncertainty of a single observation value is expressed as:</w:t>
      </w:r>
    </w:p>
    <w:p w:rsidR="00F90CE1" w:rsidRDefault="00F90CE1" w:rsidP="00F90CE1">
      <w:pPr>
        <w:jc w:val="both"/>
      </w:pPr>
    </w:p>
    <w:bookmarkStart w:id="317" w:name="_Ref392487756"/>
    <w:p w:rsidR="00F90CE1" w:rsidRDefault="00F90CE1" w:rsidP="00F90CE1">
      <w:pPr>
        <w:pStyle w:val="Caption"/>
        <w:jc w:val="center"/>
      </w:pPr>
      <w:r w:rsidRPr="00C664F7">
        <w:rPr>
          <w:position w:val="-12"/>
          <w:lang w:val="fr-FR"/>
        </w:rPr>
        <w:object w:dxaOrig="3400" w:dyaOrig="440">
          <v:shape id="_x0000_i1052" type="#_x0000_t75" style="width:183pt;height:24pt" o:ole="">
            <v:imagedata r:id="rId66" o:title=""/>
          </v:shape>
          <o:OLEObject Type="Embed" ProgID="Equation.3" ShapeID="_x0000_i1052" DrawAspect="Content" ObjectID="_1486189761" r:id="rId67"/>
        </w:object>
      </w:r>
      <w:r>
        <w:t xml:space="preserve">   (</w:t>
      </w:r>
      <w:bookmarkEnd w:id="317"/>
      <w:r>
        <w:t>14)</w:t>
      </w:r>
      <w:r>
        <w:rPr>
          <w:lang w:val="fr-FR"/>
        </w:rPr>
        <w:t xml:space="preserve">    </w:t>
      </w:r>
    </w:p>
    <w:p w:rsidR="00F90CE1" w:rsidRDefault="00F90CE1" w:rsidP="00F90CE1">
      <w:pPr>
        <w:jc w:val="center"/>
      </w:pPr>
    </w:p>
    <w:p w:rsidR="00F90CE1" w:rsidRDefault="00F90CE1" w:rsidP="00F90CE1">
      <w:pPr>
        <w:jc w:val="both"/>
      </w:pPr>
      <w:r>
        <w:t>Where:</w:t>
      </w:r>
    </w:p>
    <w:p w:rsidR="00F90CE1" w:rsidRDefault="00F90CE1" w:rsidP="00F90CE1">
      <w:pPr>
        <w:jc w:val="both"/>
      </w:pPr>
    </w:p>
    <w:p w:rsidR="00F90CE1" w:rsidRPr="005E54DB" w:rsidRDefault="00446197" w:rsidP="00DA4871">
      <w:pPr>
        <w:pStyle w:val="ListParagraph"/>
        <w:numPr>
          <w:ilvl w:val="0"/>
          <w:numId w:val="21"/>
        </w:numPr>
        <w:jc w:val="both"/>
        <w:rPr>
          <w:lang w:val="en-GB"/>
        </w:rPr>
      </w:pPr>
      <m:oMath>
        <m:sSubSup>
          <m:sSubSupPr>
            <m:ctrlPr>
              <w:rPr>
                <w:rFonts w:ascii="Cambria Math" w:hAnsi="Cambria Math"/>
                <w:lang w:val="en-GB"/>
              </w:rPr>
            </m:ctrlPr>
          </m:sSubSupPr>
          <m:e>
            <m:r>
              <m:rPr>
                <m:sty m:val="p"/>
              </m:rPr>
              <w:rPr>
                <w:rFonts w:ascii="Cambria Math" w:hAnsi="Cambria Math"/>
                <w:lang w:val="en-GB"/>
              </w:rPr>
              <m:t>u</m:t>
            </m:r>
          </m:e>
          <m:sub>
            <m:r>
              <m:rPr>
                <m:sty m:val="p"/>
              </m:rPr>
              <w:rPr>
                <w:rFonts w:ascii="Cambria Math" w:hAnsi="Cambria Math"/>
                <w:lang w:val="en-GB"/>
              </w:rPr>
              <m:t>r</m:t>
            </m:r>
          </m:sub>
          <m:sup>
            <m:r>
              <m:rPr>
                <m:sty m:val="p"/>
              </m:rPr>
              <w:rPr>
                <w:rFonts w:ascii="Cambria Math" w:hAnsi="Cambria Math"/>
                <w:lang w:val="en-GB"/>
              </w:rPr>
              <m:t>RV</m:t>
            </m:r>
          </m:sup>
        </m:sSubSup>
      </m:oMath>
      <w:r w:rsidR="00F90CE1" w:rsidRPr="000A3A2D">
        <w:rPr>
          <w:rFonts w:ascii="Times New Roman" w:hAnsi="Times New Roman"/>
          <w:sz w:val="24"/>
          <w:szCs w:val="24"/>
          <w:lang w:val="en-GB"/>
        </w:rPr>
        <w:t xml:space="preserve"> </w:t>
      </w:r>
      <w:proofErr w:type="gramStart"/>
      <w:r w:rsidR="00F90CE1" w:rsidRPr="000A3A2D">
        <w:rPr>
          <w:rFonts w:ascii="Times New Roman" w:hAnsi="Times New Roman"/>
          <w:sz w:val="24"/>
          <w:szCs w:val="24"/>
          <w:lang w:val="en-GB"/>
        </w:rPr>
        <w:t>represents</w:t>
      </w:r>
      <w:proofErr w:type="gramEnd"/>
      <w:r w:rsidR="00F90CE1" w:rsidRPr="000A3A2D">
        <w:rPr>
          <w:rFonts w:ascii="Times New Roman" w:hAnsi="Times New Roman"/>
          <w:sz w:val="24"/>
          <w:szCs w:val="24"/>
          <w:lang w:val="en-GB"/>
        </w:rPr>
        <w:t xml:space="preserve"> the estimated </w:t>
      </w:r>
      <w:r w:rsidR="00F90CE1">
        <w:rPr>
          <w:rFonts w:ascii="Times New Roman" w:hAnsi="Times New Roman"/>
          <w:sz w:val="24"/>
          <w:szCs w:val="24"/>
          <w:lang w:val="en-GB"/>
        </w:rPr>
        <w:t xml:space="preserve">relative </w:t>
      </w:r>
      <w:r w:rsidR="00F90CE1" w:rsidRPr="000A3A2D">
        <w:rPr>
          <w:rFonts w:ascii="Times New Roman" w:hAnsi="Times New Roman"/>
          <w:sz w:val="24"/>
          <w:szCs w:val="24"/>
          <w:lang w:val="en-GB"/>
        </w:rPr>
        <w:t xml:space="preserve">measurement uncertainty around </w:t>
      </w:r>
      <w:r w:rsidR="00F90CE1">
        <w:rPr>
          <w:rFonts w:ascii="Times New Roman" w:hAnsi="Times New Roman"/>
          <w:sz w:val="24"/>
          <w:szCs w:val="24"/>
          <w:lang w:val="en-GB"/>
        </w:rPr>
        <w:t>a reference value</w:t>
      </w:r>
      <w:r w:rsidR="00F90CE1" w:rsidRPr="00B104EB">
        <w:rPr>
          <w:rFonts w:ascii="Times New Roman" w:hAnsi="Times New Roman"/>
          <w:sz w:val="24"/>
          <w:szCs w:val="24"/>
          <w:lang w:val="en-GB"/>
        </w:rPr>
        <w:t xml:space="preserve"> </w:t>
      </w:r>
      <w:r w:rsidR="00F90CE1">
        <w:rPr>
          <w:rFonts w:ascii="Times New Roman" w:hAnsi="Times New Roman"/>
          <w:sz w:val="24"/>
          <w:szCs w:val="24"/>
          <w:lang w:val="en-GB"/>
        </w:rPr>
        <w:t xml:space="preserve">(RV) </w:t>
      </w:r>
      <w:r w:rsidR="00F90CE1" w:rsidRPr="000A3A2D">
        <w:rPr>
          <w:rFonts w:ascii="Times New Roman" w:hAnsi="Times New Roman"/>
          <w:sz w:val="24"/>
          <w:szCs w:val="24"/>
          <w:lang w:val="en-GB"/>
        </w:rPr>
        <w:t>for a reference time averaging</w:t>
      </w:r>
      <w:r w:rsidR="00F90CE1">
        <w:rPr>
          <w:rFonts w:ascii="Times New Roman" w:hAnsi="Times New Roman"/>
          <w:sz w:val="24"/>
          <w:szCs w:val="24"/>
          <w:lang w:val="en-GB"/>
        </w:rPr>
        <w:t xml:space="preserve">, e.g. </w:t>
      </w:r>
      <w:r w:rsidR="00F90CE1" w:rsidRPr="000A3A2D">
        <w:rPr>
          <w:rFonts w:ascii="Times New Roman" w:hAnsi="Times New Roman"/>
          <w:sz w:val="24"/>
          <w:szCs w:val="24"/>
          <w:lang w:val="en-GB"/>
        </w:rPr>
        <w:t xml:space="preserve">the daily/hourly Limit Values of the AQD. </w:t>
      </w:r>
    </w:p>
    <w:p w:rsidR="00F90CE1" w:rsidRPr="005A43EA" w:rsidRDefault="00F90CE1" w:rsidP="00DA4871">
      <w:pPr>
        <w:pStyle w:val="ListParagraph"/>
        <w:numPr>
          <w:ilvl w:val="0"/>
          <w:numId w:val="21"/>
        </w:numPr>
        <w:jc w:val="both"/>
        <w:rPr>
          <w:lang w:val="en-GB"/>
        </w:rPr>
      </w:pPr>
      <w:proofErr w:type="gramStart"/>
      <w:r>
        <w:rPr>
          <w:rFonts w:ascii="Times New Roman" w:hAnsi="Times New Roman"/>
          <w:sz w:val="24"/>
          <w:szCs w:val="24"/>
          <w:lang w:val="en-GB"/>
        </w:rPr>
        <w:t>α</w:t>
      </w:r>
      <w:proofErr w:type="gramEnd"/>
      <w:r>
        <w:rPr>
          <w:rFonts w:ascii="Times New Roman" w:hAnsi="Times New Roman"/>
          <w:sz w:val="24"/>
          <w:szCs w:val="24"/>
          <w:lang w:val="en-GB"/>
        </w:rPr>
        <w:t xml:space="preserve"> is the fraction of the uncertainty around the </w:t>
      </w:r>
      <w:r w:rsidR="008D157A">
        <w:rPr>
          <w:rFonts w:ascii="Times New Roman" w:hAnsi="Times New Roman"/>
          <w:sz w:val="24"/>
          <w:szCs w:val="24"/>
          <w:lang w:val="en-GB"/>
        </w:rPr>
        <w:t>reference v</w:t>
      </w:r>
      <w:r>
        <w:rPr>
          <w:rFonts w:ascii="Times New Roman" w:hAnsi="Times New Roman"/>
          <w:sz w:val="24"/>
          <w:szCs w:val="24"/>
          <w:lang w:val="en-GB"/>
        </w:rPr>
        <w:t xml:space="preserve">alue </w:t>
      </w:r>
      <w:r w:rsidR="008D157A">
        <w:rPr>
          <w:rFonts w:ascii="Times New Roman" w:hAnsi="Times New Roman"/>
          <w:sz w:val="24"/>
          <w:szCs w:val="24"/>
          <w:lang w:val="en-GB"/>
        </w:rPr>
        <w:t xml:space="preserve">(RV) </w:t>
      </w:r>
      <w:r>
        <w:rPr>
          <w:rFonts w:ascii="Times New Roman" w:hAnsi="Times New Roman"/>
          <w:sz w:val="24"/>
          <w:szCs w:val="24"/>
          <w:lang w:val="en-GB"/>
        </w:rPr>
        <w:t>which is non-proportional to the concentration level.</w:t>
      </w:r>
    </w:p>
    <w:p w:rsidR="00F90CE1" w:rsidRDefault="00F90CE1" w:rsidP="00DA4871">
      <w:pPr>
        <w:pStyle w:val="ListParagraph"/>
        <w:numPr>
          <w:ilvl w:val="0"/>
          <w:numId w:val="21"/>
        </w:numPr>
        <w:jc w:val="both"/>
        <w:rPr>
          <w:rFonts w:ascii="Times New Roman" w:hAnsi="Times New Roman"/>
          <w:sz w:val="24"/>
          <w:szCs w:val="24"/>
          <w:lang w:val="en-GB"/>
        </w:rPr>
      </w:pPr>
      <w:proofErr w:type="gramStart"/>
      <w:r>
        <w:rPr>
          <w:rFonts w:ascii="Times New Roman" w:hAnsi="Times New Roman"/>
          <w:sz w:val="24"/>
          <w:szCs w:val="24"/>
          <w:lang w:val="en-GB"/>
        </w:rPr>
        <w:t>k</w:t>
      </w:r>
      <w:proofErr w:type="gramEnd"/>
      <w:r>
        <w:rPr>
          <w:rFonts w:ascii="Times New Roman" w:hAnsi="Times New Roman"/>
          <w:sz w:val="24"/>
          <w:szCs w:val="24"/>
          <w:lang w:val="en-GB"/>
        </w:rPr>
        <w:t xml:space="preserve"> is the coverage factor. </w:t>
      </w:r>
      <w:r w:rsidRPr="005E54DB">
        <w:rPr>
          <w:rFonts w:ascii="Times New Roman" w:hAnsi="Times New Roman"/>
          <w:sz w:val="24"/>
          <w:szCs w:val="24"/>
          <w:lang w:val="en-GB"/>
        </w:rPr>
        <w:t xml:space="preserve">Each value of k gives a particular confidence level that the true </w:t>
      </w:r>
      <w:r>
        <w:rPr>
          <w:rFonts w:ascii="Times New Roman" w:hAnsi="Times New Roman"/>
          <w:sz w:val="24"/>
          <w:szCs w:val="24"/>
          <w:lang w:val="en-GB"/>
        </w:rPr>
        <w:t>value</w:t>
      </w:r>
      <w:r w:rsidRPr="005E54DB">
        <w:rPr>
          <w:rFonts w:ascii="Times New Roman" w:hAnsi="Times New Roman"/>
          <w:sz w:val="24"/>
          <w:szCs w:val="24"/>
          <w:lang w:val="en-GB"/>
        </w:rPr>
        <w:t xml:space="preserve"> </w:t>
      </w:r>
      <w:proofErr w:type="gramStart"/>
      <w:r w:rsidRPr="005E54DB">
        <w:rPr>
          <w:rFonts w:ascii="Times New Roman" w:hAnsi="Times New Roman"/>
          <w:sz w:val="24"/>
          <w:szCs w:val="24"/>
          <w:lang w:val="en-GB"/>
        </w:rPr>
        <w:t>l</w:t>
      </w:r>
      <w:r w:rsidR="008D157A">
        <w:rPr>
          <w:rFonts w:ascii="Times New Roman" w:hAnsi="Times New Roman"/>
          <w:sz w:val="24"/>
          <w:szCs w:val="24"/>
          <w:lang w:val="en-GB"/>
        </w:rPr>
        <w:t>ie</w:t>
      </w:r>
      <w:r w:rsidRPr="005E54DB">
        <w:rPr>
          <w:rFonts w:ascii="Times New Roman" w:hAnsi="Times New Roman"/>
          <w:sz w:val="24"/>
          <w:szCs w:val="24"/>
          <w:lang w:val="en-GB"/>
        </w:rPr>
        <w:t>s</w:t>
      </w:r>
      <w:proofErr w:type="gramEnd"/>
      <w:r w:rsidRPr="005E54DB">
        <w:rPr>
          <w:rFonts w:ascii="Times New Roman" w:hAnsi="Times New Roman"/>
          <w:sz w:val="24"/>
          <w:szCs w:val="24"/>
          <w:lang w:val="en-GB"/>
        </w:rPr>
        <w:t xml:space="preserve"> within the interval of confidence consisting in </w:t>
      </w:r>
      <w:proofErr w:type="spellStart"/>
      <w:r>
        <w:rPr>
          <w:rFonts w:ascii="Times New Roman" w:hAnsi="Times New Roman"/>
          <w:sz w:val="24"/>
          <w:szCs w:val="24"/>
          <w:lang w:val="en-GB"/>
        </w:rPr>
        <w:t>O</w:t>
      </w:r>
      <w:r w:rsidRPr="005E54DB">
        <w:rPr>
          <w:rFonts w:ascii="Times New Roman" w:hAnsi="Times New Roman"/>
          <w:sz w:val="24"/>
          <w:szCs w:val="24"/>
          <w:vertAlign w:val="subscript"/>
          <w:lang w:val="en-GB"/>
        </w:rPr>
        <w:t>i</w:t>
      </w:r>
      <w:proofErr w:type="spellEnd"/>
      <w:r w:rsidRPr="005E54DB">
        <w:rPr>
          <w:rFonts w:ascii="Times New Roman" w:hAnsi="Times New Roman"/>
          <w:sz w:val="24"/>
          <w:szCs w:val="24"/>
          <w:lang w:val="en-GB"/>
        </w:rPr>
        <w:t xml:space="preserve"> ± U. Most commonly, the expanded uncertainty is scaled by using the coverage factor k = 2, to give a level of confidence of approximately 95 </w:t>
      </w:r>
      <w:proofErr w:type="spellStart"/>
      <w:r w:rsidRPr="005E54DB">
        <w:rPr>
          <w:rFonts w:ascii="Times New Roman" w:hAnsi="Times New Roman"/>
          <w:sz w:val="24"/>
          <w:szCs w:val="24"/>
          <w:lang w:val="en-GB"/>
        </w:rPr>
        <w:t>percent</w:t>
      </w:r>
      <w:r>
        <w:rPr>
          <w:rFonts w:ascii="Times New Roman" w:hAnsi="Times New Roman"/>
          <w:sz w:val="24"/>
          <w:szCs w:val="24"/>
          <w:lang w:val="en-GB"/>
        </w:rPr>
        <w:t>s</w:t>
      </w:r>
      <w:proofErr w:type="spellEnd"/>
      <w:r w:rsidRPr="005E54DB">
        <w:rPr>
          <w:rFonts w:ascii="Times New Roman" w:hAnsi="Times New Roman"/>
          <w:sz w:val="24"/>
          <w:szCs w:val="24"/>
          <w:lang w:val="en-GB"/>
        </w:rPr>
        <w:t xml:space="preserve">. </w:t>
      </w:r>
      <w:r>
        <w:rPr>
          <w:rFonts w:ascii="Times New Roman" w:hAnsi="Times New Roman"/>
          <w:sz w:val="24"/>
          <w:szCs w:val="24"/>
          <w:lang w:val="en-GB"/>
        </w:rPr>
        <w:t>L</w:t>
      </w:r>
      <w:r w:rsidRPr="005E54DB">
        <w:rPr>
          <w:rFonts w:ascii="Times New Roman" w:hAnsi="Times New Roman"/>
          <w:sz w:val="24"/>
          <w:szCs w:val="24"/>
          <w:lang w:val="en-GB"/>
        </w:rPr>
        <w:t>evel</w:t>
      </w:r>
      <w:r>
        <w:rPr>
          <w:rFonts w:ascii="Times New Roman" w:hAnsi="Times New Roman"/>
          <w:sz w:val="24"/>
          <w:szCs w:val="24"/>
          <w:lang w:val="en-GB"/>
        </w:rPr>
        <w:t>s</w:t>
      </w:r>
      <w:r w:rsidRPr="005E54DB">
        <w:rPr>
          <w:rFonts w:ascii="Times New Roman" w:hAnsi="Times New Roman"/>
          <w:sz w:val="24"/>
          <w:szCs w:val="24"/>
          <w:lang w:val="en-GB"/>
        </w:rPr>
        <w:t xml:space="preserve"> of confidence of </w:t>
      </w:r>
      <w:r>
        <w:rPr>
          <w:rFonts w:ascii="Times New Roman" w:hAnsi="Times New Roman"/>
          <w:sz w:val="24"/>
          <w:szCs w:val="24"/>
          <w:lang w:val="en-GB"/>
        </w:rPr>
        <w:t>90% and 99% would lead to</w:t>
      </w:r>
      <w:r w:rsidRPr="005E54DB">
        <w:rPr>
          <w:rFonts w:ascii="Times New Roman" w:hAnsi="Times New Roman"/>
          <w:sz w:val="24"/>
          <w:szCs w:val="24"/>
          <w:lang w:val="en-GB"/>
        </w:rPr>
        <w:t xml:space="preserve"> coverage factor</w:t>
      </w:r>
      <w:r>
        <w:rPr>
          <w:rFonts w:ascii="Times New Roman" w:hAnsi="Times New Roman"/>
          <w:sz w:val="24"/>
          <w:szCs w:val="24"/>
          <w:lang w:val="en-GB"/>
        </w:rPr>
        <w:t xml:space="preserve">s around </w:t>
      </w:r>
      <w:r w:rsidRPr="005E54DB">
        <w:rPr>
          <w:rFonts w:ascii="Times New Roman" w:hAnsi="Times New Roman"/>
          <w:sz w:val="24"/>
          <w:szCs w:val="24"/>
          <w:lang w:val="en-GB"/>
        </w:rPr>
        <w:t>k=</w:t>
      </w:r>
      <w:r>
        <w:rPr>
          <w:rFonts w:ascii="Times New Roman" w:hAnsi="Times New Roman"/>
          <w:sz w:val="24"/>
          <w:szCs w:val="24"/>
          <w:lang w:val="en-GB"/>
        </w:rPr>
        <w:t>1.40 and k=2.6, respectively</w:t>
      </w:r>
      <w:r w:rsidRPr="005E54DB">
        <w:rPr>
          <w:rFonts w:ascii="Times New Roman" w:hAnsi="Times New Roman"/>
          <w:sz w:val="24"/>
          <w:szCs w:val="24"/>
          <w:lang w:val="en-GB"/>
        </w:rPr>
        <w:t>.</w:t>
      </w:r>
      <w:r>
        <w:rPr>
          <w:rFonts w:ascii="Times New Roman" w:hAnsi="Times New Roman"/>
          <w:sz w:val="24"/>
          <w:szCs w:val="24"/>
          <w:lang w:val="en-GB"/>
        </w:rPr>
        <w:t xml:space="preserve"> More details </w:t>
      </w:r>
      <w:r>
        <w:rPr>
          <w:rFonts w:ascii="Times New Roman" w:hAnsi="Times New Roman"/>
          <w:sz w:val="24"/>
          <w:szCs w:val="24"/>
          <w:lang w:val="en-GB"/>
        </w:rPr>
        <w:lastRenderedPageBreak/>
        <w:t xml:space="preserve">are provided in </w:t>
      </w:r>
      <w:r w:rsidR="003E443D">
        <w:rPr>
          <w:rFonts w:ascii="Times New Roman" w:hAnsi="Times New Roman"/>
          <w:sz w:val="24"/>
          <w:szCs w:val="24"/>
          <w:lang w:val="en-GB"/>
        </w:rPr>
        <w:t xml:space="preserve">Section </w:t>
      </w:r>
      <w:r w:rsidR="003E443D">
        <w:rPr>
          <w:rFonts w:ascii="Times New Roman" w:hAnsi="Times New Roman"/>
          <w:sz w:val="24"/>
          <w:szCs w:val="24"/>
          <w:lang w:val="en-GB"/>
        </w:rPr>
        <w:fldChar w:fldCharType="begin"/>
      </w:r>
      <w:r w:rsidR="003E443D">
        <w:rPr>
          <w:rFonts w:ascii="Times New Roman" w:hAnsi="Times New Roman"/>
          <w:sz w:val="24"/>
          <w:szCs w:val="24"/>
          <w:lang w:val="en-GB"/>
        </w:rPr>
        <w:instrText xml:space="preserve"> REF _Ref399842265 \r \h </w:instrText>
      </w:r>
      <w:r w:rsidR="003E443D">
        <w:rPr>
          <w:rFonts w:ascii="Times New Roman" w:hAnsi="Times New Roman"/>
          <w:sz w:val="24"/>
          <w:szCs w:val="24"/>
          <w:lang w:val="en-GB"/>
        </w:rPr>
      </w:r>
      <w:r w:rsidR="003E443D">
        <w:rPr>
          <w:rFonts w:ascii="Times New Roman" w:hAnsi="Times New Roman"/>
          <w:sz w:val="24"/>
          <w:szCs w:val="24"/>
          <w:lang w:val="en-GB"/>
        </w:rPr>
        <w:fldChar w:fldCharType="separate"/>
      </w:r>
      <w:r w:rsidR="001207FB">
        <w:rPr>
          <w:rFonts w:ascii="Times New Roman" w:hAnsi="Times New Roman"/>
          <w:sz w:val="24"/>
          <w:szCs w:val="24"/>
          <w:lang w:val="en-GB"/>
        </w:rPr>
        <w:t>4.6</w:t>
      </w:r>
      <w:r w:rsidR="003E443D">
        <w:rPr>
          <w:rFonts w:ascii="Times New Roman" w:hAnsi="Times New Roman"/>
          <w:sz w:val="24"/>
          <w:szCs w:val="24"/>
          <w:lang w:val="en-GB"/>
        </w:rPr>
        <w:fldChar w:fldCharType="end"/>
      </w:r>
      <w:r>
        <w:rPr>
          <w:rFonts w:ascii="Times New Roman" w:hAnsi="Times New Roman"/>
          <w:sz w:val="24"/>
          <w:szCs w:val="24"/>
          <w:lang w:val="en-GB"/>
        </w:rPr>
        <w:t xml:space="preserve"> regarding the link between the confidence levels associated to the measurements and model results on one hand and the confidence</w:t>
      </w:r>
      <w:r w:rsidR="008D157A">
        <w:rPr>
          <w:rFonts w:ascii="Times New Roman" w:hAnsi="Times New Roman"/>
          <w:sz w:val="24"/>
          <w:szCs w:val="24"/>
          <w:lang w:val="en-GB"/>
        </w:rPr>
        <w:t xml:space="preserve"> level associated to the model-to-measure</w:t>
      </w:r>
      <w:r>
        <w:rPr>
          <w:rFonts w:ascii="Times New Roman" w:hAnsi="Times New Roman"/>
          <w:sz w:val="24"/>
          <w:szCs w:val="24"/>
          <w:lang w:val="en-GB"/>
        </w:rPr>
        <w:t xml:space="preserve"> differences as used in the MQO (see Eq. 1).  </w:t>
      </w:r>
      <w:r w:rsidRPr="005E54DB">
        <w:rPr>
          <w:rFonts w:ascii="Times New Roman" w:hAnsi="Times New Roman"/>
          <w:sz w:val="24"/>
          <w:szCs w:val="24"/>
          <w:lang w:val="en-GB"/>
        </w:rPr>
        <w:t xml:space="preserve"> </w:t>
      </w:r>
    </w:p>
    <w:p w:rsidR="00F90CE1" w:rsidRDefault="00F90CE1" w:rsidP="00F90CE1">
      <w:pPr>
        <w:jc w:val="both"/>
        <w:rPr>
          <w:lang w:val="en-GB"/>
        </w:rPr>
      </w:pPr>
      <w:r>
        <w:rPr>
          <w:lang w:val="en-GB"/>
        </w:rPr>
        <w:t xml:space="preserve">From Equation </w:t>
      </w:r>
      <w:r w:rsidR="008D157A">
        <w:rPr>
          <w:lang w:val="en-GB"/>
        </w:rPr>
        <w:t xml:space="preserve">(14) it is possible to derive an </w:t>
      </w:r>
      <w:r>
        <w:rPr>
          <w:lang w:val="en-GB"/>
        </w:rPr>
        <w:t>expression for RMS</w:t>
      </w:r>
      <w:r w:rsidRPr="006600DA">
        <w:rPr>
          <w:sz w:val="18"/>
          <w:lang w:val="en-GB"/>
        </w:rPr>
        <w:t>U</w:t>
      </w:r>
      <w:r>
        <w:rPr>
          <w:lang w:val="en-GB"/>
        </w:rPr>
        <w:t xml:space="preserve"> as:</w:t>
      </w:r>
    </w:p>
    <w:p w:rsidR="00F90CE1" w:rsidRDefault="00F90CE1" w:rsidP="00F90CE1">
      <w:pPr>
        <w:jc w:val="both"/>
        <w:rPr>
          <w:lang w:val="en-GB"/>
        </w:rPr>
      </w:pPr>
    </w:p>
    <w:bookmarkStart w:id="318" w:name="_Ref392489251"/>
    <w:p w:rsidR="00F90CE1" w:rsidRPr="00C664F7" w:rsidRDefault="00F90CE1" w:rsidP="00F90CE1">
      <w:pPr>
        <w:jc w:val="center"/>
        <w:rPr>
          <w:lang w:val="en-GB"/>
        </w:rPr>
      </w:pPr>
      <w:r w:rsidRPr="00746AAD">
        <w:rPr>
          <w:position w:val="-14"/>
          <w:lang w:val="fr-FR"/>
        </w:rPr>
        <w:object w:dxaOrig="4120" w:dyaOrig="520">
          <v:shape id="_x0000_i1053" type="#_x0000_t75" style="width:214.5pt;height:27.5pt" o:ole="">
            <v:imagedata r:id="rId68" o:title=""/>
          </v:shape>
          <o:OLEObject Type="Embed" ProgID="Equation.3" ShapeID="_x0000_i1053" DrawAspect="Content" ObjectID="_1486189762" r:id="rId69"/>
        </w:object>
      </w:r>
      <w:r w:rsidRPr="00B139D6">
        <w:t xml:space="preserve">   (</w:t>
      </w:r>
      <w:bookmarkEnd w:id="318"/>
      <w:r w:rsidRPr="00B139D6">
        <w:t>15)</w:t>
      </w:r>
    </w:p>
    <w:p w:rsidR="00F90CE1" w:rsidRPr="00B139D6" w:rsidRDefault="00F90CE1" w:rsidP="00F90CE1">
      <w:proofErr w:type="gramStart"/>
      <w:r>
        <w:t>where</w:t>
      </w:r>
      <w:proofErr w:type="gramEnd"/>
      <w:r>
        <w:t xml:space="preserve"> </w:t>
      </w:r>
      <w:r w:rsidRPr="00C664F7">
        <w:rPr>
          <w:position w:val="-12"/>
          <w:lang w:val="fr-FR"/>
        </w:rPr>
        <w:object w:dxaOrig="320" w:dyaOrig="380">
          <v:shape id="_x0000_i1054" type="#_x0000_t75" style="width:14.5pt;height:17.5pt" o:ole="">
            <v:imagedata r:id="rId70" o:title=""/>
          </v:shape>
          <o:OLEObject Type="Embed" ProgID="Equation.3" ShapeID="_x0000_i1054" DrawAspect="Content" ObjectID="_1486189763" r:id="rId71"/>
        </w:object>
      </w:r>
      <w:r w:rsidRPr="00B139D6">
        <w:t xml:space="preserve">is the standard deviation of the measured time series. </w:t>
      </w:r>
    </w:p>
    <w:p w:rsidR="008D157A" w:rsidRPr="00B139D6" w:rsidRDefault="008D157A" w:rsidP="00F90CE1"/>
    <w:p w:rsidR="00F90CE1" w:rsidRPr="00627005" w:rsidRDefault="00F90CE1" w:rsidP="00F90CE1">
      <w:r>
        <w:t>F</w:t>
      </w:r>
      <w:r w:rsidRPr="00627005">
        <w:t xml:space="preserve">or model </w:t>
      </w:r>
      <w:r>
        <w:t xml:space="preserve">producing </w:t>
      </w:r>
      <w:r w:rsidRPr="00627005">
        <w:t>annual averages, the uncertainty is expressed as:</w:t>
      </w:r>
    </w:p>
    <w:p w:rsidR="00F90CE1" w:rsidRPr="00627005" w:rsidRDefault="00F90CE1" w:rsidP="00F90CE1">
      <w:pPr>
        <w:ind w:left="360"/>
      </w:pPr>
    </w:p>
    <w:bookmarkStart w:id="319" w:name="_Ref392489094"/>
    <w:p w:rsidR="00F90CE1" w:rsidRPr="00C664F7" w:rsidRDefault="00F90CE1" w:rsidP="009B7A96">
      <w:pPr>
        <w:jc w:val="center"/>
        <w:rPr>
          <w:lang w:val="en-GB"/>
        </w:rPr>
      </w:pPr>
      <w:r w:rsidRPr="0011740E">
        <w:rPr>
          <w:position w:val="-34"/>
          <w:lang w:val="fr-FR"/>
        </w:rPr>
        <w:object w:dxaOrig="7119" w:dyaOrig="800">
          <v:shape id="_x0000_i1055" type="#_x0000_t75" style="width:322.5pt;height:38pt" o:ole="">
            <v:imagedata r:id="rId72" o:title=""/>
          </v:shape>
          <o:OLEObject Type="Embed" ProgID="Equation.3" ShapeID="_x0000_i1055" DrawAspect="Content" ObjectID="_1486189764" r:id="rId73"/>
        </w:object>
      </w:r>
      <w:r w:rsidRPr="00B139D6">
        <w:t xml:space="preserve">  (</w:t>
      </w:r>
      <w:bookmarkEnd w:id="319"/>
      <w:r w:rsidRPr="00B139D6">
        <w:t>16)</w:t>
      </w:r>
    </w:p>
    <w:p w:rsidR="00F90CE1" w:rsidRDefault="00F90CE1" w:rsidP="00F90CE1">
      <w:pPr>
        <w:jc w:val="both"/>
        <w:rPr>
          <w:lang w:val="en-GB"/>
        </w:rPr>
      </w:pPr>
      <w:proofErr w:type="gramStart"/>
      <w:r>
        <w:rPr>
          <w:lang w:val="en-GB"/>
        </w:rPr>
        <w:t>where</w:t>
      </w:r>
      <w:proofErr w:type="gramEnd"/>
      <w:r>
        <w:rPr>
          <w:lang w:val="en-GB"/>
        </w:rPr>
        <w:t xml:space="preserve"> </w:t>
      </w:r>
      <w:proofErr w:type="spellStart"/>
      <w:r w:rsidRPr="00627005">
        <w:rPr>
          <w:lang w:val="en-GB"/>
        </w:rPr>
        <w:t>N</w:t>
      </w:r>
      <w:r w:rsidRPr="006600DA">
        <w:rPr>
          <w:sz w:val="18"/>
          <w:lang w:val="en-GB"/>
        </w:rPr>
        <w:t>p</w:t>
      </w:r>
      <w:proofErr w:type="spellEnd"/>
      <w:r w:rsidRPr="00627005">
        <w:rPr>
          <w:lang w:val="en-GB"/>
        </w:rPr>
        <w:t xml:space="preserve"> and </w:t>
      </w:r>
      <w:proofErr w:type="spellStart"/>
      <w:r w:rsidRPr="00627005">
        <w:rPr>
          <w:lang w:val="en-GB"/>
        </w:rPr>
        <w:t>N</w:t>
      </w:r>
      <w:r w:rsidRPr="006600DA">
        <w:rPr>
          <w:sz w:val="18"/>
          <w:lang w:val="en-GB"/>
        </w:rPr>
        <w:t>np</w:t>
      </w:r>
      <w:proofErr w:type="spellEnd"/>
      <w:r w:rsidRPr="00627005">
        <w:rPr>
          <w:lang w:val="en-GB"/>
        </w:rPr>
        <w:t xml:space="preserve"> are used for annual averages only and account for the compensation of errors </w:t>
      </w:r>
      <w:r w:rsidR="008D157A">
        <w:rPr>
          <w:lang w:val="en-GB"/>
        </w:rPr>
        <w:t xml:space="preserve">(and therefore a smaller uncertainty) </w:t>
      </w:r>
      <w:r w:rsidRPr="00627005">
        <w:rPr>
          <w:lang w:val="en-GB"/>
        </w:rPr>
        <w:t>due to random noise and other factors like periodic re-</w:t>
      </w:r>
      <w:r w:rsidR="008D157A">
        <w:rPr>
          <w:lang w:val="en-GB"/>
        </w:rPr>
        <w:t>calibration of the instruments</w:t>
      </w:r>
      <w:r>
        <w:rPr>
          <w:lang w:val="en-GB"/>
        </w:rPr>
        <w:t xml:space="preserve">. As seen in equation (16) the standard deviation term is assumed to be linearly related to the observed mean value in the annual average formulation. The calculation of the </w:t>
      </w:r>
      <w:proofErr w:type="spellStart"/>
      <w:r>
        <w:rPr>
          <w:lang w:val="en-GB"/>
        </w:rPr>
        <w:t>N</w:t>
      </w:r>
      <w:r w:rsidRPr="006600DA">
        <w:rPr>
          <w:sz w:val="18"/>
          <w:lang w:val="en-GB"/>
        </w:rPr>
        <w:t>p</w:t>
      </w:r>
      <w:proofErr w:type="spellEnd"/>
      <w:r>
        <w:rPr>
          <w:lang w:val="en-GB"/>
        </w:rPr>
        <w:t xml:space="preserve"> coefficient accounts for </w:t>
      </w:r>
      <w:r w:rsidR="00945438">
        <w:rPr>
          <w:lang w:val="en-GB"/>
        </w:rPr>
        <w:t xml:space="preserve">the correction resulting from </w:t>
      </w:r>
      <w:r>
        <w:rPr>
          <w:lang w:val="en-GB"/>
        </w:rPr>
        <w:t xml:space="preserve">this assumption (see Method 2012 and UNCERT2012 (working document) for more details). </w:t>
      </w:r>
    </w:p>
    <w:p w:rsidR="00F90CE1" w:rsidRDefault="00F90CE1" w:rsidP="00F90CE1">
      <w:pPr>
        <w:jc w:val="both"/>
        <w:rPr>
          <w:lang w:val="en-GB"/>
        </w:rPr>
      </w:pPr>
    </w:p>
    <w:p w:rsidR="00F90CE1" w:rsidRPr="00627005" w:rsidRDefault="00F90CE1" w:rsidP="00F90CE1">
      <w:pPr>
        <w:jc w:val="both"/>
        <w:rPr>
          <w:lang w:val="en-GB"/>
        </w:rPr>
      </w:pPr>
      <w:r>
        <w:rPr>
          <w:lang w:val="en-GB"/>
        </w:rPr>
        <w:t>For the percentile uncertainty used in equation (</w:t>
      </w:r>
      <w:r>
        <w:rPr>
          <w:lang w:val="en-GB"/>
        </w:rPr>
        <w:fldChar w:fldCharType="begin"/>
      </w:r>
      <w:r>
        <w:rPr>
          <w:lang w:val="en-GB"/>
        </w:rPr>
        <w:instrText xml:space="preserve"> REF _Ref392487271 \h </w:instrText>
      </w:r>
      <w:r>
        <w:rPr>
          <w:lang w:val="en-GB"/>
        </w:rPr>
      </w:r>
      <w:r>
        <w:rPr>
          <w:lang w:val="en-GB"/>
        </w:rPr>
        <w:fldChar w:fldCharType="separate"/>
      </w:r>
      <w:r w:rsidR="001207FB" w:rsidRPr="007C1FEB">
        <w:rPr>
          <w:position w:val="-32"/>
        </w:rPr>
        <w:pict>
          <v:shape id="_x0000_i1081" type="#_x0000_t75" style="width:139.5pt;height:40pt">
            <v:imagedata r:id="rId64" o:title=""/>
          </v:shape>
        </w:pict>
      </w:r>
      <w:r w:rsidR="001207FB">
        <w:t xml:space="preserve">         (</w:t>
      </w:r>
      <w:r>
        <w:rPr>
          <w:lang w:val="en-GB"/>
        </w:rPr>
        <w:fldChar w:fldCharType="end"/>
      </w:r>
      <w:r w:rsidR="00E40419">
        <w:rPr>
          <w:lang w:val="en-GB"/>
        </w:rPr>
        <w:t>13</w:t>
      </w:r>
      <w:r w:rsidR="00F17452">
        <w:rPr>
          <w:lang w:val="en-GB"/>
        </w:rPr>
        <w:t>)</w:t>
      </w:r>
      <w:r>
        <w:rPr>
          <w:lang w:val="en-GB"/>
        </w:rPr>
        <w:t>, equation (14) is used with O=</w:t>
      </w:r>
      <w:proofErr w:type="spellStart"/>
      <w:r>
        <w:rPr>
          <w:lang w:val="en-GB"/>
        </w:rPr>
        <w:t>O</w:t>
      </w:r>
      <w:r w:rsidRPr="006600DA">
        <w:rPr>
          <w:sz w:val="18"/>
          <w:lang w:val="en-GB"/>
        </w:rPr>
        <w:t>perc</w:t>
      </w:r>
      <w:proofErr w:type="spellEnd"/>
      <w:r>
        <w:rPr>
          <w:lang w:val="en-GB"/>
        </w:rPr>
        <w:t>.</w:t>
      </w:r>
    </w:p>
    <w:p w:rsidR="00F90CE1" w:rsidRDefault="00F90CE1" w:rsidP="00F90CE1">
      <w:pPr>
        <w:jc w:val="both"/>
        <w:rPr>
          <w:lang w:val="en-GB"/>
        </w:rPr>
      </w:pPr>
    </w:p>
    <w:p w:rsidR="00F90CE1" w:rsidRDefault="00F90CE1" w:rsidP="00F90CE1">
      <w:pPr>
        <w:jc w:val="both"/>
        <w:rPr>
          <w:lang w:val="en-GB"/>
        </w:rPr>
      </w:pPr>
      <w:r>
        <w:rPr>
          <w:lang w:val="en-GB"/>
        </w:rPr>
        <w:t xml:space="preserve">The following values </w:t>
      </w:r>
      <w:r w:rsidR="008D157A">
        <w:rPr>
          <w:lang w:val="en-GB"/>
        </w:rPr>
        <w:t>are currently</w:t>
      </w:r>
      <w:r>
        <w:rPr>
          <w:lang w:val="en-GB"/>
        </w:rPr>
        <w:t xml:space="preserve"> proposed (UNCERT2012). Note that the value of alpha for PM2.5 referred to in the UNCERT2012 – working note has been arbitrarily modified from 0.018 to 0.050 to avoid larger uncertainties for PM10 than PM2.5 in the lowest range of concentrations.</w:t>
      </w:r>
    </w:p>
    <w:p w:rsidR="00F90CE1" w:rsidRDefault="00F90CE1" w:rsidP="00F90CE1">
      <w:pPr>
        <w:jc w:val="both"/>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163"/>
        <w:gridCol w:w="1347"/>
        <w:gridCol w:w="1365"/>
        <w:gridCol w:w="1307"/>
        <w:gridCol w:w="1261"/>
        <w:gridCol w:w="1274"/>
      </w:tblGrid>
      <w:tr w:rsidR="00F90CE1" w:rsidRPr="004F1732" w:rsidTr="00F90CE1">
        <w:trPr>
          <w:jc w:val="center"/>
        </w:trPr>
        <w:tc>
          <w:tcPr>
            <w:tcW w:w="1526" w:type="dxa"/>
          </w:tcPr>
          <w:p w:rsidR="00F90CE1" w:rsidRPr="006E5989" w:rsidRDefault="00F90CE1" w:rsidP="00F90CE1">
            <w:pPr>
              <w:jc w:val="both"/>
              <w:rPr>
                <w:lang w:val="en-GB"/>
              </w:rPr>
            </w:pPr>
          </w:p>
        </w:tc>
        <w:tc>
          <w:tcPr>
            <w:tcW w:w="1163" w:type="dxa"/>
          </w:tcPr>
          <w:p w:rsidR="00F90CE1" w:rsidRPr="004F1732" w:rsidRDefault="00F90CE1" w:rsidP="00F90CE1">
            <w:pPr>
              <w:jc w:val="center"/>
              <w:rPr>
                <w:lang w:val="en-GB"/>
              </w:rPr>
            </w:pPr>
            <w:r w:rsidRPr="004F1732">
              <w:rPr>
                <w:lang w:val="en-GB"/>
              </w:rPr>
              <w:t>k</w:t>
            </w:r>
          </w:p>
        </w:tc>
        <w:tc>
          <w:tcPr>
            <w:tcW w:w="1347" w:type="dxa"/>
          </w:tcPr>
          <w:p w:rsidR="00F90CE1" w:rsidRPr="008A7E62" w:rsidRDefault="00446197" w:rsidP="00F90CE1">
            <w:pPr>
              <w:jc w:val="center"/>
              <w:rPr>
                <w:lang w:val="en-GB"/>
              </w:rPr>
            </w:pPr>
            <m:oMathPara>
              <m:oMath>
                <m:sSubSup>
                  <m:sSubSupPr>
                    <m:ctrlPr>
                      <w:ins w:id="320" w:author="Philippe Thunis" w:date="2015-01-21T10:46:00Z">
                        <w:rPr>
                          <w:rFonts w:ascii="Cambria Math" w:hAnsi="Cambria Math"/>
                          <w:i/>
                          <w:lang w:val="en-GB"/>
                        </w:rPr>
                      </w:ins>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m:oMathPara>
          </w:p>
        </w:tc>
        <w:tc>
          <w:tcPr>
            <w:tcW w:w="1365" w:type="dxa"/>
          </w:tcPr>
          <w:p w:rsidR="00F90CE1" w:rsidRPr="004F1732" w:rsidRDefault="002A6590" w:rsidP="00F90CE1">
            <w:pPr>
              <w:jc w:val="center"/>
              <w:rPr>
                <w:lang w:val="en-GB"/>
              </w:rPr>
            </w:pPr>
            <w:r>
              <w:rPr>
                <w:lang w:val="en-GB"/>
              </w:rPr>
              <w:t>RV</w:t>
            </w:r>
          </w:p>
        </w:tc>
        <w:tc>
          <w:tcPr>
            <w:tcW w:w="1307" w:type="dxa"/>
          </w:tcPr>
          <w:p w:rsidR="00F90CE1" w:rsidRPr="004F1732" w:rsidRDefault="00F90CE1" w:rsidP="00F90CE1">
            <w:pPr>
              <w:jc w:val="center"/>
              <w:rPr>
                <w:lang w:val="en-GB"/>
              </w:rPr>
            </w:pPr>
            <w:r w:rsidRPr="004F1732">
              <w:rPr>
                <w:lang w:val="en-GB"/>
              </w:rPr>
              <w:t>α</w:t>
            </w:r>
          </w:p>
        </w:tc>
        <w:tc>
          <w:tcPr>
            <w:tcW w:w="1261" w:type="dxa"/>
          </w:tcPr>
          <w:p w:rsidR="00F90CE1" w:rsidRPr="004F1732" w:rsidRDefault="00F90CE1" w:rsidP="00F90CE1">
            <w:pPr>
              <w:jc w:val="center"/>
              <w:rPr>
                <w:lang w:val="en-GB"/>
              </w:rPr>
            </w:pPr>
            <w:proofErr w:type="spellStart"/>
            <w:r w:rsidRPr="004F1732">
              <w:rPr>
                <w:lang w:val="en-GB"/>
              </w:rPr>
              <w:t>Np</w:t>
            </w:r>
            <w:proofErr w:type="spellEnd"/>
          </w:p>
        </w:tc>
        <w:tc>
          <w:tcPr>
            <w:tcW w:w="1274" w:type="dxa"/>
          </w:tcPr>
          <w:p w:rsidR="00F90CE1" w:rsidRPr="004F1732" w:rsidRDefault="00F90CE1" w:rsidP="00F90CE1">
            <w:pPr>
              <w:jc w:val="center"/>
              <w:rPr>
                <w:lang w:val="en-GB"/>
              </w:rPr>
            </w:pPr>
            <w:proofErr w:type="spellStart"/>
            <w:r w:rsidRPr="004F1732">
              <w:rPr>
                <w:lang w:val="en-GB"/>
              </w:rPr>
              <w:t>Nnp</w:t>
            </w:r>
            <w:proofErr w:type="spellEnd"/>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NO2</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0.120</w:t>
            </w:r>
          </w:p>
        </w:tc>
        <w:tc>
          <w:tcPr>
            <w:tcW w:w="1365" w:type="dxa"/>
          </w:tcPr>
          <w:p w:rsidR="00F90CE1" w:rsidRPr="004F1732" w:rsidRDefault="00F90CE1" w:rsidP="00F90CE1">
            <w:pPr>
              <w:jc w:val="center"/>
              <w:rPr>
                <w:lang w:val="en-GB"/>
              </w:rPr>
            </w:pPr>
            <w:r w:rsidRPr="004F1732">
              <w:rPr>
                <w:lang w:val="en-GB"/>
              </w:rPr>
              <w:t>200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0.04</w:t>
            </w:r>
            <w:r w:rsidRPr="004F1732">
              <w:rPr>
                <w:lang w:val="en-GB"/>
              </w:rPr>
              <w:t>0</w:t>
            </w:r>
          </w:p>
        </w:tc>
        <w:tc>
          <w:tcPr>
            <w:tcW w:w="1261" w:type="dxa"/>
          </w:tcPr>
          <w:p w:rsidR="00F90CE1" w:rsidRPr="004F1732" w:rsidRDefault="00F90CE1" w:rsidP="00F90CE1">
            <w:pPr>
              <w:jc w:val="center"/>
              <w:rPr>
                <w:lang w:val="en-GB"/>
              </w:rPr>
            </w:pPr>
            <w:r>
              <w:rPr>
                <w:lang w:val="en-GB"/>
              </w:rPr>
              <w:t>5.2</w:t>
            </w:r>
          </w:p>
        </w:tc>
        <w:tc>
          <w:tcPr>
            <w:tcW w:w="1274" w:type="dxa"/>
          </w:tcPr>
          <w:p w:rsidR="00F90CE1" w:rsidRPr="004F1732" w:rsidRDefault="00F90CE1" w:rsidP="00F90CE1">
            <w:pPr>
              <w:jc w:val="center"/>
              <w:rPr>
                <w:lang w:val="en-GB"/>
              </w:rPr>
            </w:pPr>
            <w:r>
              <w:rPr>
                <w:lang w:val="en-GB"/>
              </w:rPr>
              <w:t>5.5</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O3</w:t>
            </w:r>
          </w:p>
        </w:tc>
        <w:tc>
          <w:tcPr>
            <w:tcW w:w="1163" w:type="dxa"/>
          </w:tcPr>
          <w:p w:rsidR="00F90CE1" w:rsidRPr="004F1732" w:rsidRDefault="00F90CE1" w:rsidP="00F90CE1">
            <w:pPr>
              <w:jc w:val="center"/>
              <w:rPr>
                <w:lang w:val="en-GB"/>
              </w:rPr>
            </w:pPr>
            <w:r w:rsidRPr="004F1732">
              <w:rPr>
                <w:lang w:val="en-GB"/>
              </w:rPr>
              <w:t>1.40</w:t>
            </w:r>
          </w:p>
        </w:tc>
        <w:tc>
          <w:tcPr>
            <w:tcW w:w="1347" w:type="dxa"/>
          </w:tcPr>
          <w:p w:rsidR="00F90CE1" w:rsidRPr="004F1732" w:rsidRDefault="00F90CE1" w:rsidP="00F90CE1">
            <w:pPr>
              <w:jc w:val="center"/>
              <w:rPr>
                <w:lang w:val="en-GB"/>
              </w:rPr>
            </w:pPr>
            <w:r w:rsidRPr="004F1732">
              <w:rPr>
                <w:lang w:val="en-GB"/>
              </w:rPr>
              <w:t>0.090</w:t>
            </w:r>
          </w:p>
        </w:tc>
        <w:tc>
          <w:tcPr>
            <w:tcW w:w="1365" w:type="dxa"/>
          </w:tcPr>
          <w:p w:rsidR="00F90CE1" w:rsidRPr="004F1732" w:rsidRDefault="00F90CE1" w:rsidP="00F90CE1">
            <w:pPr>
              <w:jc w:val="center"/>
              <w:rPr>
                <w:lang w:val="en-GB"/>
              </w:rPr>
            </w:pPr>
            <w:r w:rsidRPr="004F1732">
              <w:rPr>
                <w:lang w:val="en-GB"/>
              </w:rPr>
              <w:t>120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0.620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PM10</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0.1</w:t>
            </w:r>
            <w:r>
              <w:rPr>
                <w:lang w:val="en-GB"/>
              </w:rPr>
              <w:t>40</w:t>
            </w:r>
          </w:p>
        </w:tc>
        <w:tc>
          <w:tcPr>
            <w:tcW w:w="1365" w:type="dxa"/>
          </w:tcPr>
          <w:p w:rsidR="00F90CE1" w:rsidRPr="004F1732" w:rsidRDefault="00F90CE1" w:rsidP="00F90CE1">
            <w:pPr>
              <w:jc w:val="center"/>
              <w:rPr>
                <w:lang w:val="en-GB"/>
              </w:rPr>
            </w:pPr>
            <w:r w:rsidRPr="004F1732">
              <w:rPr>
                <w:lang w:val="en-GB"/>
              </w:rPr>
              <w:t>50</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sidRPr="004F1732">
              <w:rPr>
                <w:lang w:val="en-GB"/>
              </w:rPr>
              <w:t>0.0</w:t>
            </w:r>
            <w:r>
              <w:rPr>
                <w:lang w:val="en-GB"/>
              </w:rPr>
              <w:t>18</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sidRPr="004F1732">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Pr>
                <w:lang w:val="en-GB"/>
              </w:rPr>
              <w:t>PM25</w:t>
            </w:r>
          </w:p>
        </w:tc>
        <w:tc>
          <w:tcPr>
            <w:tcW w:w="1163" w:type="dxa"/>
          </w:tcPr>
          <w:p w:rsidR="00F90CE1" w:rsidRPr="004F1732" w:rsidRDefault="00F90CE1" w:rsidP="00F90CE1">
            <w:pPr>
              <w:jc w:val="center"/>
              <w:rPr>
                <w:lang w:val="en-GB"/>
              </w:rPr>
            </w:pPr>
            <w:r>
              <w:rPr>
                <w:lang w:val="en-GB"/>
              </w:rPr>
              <w:t>2.00</w:t>
            </w:r>
          </w:p>
        </w:tc>
        <w:tc>
          <w:tcPr>
            <w:tcW w:w="1347" w:type="dxa"/>
          </w:tcPr>
          <w:p w:rsidR="00F90CE1" w:rsidRPr="004F1732" w:rsidRDefault="00F90CE1" w:rsidP="00F90CE1">
            <w:pPr>
              <w:jc w:val="center"/>
              <w:rPr>
                <w:lang w:val="en-GB"/>
              </w:rPr>
            </w:pPr>
            <w:r>
              <w:rPr>
                <w:lang w:val="en-GB"/>
              </w:rPr>
              <w:t>0.180</w:t>
            </w:r>
          </w:p>
        </w:tc>
        <w:tc>
          <w:tcPr>
            <w:tcW w:w="1365" w:type="dxa"/>
          </w:tcPr>
          <w:p w:rsidR="00F90CE1" w:rsidRPr="004F1732" w:rsidRDefault="00F90CE1" w:rsidP="00F90CE1">
            <w:pPr>
              <w:jc w:val="center"/>
              <w:rPr>
                <w:lang w:val="en-GB"/>
              </w:rPr>
            </w:pPr>
            <w:r>
              <w:rPr>
                <w:lang w:val="en-GB"/>
              </w:rPr>
              <w:t>25</w:t>
            </w:r>
            <w:r w:rsidR="002A6590">
              <w:rPr>
                <w:lang w:val="en-GB"/>
              </w:rPr>
              <w:t xml:space="preserve"> </w:t>
            </w:r>
            <w:proofErr w:type="spellStart"/>
            <w:r w:rsidR="002A6590">
              <w:rPr>
                <w:lang w:val="en-GB"/>
              </w:rPr>
              <w:t>ug</w:t>
            </w:r>
            <w:proofErr w:type="spellEnd"/>
            <w:r w:rsidR="002A6590">
              <w:rPr>
                <w:lang w:val="en-GB"/>
              </w:rPr>
              <w:t>/m3</w:t>
            </w:r>
          </w:p>
        </w:tc>
        <w:tc>
          <w:tcPr>
            <w:tcW w:w="1307" w:type="dxa"/>
          </w:tcPr>
          <w:p w:rsidR="00F90CE1" w:rsidRPr="004F1732" w:rsidRDefault="00F90CE1" w:rsidP="00F90CE1">
            <w:pPr>
              <w:jc w:val="center"/>
              <w:rPr>
                <w:lang w:val="en-GB"/>
              </w:rPr>
            </w:pPr>
            <w:r>
              <w:rPr>
                <w:lang w:val="en-GB"/>
              </w:rPr>
              <w:t>0.05</w:t>
            </w:r>
          </w:p>
        </w:tc>
        <w:tc>
          <w:tcPr>
            <w:tcW w:w="1261" w:type="dxa"/>
          </w:tcPr>
          <w:p w:rsidR="00F90CE1" w:rsidRPr="004F1732" w:rsidRDefault="00F90CE1" w:rsidP="00F90CE1">
            <w:pPr>
              <w:jc w:val="center"/>
              <w:rPr>
                <w:lang w:val="en-GB"/>
              </w:rPr>
            </w:pPr>
            <w:r>
              <w:rPr>
                <w:lang w:val="en-GB"/>
              </w:rPr>
              <w:t>40</w:t>
            </w:r>
          </w:p>
        </w:tc>
        <w:tc>
          <w:tcPr>
            <w:tcW w:w="1274" w:type="dxa"/>
          </w:tcPr>
          <w:p w:rsidR="00F90CE1" w:rsidRPr="004F1732" w:rsidRDefault="00F90CE1" w:rsidP="00F90CE1">
            <w:pPr>
              <w:jc w:val="center"/>
              <w:rPr>
                <w:lang w:val="en-GB"/>
              </w:rPr>
            </w:pPr>
            <w:r>
              <w:rPr>
                <w:lang w:val="en-GB"/>
              </w:rPr>
              <w:t>1</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WS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Pr>
                <w:lang w:val="en-GB"/>
              </w:rPr>
              <w:t>0.13</w:t>
            </w:r>
            <w:r w:rsidRPr="004F1732">
              <w:rPr>
                <w:lang w:val="en-GB"/>
              </w:rPr>
              <w:t>0</w:t>
            </w:r>
          </w:p>
        </w:tc>
        <w:tc>
          <w:tcPr>
            <w:tcW w:w="1365" w:type="dxa"/>
          </w:tcPr>
          <w:p w:rsidR="00F90CE1" w:rsidRPr="004F1732" w:rsidRDefault="00F90CE1" w:rsidP="00F90CE1">
            <w:pPr>
              <w:jc w:val="center"/>
              <w:rPr>
                <w:lang w:val="en-GB"/>
              </w:rPr>
            </w:pPr>
            <w:r w:rsidRPr="004F1732">
              <w:rPr>
                <w:lang w:val="en-GB"/>
              </w:rPr>
              <w:t>5</w:t>
            </w:r>
            <w:r w:rsidR="002A6590">
              <w:rPr>
                <w:lang w:val="en-GB"/>
              </w:rPr>
              <w:t xml:space="preserve"> m/s</w:t>
            </w:r>
          </w:p>
        </w:tc>
        <w:tc>
          <w:tcPr>
            <w:tcW w:w="1307" w:type="dxa"/>
          </w:tcPr>
          <w:p w:rsidR="00F90CE1" w:rsidRPr="004F1732" w:rsidRDefault="00F90CE1" w:rsidP="00F90CE1">
            <w:pPr>
              <w:jc w:val="center"/>
              <w:rPr>
                <w:lang w:val="en-GB"/>
              </w:rPr>
            </w:pPr>
            <w:r>
              <w:rPr>
                <w:lang w:val="en-GB"/>
              </w:rPr>
              <w:t>0.80</w:t>
            </w:r>
            <w:r w:rsidRPr="004F1732">
              <w:rPr>
                <w:lang w:val="en-GB"/>
              </w:rPr>
              <w:t>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jc w:val="center"/>
              <w:rPr>
                <w:lang w:val="en-GB"/>
              </w:rPr>
            </w:pPr>
            <w:r>
              <w:rPr>
                <w:lang w:val="en-GB"/>
              </w:rPr>
              <w:t>NA</w:t>
            </w:r>
          </w:p>
        </w:tc>
      </w:tr>
      <w:tr w:rsidR="00F90CE1" w:rsidRPr="004F1732" w:rsidTr="00F90CE1">
        <w:trPr>
          <w:jc w:val="center"/>
        </w:trPr>
        <w:tc>
          <w:tcPr>
            <w:tcW w:w="1526" w:type="dxa"/>
          </w:tcPr>
          <w:p w:rsidR="00F90CE1" w:rsidRPr="004F1732" w:rsidRDefault="00F90CE1" w:rsidP="00F90CE1">
            <w:pPr>
              <w:jc w:val="both"/>
              <w:rPr>
                <w:lang w:val="en-GB"/>
              </w:rPr>
            </w:pPr>
            <w:r w:rsidRPr="004F1732">
              <w:rPr>
                <w:lang w:val="en-GB"/>
              </w:rPr>
              <w:t>TEMP (test)</w:t>
            </w:r>
          </w:p>
        </w:tc>
        <w:tc>
          <w:tcPr>
            <w:tcW w:w="1163" w:type="dxa"/>
          </w:tcPr>
          <w:p w:rsidR="00F90CE1" w:rsidRPr="004F1732" w:rsidRDefault="00F90CE1" w:rsidP="00F90CE1">
            <w:pPr>
              <w:jc w:val="center"/>
              <w:rPr>
                <w:lang w:val="en-GB"/>
              </w:rPr>
            </w:pPr>
            <w:r w:rsidRPr="004F1732">
              <w:rPr>
                <w:lang w:val="en-GB"/>
              </w:rPr>
              <w:t>2</w:t>
            </w:r>
            <w:r>
              <w:rPr>
                <w:lang w:val="en-GB"/>
              </w:rPr>
              <w:t>.00</w:t>
            </w:r>
          </w:p>
        </w:tc>
        <w:tc>
          <w:tcPr>
            <w:tcW w:w="1347" w:type="dxa"/>
          </w:tcPr>
          <w:p w:rsidR="00F90CE1" w:rsidRPr="004F1732" w:rsidRDefault="00F90CE1" w:rsidP="00F90CE1">
            <w:pPr>
              <w:jc w:val="center"/>
              <w:rPr>
                <w:lang w:val="en-GB"/>
              </w:rPr>
            </w:pPr>
            <w:r w:rsidRPr="004F1732">
              <w:rPr>
                <w:lang w:val="en-GB"/>
              </w:rPr>
              <w:t>0.025</w:t>
            </w:r>
          </w:p>
        </w:tc>
        <w:tc>
          <w:tcPr>
            <w:tcW w:w="1365" w:type="dxa"/>
          </w:tcPr>
          <w:p w:rsidR="00F90CE1" w:rsidRPr="004F1732" w:rsidRDefault="00F90CE1" w:rsidP="00F90CE1">
            <w:pPr>
              <w:jc w:val="center"/>
              <w:rPr>
                <w:lang w:val="en-GB"/>
              </w:rPr>
            </w:pPr>
            <w:r w:rsidRPr="004F1732">
              <w:rPr>
                <w:lang w:val="en-GB"/>
              </w:rPr>
              <w:t>25</w:t>
            </w:r>
            <w:r w:rsidR="002A6590">
              <w:rPr>
                <w:lang w:val="en-GB"/>
              </w:rPr>
              <w:t xml:space="preserve"> K</w:t>
            </w:r>
          </w:p>
        </w:tc>
        <w:tc>
          <w:tcPr>
            <w:tcW w:w="1307" w:type="dxa"/>
          </w:tcPr>
          <w:p w:rsidR="00F90CE1" w:rsidRPr="004F1732" w:rsidRDefault="00F90CE1" w:rsidP="00F90CE1">
            <w:pPr>
              <w:jc w:val="center"/>
              <w:rPr>
                <w:lang w:val="en-GB"/>
              </w:rPr>
            </w:pPr>
            <w:r w:rsidRPr="004F1732">
              <w:rPr>
                <w:lang w:val="en-GB"/>
              </w:rPr>
              <w:t>1.000</w:t>
            </w:r>
          </w:p>
        </w:tc>
        <w:tc>
          <w:tcPr>
            <w:tcW w:w="1261" w:type="dxa"/>
          </w:tcPr>
          <w:p w:rsidR="00F90CE1" w:rsidRPr="004F1732" w:rsidRDefault="00F90CE1" w:rsidP="00F90CE1">
            <w:pPr>
              <w:jc w:val="center"/>
              <w:rPr>
                <w:lang w:val="en-GB"/>
              </w:rPr>
            </w:pPr>
            <w:r>
              <w:rPr>
                <w:lang w:val="en-GB"/>
              </w:rPr>
              <w:t>NA</w:t>
            </w:r>
          </w:p>
        </w:tc>
        <w:tc>
          <w:tcPr>
            <w:tcW w:w="1274" w:type="dxa"/>
          </w:tcPr>
          <w:p w:rsidR="00F90CE1" w:rsidRPr="004F1732" w:rsidRDefault="00F90CE1" w:rsidP="00F90CE1">
            <w:pPr>
              <w:keepNext/>
              <w:jc w:val="center"/>
              <w:rPr>
                <w:lang w:val="en-GB"/>
              </w:rPr>
            </w:pPr>
            <w:r>
              <w:rPr>
                <w:lang w:val="en-GB"/>
              </w:rPr>
              <w:t>NA</w:t>
            </w:r>
          </w:p>
        </w:tc>
      </w:tr>
    </w:tbl>
    <w:p w:rsidR="00F90CE1" w:rsidRDefault="00F90CE1" w:rsidP="00F90CE1">
      <w:pPr>
        <w:pStyle w:val="Caption"/>
      </w:pPr>
      <w:bookmarkStart w:id="321" w:name="_Ref398382164"/>
      <w:bookmarkStart w:id="322" w:name="_Ref392493698"/>
      <w:r>
        <w:t xml:space="preserve">Table </w:t>
      </w:r>
      <w:r w:rsidR="00446197">
        <w:fldChar w:fldCharType="begin"/>
      </w:r>
      <w:r w:rsidR="00446197">
        <w:instrText xml:space="preserve"> SEQ Table \* ARABIC </w:instrText>
      </w:r>
      <w:r w:rsidR="00446197">
        <w:fldChar w:fldCharType="separate"/>
      </w:r>
      <w:r w:rsidR="001207FB">
        <w:rPr>
          <w:noProof/>
        </w:rPr>
        <w:t>5</w:t>
      </w:r>
      <w:r w:rsidR="00446197">
        <w:rPr>
          <w:noProof/>
        </w:rPr>
        <w:fldChar w:fldCharType="end"/>
      </w:r>
      <w:bookmarkEnd w:id="321"/>
      <w:r>
        <w:t>: List of the parameters used to calculate the uncertainty (see formulas (15) and (16))</w:t>
      </w:r>
      <w:bookmarkEnd w:id="322"/>
    </w:p>
    <w:p w:rsidR="00F90CE1" w:rsidRPr="006600DA" w:rsidRDefault="00F90CE1" w:rsidP="00F90CE1"/>
    <w:p w:rsidR="00F90CE1" w:rsidRDefault="00F90CE1" w:rsidP="00F90CE1">
      <w:pPr>
        <w:jc w:val="both"/>
        <w:rPr>
          <w:lang w:val="en-GB"/>
        </w:rPr>
      </w:pPr>
      <w:r w:rsidRPr="004F1732">
        <w:rPr>
          <w:lang w:val="en-GB"/>
        </w:rPr>
        <w:t xml:space="preserve">The values </w:t>
      </w:r>
      <w:r>
        <w:rPr>
          <w:lang w:val="en-GB"/>
        </w:rPr>
        <w:t xml:space="preserve">reported in this table </w:t>
      </w:r>
      <w:r w:rsidRPr="004F1732">
        <w:rPr>
          <w:lang w:val="en-GB"/>
        </w:rPr>
        <w:t>can be used to produce uncertainty curves for each compound (see</w:t>
      </w:r>
      <w:r>
        <w:rPr>
          <w:lang w:val="en-GB"/>
        </w:rPr>
        <w:t xml:space="preserve"> figures below). </w:t>
      </w:r>
      <w:r w:rsidR="00945438">
        <w:rPr>
          <w:lang w:val="en-GB"/>
        </w:rPr>
        <w:t xml:space="preserve">Parameters for other species than those mentioned in the above table can be implemented easily in DELTA (see next </w:t>
      </w:r>
      <w:r w:rsidR="001D7E1A">
        <w:rPr>
          <w:lang w:val="en-GB"/>
        </w:rPr>
        <w:t xml:space="preserve">Concepts </w:t>
      </w:r>
      <w:hyperlink r:id="rId74" w:anchor="_" w:history="1">
        <w:r w:rsidR="00010AA9">
          <w:rPr>
            <w:rStyle w:val="Hyperlink"/>
            <w:lang w:val="en-GB"/>
          </w:rPr>
          <w:t>S</w:t>
        </w:r>
        <w:r w:rsidR="00945438" w:rsidRPr="008D157A">
          <w:rPr>
            <w:rStyle w:val="Hyperlink"/>
            <w:lang w:val="en-GB"/>
          </w:rPr>
          <w:t xml:space="preserve">ection </w:t>
        </w:r>
        <w:r w:rsidR="00945438" w:rsidRPr="008D157A">
          <w:rPr>
            <w:rStyle w:val="Hyperlink"/>
            <w:lang w:val="en-GB"/>
          </w:rPr>
          <w:fldChar w:fldCharType="begin"/>
        </w:r>
        <w:r w:rsidR="00945438" w:rsidRPr="008D157A">
          <w:rPr>
            <w:rStyle w:val="Hyperlink"/>
            <w:lang w:val="en-GB"/>
          </w:rPr>
          <w:instrText xml:space="preserve"> REF _Ref398371107 \r \h </w:instrText>
        </w:r>
        <w:r w:rsidR="00945438" w:rsidRPr="008D157A">
          <w:rPr>
            <w:rStyle w:val="Hyperlink"/>
            <w:lang w:val="en-GB"/>
          </w:rPr>
        </w:r>
        <w:r w:rsidR="00945438" w:rsidRPr="008D157A">
          <w:rPr>
            <w:rStyle w:val="Hyperlink"/>
            <w:lang w:val="en-GB"/>
          </w:rPr>
          <w:fldChar w:fldCharType="separate"/>
        </w:r>
        <w:r w:rsidR="001207FB">
          <w:rPr>
            <w:rStyle w:val="Hyperlink"/>
            <w:lang w:val="en-GB"/>
          </w:rPr>
          <w:t>6.1</w:t>
        </w:r>
        <w:r w:rsidR="00945438" w:rsidRPr="008D157A">
          <w:rPr>
            <w:rStyle w:val="Hyperlink"/>
            <w:lang w:val="en-GB"/>
          </w:rPr>
          <w:fldChar w:fldCharType="end"/>
        </w:r>
      </w:hyperlink>
      <w:r w:rsidR="00945438">
        <w:rPr>
          <w:lang w:val="en-GB"/>
        </w:rPr>
        <w:t xml:space="preserve"> for more details)</w:t>
      </w:r>
    </w:p>
    <w:p w:rsidR="00F90CE1" w:rsidRDefault="00F90CE1" w:rsidP="00F90CE1">
      <w:pPr>
        <w:jc w:val="both"/>
        <w:rPr>
          <w:lang w:val="en-GB"/>
        </w:rPr>
      </w:pPr>
    </w:p>
    <w:tbl>
      <w:tblPr>
        <w:tblStyle w:val="TableGrid"/>
        <w:tblW w:w="0" w:type="auto"/>
        <w:tblLook w:val="04A0" w:firstRow="1" w:lastRow="0" w:firstColumn="1" w:lastColumn="0" w:noHBand="0" w:noVBand="1"/>
      </w:tblPr>
      <w:tblGrid>
        <w:gridCol w:w="4621"/>
        <w:gridCol w:w="4622"/>
      </w:tblGrid>
      <w:tr w:rsidR="00F90CE1" w:rsidTr="00F90CE1">
        <w:tc>
          <w:tcPr>
            <w:tcW w:w="4621" w:type="dxa"/>
          </w:tcPr>
          <w:p w:rsidR="00F90CE1" w:rsidRDefault="00F90CE1" w:rsidP="00F90CE1">
            <w:pPr>
              <w:keepNext/>
              <w:jc w:val="both"/>
            </w:pPr>
            <w:r>
              <w:rPr>
                <w:noProof/>
              </w:rPr>
              <w:lastRenderedPageBreak/>
              <w:drawing>
                <wp:inline distT="0" distB="0" distL="0" distR="0" wp14:anchorId="34FC348A" wp14:editId="4A785A23">
                  <wp:extent cx="2834640" cy="18323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4640" cy="1832333"/>
                          </a:xfrm>
                          <a:prstGeom prst="rect">
                            <a:avLst/>
                          </a:prstGeom>
                          <a:noFill/>
                        </pic:spPr>
                      </pic:pic>
                    </a:graphicData>
                  </a:graphic>
                </wp:inline>
              </w:drawing>
            </w:r>
          </w:p>
          <w:p w:rsidR="00F90CE1" w:rsidRDefault="00F90CE1" w:rsidP="00580A57">
            <w:pPr>
              <w:pStyle w:val="Caption"/>
              <w:jc w:val="both"/>
              <w:rPr>
                <w:lang w:val="en-GB"/>
              </w:rPr>
            </w:pPr>
            <w:r>
              <w:t xml:space="preserve">Figure </w:t>
            </w:r>
            <w:r w:rsidR="00446197">
              <w:fldChar w:fldCharType="begin"/>
            </w:r>
            <w:r w:rsidR="00446197">
              <w:instrText xml:space="preserve"> SEQ Figure \* ARABIC </w:instrText>
            </w:r>
            <w:r w:rsidR="00446197">
              <w:fldChar w:fldCharType="separate"/>
            </w:r>
            <w:r w:rsidR="001207FB">
              <w:rPr>
                <w:noProof/>
              </w:rPr>
              <w:t>2</w:t>
            </w:r>
            <w:r w:rsidR="00446197">
              <w:rPr>
                <w:noProof/>
              </w:rPr>
              <w:fldChar w:fldCharType="end"/>
            </w:r>
            <w:r>
              <w:t>: Relative uncertainties for daily averaged PM10 and PM2.5, hourly NO2 and 8h daily maximum O</w:t>
            </w:r>
            <w:r w:rsidR="00945438">
              <w:t>3 as a function of concentratio</w:t>
            </w:r>
            <w:r>
              <w:t>n</w:t>
            </w:r>
            <w:r w:rsidR="00945438">
              <w:t>.</w:t>
            </w:r>
          </w:p>
        </w:tc>
        <w:tc>
          <w:tcPr>
            <w:tcW w:w="4622" w:type="dxa"/>
          </w:tcPr>
          <w:p w:rsidR="00F90CE1" w:rsidRDefault="00F90CE1" w:rsidP="00F90CE1">
            <w:pPr>
              <w:keepNext/>
              <w:jc w:val="both"/>
            </w:pPr>
            <w:r>
              <w:rPr>
                <w:noProof/>
              </w:rPr>
              <w:drawing>
                <wp:inline distT="0" distB="0" distL="0" distR="0" wp14:anchorId="0626DFEA" wp14:editId="1C68B667">
                  <wp:extent cx="2834640" cy="1828800"/>
                  <wp:effectExtent l="0" t="0" r="381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640"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r w:rsidR="00446197">
              <w:fldChar w:fldCharType="begin"/>
            </w:r>
            <w:r w:rsidR="00446197">
              <w:instrText xml:space="preserve"> SEQ Figure \* ARABIC </w:instrText>
            </w:r>
            <w:r w:rsidR="00446197">
              <w:fldChar w:fldCharType="separate"/>
            </w:r>
            <w:r w:rsidR="001207FB">
              <w:rPr>
                <w:noProof/>
              </w:rPr>
              <w:t>3</w:t>
            </w:r>
            <w:r w:rsidR="00446197">
              <w:rPr>
                <w:noProof/>
              </w:rPr>
              <w:fldChar w:fldCharType="end"/>
            </w:r>
            <w:r>
              <w:t>: Absolute</w:t>
            </w:r>
            <w:r w:rsidRPr="0010724D">
              <w:t xml:space="preserve"> </w:t>
            </w:r>
            <w:r>
              <w:t>uncertainties for daily PM10 and PM2.5, hourly NO2 and 8h daily maximum O3 as a func</w:t>
            </w:r>
            <w:r w:rsidR="00945438">
              <w:t>tion of the concentration.</w:t>
            </w:r>
          </w:p>
        </w:tc>
      </w:tr>
      <w:tr w:rsidR="00F90CE1" w:rsidTr="00F90CE1">
        <w:tc>
          <w:tcPr>
            <w:tcW w:w="4621" w:type="dxa"/>
          </w:tcPr>
          <w:p w:rsidR="00F90CE1" w:rsidRDefault="00F90CE1" w:rsidP="00F90CE1">
            <w:pPr>
              <w:keepNext/>
              <w:jc w:val="both"/>
            </w:pPr>
            <w:r>
              <w:rPr>
                <w:noProof/>
              </w:rPr>
              <w:drawing>
                <wp:inline distT="0" distB="0" distL="0" distR="0" wp14:anchorId="782A4F34" wp14:editId="0A2D6A2A">
                  <wp:extent cx="2706011"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6011"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r w:rsidR="00446197">
              <w:fldChar w:fldCharType="begin"/>
            </w:r>
            <w:r w:rsidR="00446197">
              <w:instrText xml:space="preserve"> SEQ Figure \* ARABIC </w:instrText>
            </w:r>
            <w:r w:rsidR="00446197">
              <w:fldChar w:fldCharType="separate"/>
            </w:r>
            <w:r w:rsidR="001207FB">
              <w:rPr>
                <w:noProof/>
              </w:rPr>
              <w:t>4</w:t>
            </w:r>
            <w:r w:rsidR="00446197">
              <w:rPr>
                <w:noProof/>
              </w:rPr>
              <w:fldChar w:fldCharType="end"/>
            </w:r>
            <w:r>
              <w:t>: Absolute</w:t>
            </w:r>
            <w:r w:rsidRPr="0010724D">
              <w:t xml:space="preserve"> </w:t>
            </w:r>
            <w:r>
              <w:t>uncertainties for hourly wind speed and temperature</w:t>
            </w:r>
            <w:r w:rsidR="00945438">
              <w:t>.</w:t>
            </w:r>
          </w:p>
        </w:tc>
        <w:tc>
          <w:tcPr>
            <w:tcW w:w="4622" w:type="dxa"/>
          </w:tcPr>
          <w:p w:rsidR="00F90CE1" w:rsidRDefault="00F90CE1" w:rsidP="00F90CE1">
            <w:pPr>
              <w:keepNext/>
              <w:jc w:val="both"/>
            </w:pPr>
            <w:r>
              <w:rPr>
                <w:noProof/>
                <w:u w:val="single"/>
              </w:rPr>
              <w:drawing>
                <wp:inline distT="0" distB="0" distL="0" distR="0" wp14:anchorId="0B4E92DF" wp14:editId="60651EAC">
                  <wp:extent cx="2638696" cy="1828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8696" cy="1828800"/>
                          </a:xfrm>
                          <a:prstGeom prst="rect">
                            <a:avLst/>
                          </a:prstGeom>
                          <a:noFill/>
                        </pic:spPr>
                      </pic:pic>
                    </a:graphicData>
                  </a:graphic>
                </wp:inline>
              </w:drawing>
            </w:r>
          </w:p>
          <w:p w:rsidR="00F90CE1" w:rsidRDefault="00F90CE1" w:rsidP="00945438">
            <w:pPr>
              <w:pStyle w:val="Caption"/>
              <w:jc w:val="both"/>
              <w:rPr>
                <w:lang w:val="en-GB"/>
              </w:rPr>
            </w:pPr>
            <w:r>
              <w:t xml:space="preserve">Figure </w:t>
            </w:r>
            <w:r w:rsidR="00446197">
              <w:fldChar w:fldCharType="begin"/>
            </w:r>
            <w:r w:rsidR="00446197">
              <w:instrText xml:space="preserve"> SEQ Figure \* ARABIC </w:instrText>
            </w:r>
            <w:r w:rsidR="00446197">
              <w:fldChar w:fldCharType="separate"/>
            </w:r>
            <w:r w:rsidR="001207FB">
              <w:rPr>
                <w:noProof/>
              </w:rPr>
              <w:t>5</w:t>
            </w:r>
            <w:r w:rsidR="00446197">
              <w:rPr>
                <w:noProof/>
              </w:rPr>
              <w:fldChar w:fldCharType="end"/>
            </w:r>
            <w:r>
              <w:t>: Relative</w:t>
            </w:r>
            <w:r w:rsidRPr="0010724D">
              <w:t xml:space="preserve"> </w:t>
            </w:r>
            <w:r>
              <w:t>uncertainties for yearly PM10, PM2.5 and NO2 as</w:t>
            </w:r>
            <w:r w:rsidR="00945438">
              <w:t xml:space="preserve"> a function of the concentratio</w:t>
            </w:r>
            <w:r>
              <w:t>n</w:t>
            </w:r>
            <w:r w:rsidR="00945438">
              <w:t>.</w:t>
            </w:r>
          </w:p>
        </w:tc>
      </w:tr>
      <w:tr w:rsidR="00F90CE1" w:rsidTr="00F90CE1">
        <w:tc>
          <w:tcPr>
            <w:tcW w:w="4621" w:type="dxa"/>
          </w:tcPr>
          <w:p w:rsidR="00F90CE1" w:rsidRDefault="00F90CE1" w:rsidP="00F90CE1">
            <w:pPr>
              <w:keepNext/>
              <w:jc w:val="both"/>
            </w:pPr>
            <w:r>
              <w:rPr>
                <w:noProof/>
                <w:u w:val="single"/>
              </w:rPr>
              <w:drawing>
                <wp:inline distT="0" distB="0" distL="0" distR="0" wp14:anchorId="22568607" wp14:editId="6C607057">
                  <wp:extent cx="2643697"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3697" cy="1828800"/>
                          </a:xfrm>
                          <a:prstGeom prst="rect">
                            <a:avLst/>
                          </a:prstGeom>
                          <a:noFill/>
                        </pic:spPr>
                      </pic:pic>
                    </a:graphicData>
                  </a:graphic>
                </wp:inline>
              </w:drawing>
            </w:r>
          </w:p>
          <w:p w:rsidR="00F90CE1" w:rsidRDefault="00F90CE1" w:rsidP="00945438">
            <w:pPr>
              <w:pStyle w:val="Caption"/>
              <w:jc w:val="both"/>
              <w:rPr>
                <w:noProof/>
              </w:rPr>
            </w:pPr>
            <w:r>
              <w:t xml:space="preserve">Figure </w:t>
            </w:r>
            <w:r w:rsidR="00446197">
              <w:fldChar w:fldCharType="begin"/>
            </w:r>
            <w:r w:rsidR="00446197">
              <w:instrText xml:space="preserve"> SEQ Figure \* ARABIC </w:instrText>
            </w:r>
            <w:r w:rsidR="00446197">
              <w:fldChar w:fldCharType="separate"/>
            </w:r>
            <w:r w:rsidR="001207FB">
              <w:rPr>
                <w:noProof/>
              </w:rPr>
              <w:t>6</w:t>
            </w:r>
            <w:r w:rsidR="00446197">
              <w:rPr>
                <w:noProof/>
              </w:rPr>
              <w:fldChar w:fldCharType="end"/>
            </w:r>
            <w:r>
              <w:t>: Absolute</w:t>
            </w:r>
            <w:r w:rsidRPr="0010724D">
              <w:t xml:space="preserve"> </w:t>
            </w:r>
            <w:r>
              <w:t>uncertainties for yearly PM10, PM2.5 and NO2 a</w:t>
            </w:r>
            <w:r w:rsidR="00945438">
              <w:t>s a function of the concentrati</w:t>
            </w:r>
            <w:r>
              <w:t>on level</w:t>
            </w:r>
            <w:r w:rsidR="00945438">
              <w:t>.</w:t>
            </w:r>
          </w:p>
        </w:tc>
        <w:tc>
          <w:tcPr>
            <w:tcW w:w="4622" w:type="dxa"/>
          </w:tcPr>
          <w:p w:rsidR="00F90CE1" w:rsidRDefault="00F90CE1" w:rsidP="00F90CE1">
            <w:pPr>
              <w:keepNext/>
              <w:jc w:val="both"/>
            </w:pPr>
            <w:r>
              <w:rPr>
                <w:noProof/>
                <w:u w:val="single"/>
              </w:rPr>
              <w:drawing>
                <wp:inline distT="0" distB="0" distL="0" distR="0" wp14:anchorId="4AC2A37B" wp14:editId="2806727D">
                  <wp:extent cx="2623090" cy="182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3090" cy="1828800"/>
                          </a:xfrm>
                          <a:prstGeom prst="rect">
                            <a:avLst/>
                          </a:prstGeom>
                          <a:noFill/>
                        </pic:spPr>
                      </pic:pic>
                    </a:graphicData>
                  </a:graphic>
                </wp:inline>
              </w:drawing>
            </w:r>
          </w:p>
          <w:p w:rsidR="00F90CE1" w:rsidRDefault="00F90CE1" w:rsidP="00F17452">
            <w:pPr>
              <w:pStyle w:val="Caption"/>
              <w:jc w:val="both"/>
              <w:rPr>
                <w:noProof/>
                <w:u w:val="single"/>
              </w:rPr>
            </w:pPr>
            <w:bookmarkStart w:id="323" w:name="_Ref398370787"/>
            <w:r>
              <w:t xml:space="preserve">Figure </w:t>
            </w:r>
            <w:r w:rsidR="00446197">
              <w:fldChar w:fldCharType="begin"/>
            </w:r>
            <w:r w:rsidR="00446197">
              <w:instrText xml:space="preserve"> SEQ Figure \* ARABIC </w:instrText>
            </w:r>
            <w:r w:rsidR="00446197">
              <w:fldChar w:fldCharType="separate"/>
            </w:r>
            <w:r w:rsidR="001207FB">
              <w:rPr>
                <w:noProof/>
              </w:rPr>
              <w:t>7</w:t>
            </w:r>
            <w:r w:rsidR="00446197">
              <w:rPr>
                <w:noProof/>
              </w:rPr>
              <w:fldChar w:fldCharType="end"/>
            </w:r>
            <w:bookmarkEnd w:id="323"/>
            <w:r>
              <w:t xml:space="preserve">: Comparison of daily averaged PM10 uncertainty for a single value and for an entire time series. [comparison of  </w:t>
            </w:r>
            <w:r>
              <w:rPr>
                <w:lang w:val="en-GB"/>
              </w:rPr>
              <w:t>formulations (</w:t>
            </w:r>
            <w:r w:rsidR="00F17452">
              <w:rPr>
                <w:lang w:val="en-GB"/>
              </w:rPr>
              <w:t xml:space="preserve">14) </w:t>
            </w:r>
            <w:r>
              <w:rPr>
                <w:lang w:val="en-GB"/>
              </w:rPr>
              <w:t>referred to as (O) in figure) and (15) referred to as (O and SD) in figure)]</w:t>
            </w:r>
          </w:p>
        </w:tc>
      </w:tr>
    </w:tbl>
    <w:p w:rsidR="00F90CE1" w:rsidRDefault="00F90CE1" w:rsidP="00F90CE1">
      <w:pPr>
        <w:jc w:val="both"/>
        <w:rPr>
          <w:lang w:val="en-GB"/>
        </w:rPr>
      </w:pPr>
    </w:p>
    <w:p w:rsidR="00F90CE1" w:rsidRPr="007365F6" w:rsidRDefault="00F90CE1" w:rsidP="00F90CE1">
      <w:pPr>
        <w:pStyle w:val="Caption"/>
      </w:pPr>
    </w:p>
    <w:p w:rsidR="00F90CE1" w:rsidRDefault="00F90CE1" w:rsidP="00F90CE1">
      <w:pPr>
        <w:rPr>
          <w:u w:val="single"/>
          <w:lang w:val="en-GB"/>
        </w:rPr>
      </w:pPr>
    </w:p>
    <w:p w:rsidR="00F90CE1" w:rsidRPr="00766C18" w:rsidRDefault="00F90CE1" w:rsidP="00F90CE1">
      <w:pPr>
        <w:jc w:val="both"/>
      </w:pPr>
      <w:r>
        <w:rPr>
          <w:lang w:val="en-GB"/>
        </w:rPr>
        <w:t xml:space="preserve">In </w:t>
      </w:r>
      <w:r w:rsidR="00945438">
        <w:rPr>
          <w:lang w:val="en-GB"/>
        </w:rPr>
        <w:fldChar w:fldCharType="begin"/>
      </w:r>
      <w:r w:rsidR="00945438">
        <w:rPr>
          <w:lang w:val="en-GB"/>
        </w:rPr>
        <w:instrText xml:space="preserve"> REF _Ref398370787 \h </w:instrText>
      </w:r>
      <w:r w:rsidR="00945438">
        <w:rPr>
          <w:lang w:val="en-GB"/>
        </w:rPr>
      </w:r>
      <w:r w:rsidR="00945438">
        <w:rPr>
          <w:lang w:val="en-GB"/>
        </w:rPr>
        <w:fldChar w:fldCharType="separate"/>
      </w:r>
      <w:r w:rsidR="001207FB">
        <w:t xml:space="preserve">Figure </w:t>
      </w:r>
      <w:r w:rsidR="001207FB">
        <w:rPr>
          <w:noProof/>
        </w:rPr>
        <w:t>7</w:t>
      </w:r>
      <w:r w:rsidR="00945438">
        <w:rPr>
          <w:lang w:val="en-GB"/>
        </w:rPr>
        <w:fldChar w:fldCharType="end"/>
      </w:r>
      <w:r>
        <w:rPr>
          <w:lang w:val="en-GB"/>
        </w:rPr>
        <w:t xml:space="preserve"> we compare formulations (14</w:t>
      </w:r>
      <w:r w:rsidR="005C2B3D">
        <w:rPr>
          <w:lang w:val="en-GB"/>
        </w:rPr>
        <w:t>)</w:t>
      </w:r>
      <w:r>
        <w:rPr>
          <w:lang w:val="en-GB"/>
        </w:rPr>
        <w:t xml:space="preserve"> and (15) for a single value and a time series respectively. For visualisation purposes we assume that a linear relationship holds between the squared mean and the sum of the squared mean and variance of the observations, i.e. </w:t>
      </w:r>
      <w:r w:rsidRPr="00F233A0">
        <w:rPr>
          <w:position w:val="-12"/>
          <w:lang w:val="fr-FR"/>
        </w:rPr>
        <w:object w:dxaOrig="1660" w:dyaOrig="440">
          <v:shape id="_x0000_i1056" type="#_x0000_t75" style="width:76.5pt;height:21pt" o:ole="">
            <v:imagedata r:id="rId81" o:title=""/>
          </v:shape>
          <o:OLEObject Type="Embed" ProgID="Equation.3" ShapeID="_x0000_i1056" DrawAspect="Content" ObjectID="_1486189765" r:id="rId82"/>
        </w:object>
      </w:r>
      <w:r w:rsidRPr="006B094A">
        <w:t xml:space="preserve">. </w:t>
      </w:r>
      <w:r w:rsidRPr="00766C18">
        <w:t xml:space="preserve">Based on 2009 observations, the following values of </w:t>
      </w:r>
      <w:r w:rsidRPr="00766C18">
        <w:rPr>
          <w:position w:val="-10"/>
        </w:rPr>
        <w:object w:dxaOrig="320" w:dyaOrig="260">
          <v:shape id="_x0000_i1057" type="#_x0000_t75" style="width:15pt;height:12pt" o:ole="">
            <v:imagedata r:id="rId83" o:title=""/>
          </v:shape>
          <o:OLEObject Type="Embed" ProgID="Equation.3" ShapeID="_x0000_i1057" DrawAspect="Content" ObjectID="_1486189766" r:id="rId84"/>
        </w:object>
      </w:r>
      <w:r w:rsidRPr="00766C18">
        <w:t xml:space="preserve">have been used (0.3 for NO2, 0.6 for PM10 and PM2.5 and 0.1 for O3). Note that this linear simplification is done for </w:t>
      </w:r>
      <w:r w:rsidR="008D157A" w:rsidRPr="00766C18">
        <w:t>visualization</w:t>
      </w:r>
      <w:r w:rsidRPr="00766C18">
        <w:t xml:space="preserve"> purposes </w:t>
      </w:r>
      <w:r w:rsidR="008D157A">
        <w:t>only whereas</w:t>
      </w:r>
      <w:r w:rsidRPr="00766C18">
        <w:t xml:space="preserve"> the full formulation (Eq. 15) is </w:t>
      </w:r>
      <w:r w:rsidR="00945438" w:rsidRPr="00766C18">
        <w:t>implemented</w:t>
      </w:r>
      <w:r w:rsidRPr="00766C18">
        <w:t xml:space="preserve"> in DELTA.</w:t>
      </w:r>
    </w:p>
    <w:p w:rsidR="00F90CE1" w:rsidRPr="00F90CE1" w:rsidRDefault="00F90CE1" w:rsidP="00DA4871">
      <w:pPr>
        <w:pStyle w:val="Heading3"/>
        <w:numPr>
          <w:ilvl w:val="1"/>
          <w:numId w:val="32"/>
        </w:numPr>
        <w:rPr>
          <w:rFonts w:cs="Arial"/>
          <w:szCs w:val="26"/>
          <w:lang w:val="en-GB"/>
        </w:rPr>
      </w:pPr>
      <w:bookmarkStart w:id="324" w:name="_An_alternative_formulation"/>
      <w:bookmarkStart w:id="325" w:name="_Ref398395879"/>
      <w:bookmarkStart w:id="326" w:name="_Toc412107637"/>
      <w:bookmarkEnd w:id="324"/>
      <w:r>
        <w:rPr>
          <w:rFonts w:cs="Arial"/>
          <w:szCs w:val="26"/>
          <w:lang w:val="en-GB"/>
        </w:rPr>
        <w:lastRenderedPageBreak/>
        <w:t>An alternative formulation</w:t>
      </w:r>
      <w:bookmarkEnd w:id="315"/>
      <w:r w:rsidR="00945438">
        <w:rPr>
          <w:rFonts w:cs="Arial"/>
          <w:szCs w:val="26"/>
          <w:lang w:val="en-GB"/>
        </w:rPr>
        <w:t xml:space="preserve"> for the observation uncertainty</w:t>
      </w:r>
      <w:bookmarkEnd w:id="325"/>
      <w:bookmarkEnd w:id="326"/>
    </w:p>
    <w:p w:rsidR="00F90CE1" w:rsidRPr="00340FF8" w:rsidRDefault="00F90CE1" w:rsidP="00F90CE1">
      <w:pPr>
        <w:rPr>
          <w:lang w:val="en-GB"/>
        </w:rPr>
      </w:pPr>
    </w:p>
    <w:p w:rsidR="00766C18" w:rsidRPr="00B139D6" w:rsidRDefault="00F90CE1" w:rsidP="00F90CE1">
      <w:pPr>
        <w:jc w:val="both"/>
      </w:pPr>
      <w:r w:rsidRPr="00766C18">
        <w:t>The uncertainty formu</w:t>
      </w:r>
      <w:r w:rsidR="00945438" w:rsidRPr="00766C18">
        <w:t>lation</w:t>
      </w:r>
      <w:r w:rsidRPr="00766C18">
        <w:t xml:space="preserve"> (14)</w:t>
      </w:r>
      <w:r w:rsidR="00945438" w:rsidRPr="00766C18">
        <w:t xml:space="preserve"> </w:t>
      </w:r>
      <w:r w:rsidR="00445AD7">
        <w:t>requires</w:t>
      </w:r>
      <w:r w:rsidR="00945438" w:rsidRPr="00766C18">
        <w:t xml:space="preserve"> two parameters to be </w:t>
      </w:r>
      <w:r w:rsidR="002A6590" w:rsidRPr="00766C18">
        <w:t>defined</w:t>
      </w:r>
      <w:r w:rsidR="00945438" w:rsidRPr="00766C18">
        <w:t xml:space="preserve">: </w:t>
      </w:r>
      <w:r w:rsidR="002A6590" w:rsidRPr="00766C18">
        <w:t xml:space="preserve">the proportionality coefficient </w:t>
      </w:r>
      <w:r w:rsidR="002A6590" w:rsidRPr="00766C18">
        <w:rPr>
          <w:position w:val="-6"/>
        </w:rPr>
        <w:object w:dxaOrig="360" w:dyaOrig="220">
          <v:shape id="_x0000_i1058" type="#_x0000_t75" style="width:16.5pt;height:10.5pt" o:ole="">
            <v:imagedata r:id="rId85" o:title=""/>
          </v:shape>
          <o:OLEObject Type="Embed" ProgID="Equation.3" ShapeID="_x0000_i1058" DrawAspect="Content" ObjectID="_1486189767" r:id="rId86"/>
        </w:object>
      </w:r>
      <w:r w:rsidR="00945438" w:rsidRPr="00766C18">
        <w:t>and</w:t>
      </w:r>
      <w:r w:rsidR="002A6590" w:rsidRPr="00766C18">
        <w:t xml:space="preserve"> </w:t>
      </w:r>
      <w:r w:rsidR="00496298">
        <w:t>the relative expanded uncertainty</w:t>
      </w:r>
      <w:r w:rsidR="00496298" w:rsidRPr="00496298">
        <w:rPr>
          <w:position w:val="-10"/>
        </w:rPr>
        <w:object w:dxaOrig="1200" w:dyaOrig="360">
          <v:shape id="_x0000_i1059" type="#_x0000_t75" style="width:55.5pt;height:17pt" o:ole="">
            <v:imagedata r:id="rId87" o:title=""/>
          </v:shape>
          <o:OLEObject Type="Embed" ProgID="Equation.3" ShapeID="_x0000_i1059" DrawAspect="Content" ObjectID="_1486189768" r:id="rId88"/>
        </w:object>
      </w:r>
      <w:r w:rsidR="002A6590" w:rsidRPr="00766C18">
        <w:t>,</w:t>
      </w:r>
      <w:r w:rsidR="00945438" w:rsidRPr="00766C18">
        <w:t xml:space="preserve"> </w:t>
      </w:r>
      <w:r w:rsidR="00496298">
        <w:t>around</w:t>
      </w:r>
      <w:r w:rsidR="002A6590" w:rsidRPr="00766C18">
        <w:t xml:space="preserve"> </w:t>
      </w:r>
      <w:r w:rsidR="00496298">
        <w:t>an</w:t>
      </w:r>
      <w:r w:rsidR="002A6590" w:rsidRPr="00766C18">
        <w:t xml:space="preserve"> </w:t>
      </w:r>
      <w:r w:rsidR="00496298" w:rsidRPr="00766C18">
        <w:t xml:space="preserve">arbitrarily fixed </w:t>
      </w:r>
      <w:r w:rsidR="002A6590" w:rsidRPr="00766C18">
        <w:t xml:space="preserve">reference concentration (RV). Because the first of these </w:t>
      </w:r>
      <w:r w:rsidR="00766C18">
        <w:t xml:space="preserve">two </w:t>
      </w:r>
      <w:r w:rsidR="002A6590" w:rsidRPr="00766C18">
        <w:t xml:space="preserve">parameters is not always straightforward to </w:t>
      </w:r>
      <w:r w:rsidR="00766C18" w:rsidRPr="00766C18">
        <w:t>establish</w:t>
      </w:r>
      <w:r w:rsidR="002A6590" w:rsidRPr="00766C18">
        <w:t>, we propose here a</w:t>
      </w:r>
      <w:r w:rsidR="002A6590" w:rsidRPr="00B139D6">
        <w:t xml:space="preserve">n alternative formulation. </w:t>
      </w:r>
    </w:p>
    <w:p w:rsidR="00766C18" w:rsidRPr="00B139D6" w:rsidRDefault="00766C18" w:rsidP="00F90CE1">
      <w:pPr>
        <w:jc w:val="both"/>
      </w:pPr>
    </w:p>
    <w:p w:rsidR="00766C18" w:rsidRDefault="00766C18" w:rsidP="00F90CE1">
      <w:pPr>
        <w:jc w:val="both"/>
      </w:pPr>
      <w:r w:rsidRPr="00766C18">
        <w:t>Equation (14) can be re</w:t>
      </w:r>
      <w:r>
        <w:t>-written as</w:t>
      </w:r>
      <w:r w:rsidR="00094F45">
        <w:t xml:space="preserve"> a linear relationship between the squared uncertainty (U</w:t>
      </w:r>
      <w:r w:rsidR="00094F45" w:rsidRPr="00094F45">
        <w:rPr>
          <w:vertAlign w:val="superscript"/>
        </w:rPr>
        <w:t>2</w:t>
      </w:r>
      <w:r w:rsidR="00094F45">
        <w:t>) and the squared concentration (O</w:t>
      </w:r>
      <w:r w:rsidR="00094F45" w:rsidRPr="00094F45">
        <w:rPr>
          <w:vertAlign w:val="superscript"/>
        </w:rPr>
        <w:t>2</w:t>
      </w:r>
      <w:r w:rsidR="00094F45">
        <w:t>)</w:t>
      </w:r>
      <w:r>
        <w:t>:</w:t>
      </w:r>
    </w:p>
    <w:p w:rsidR="00766C18" w:rsidRPr="00766C18" w:rsidRDefault="00496298" w:rsidP="00766C18">
      <w:pPr>
        <w:jc w:val="center"/>
      </w:pPr>
      <w:r w:rsidRPr="00094F45">
        <w:rPr>
          <w:position w:val="-32"/>
          <w:lang w:val="fr-FR"/>
        </w:rPr>
        <w:object w:dxaOrig="6380" w:dyaOrig="800">
          <v:shape id="_x0000_i1060" type="#_x0000_t75" style="width:343.5pt;height:43.5pt" o:ole="">
            <v:imagedata r:id="rId89" o:title=""/>
          </v:shape>
          <o:OLEObject Type="Embed" ProgID="Equation.3" ShapeID="_x0000_i1060" DrawAspect="Content" ObjectID="_1486189769" r:id="rId90"/>
        </w:object>
      </w:r>
    </w:p>
    <w:p w:rsidR="00094F45" w:rsidRDefault="00094F45" w:rsidP="00F90CE1">
      <w:pPr>
        <w:jc w:val="both"/>
      </w:pPr>
      <w:r>
        <w:t xml:space="preserve">But this linear </w:t>
      </w:r>
      <w:r w:rsidRPr="00094F45">
        <w:t>relat</w:t>
      </w:r>
      <w:r>
        <w:t>ionship can also be simply expressed as:</w:t>
      </w:r>
    </w:p>
    <w:p w:rsidR="00445AD7" w:rsidRDefault="00445AD7" w:rsidP="00F90CE1">
      <w:pPr>
        <w:jc w:val="both"/>
      </w:pPr>
    </w:p>
    <w:p w:rsidR="00094F45" w:rsidRDefault="00496298" w:rsidP="00094F45">
      <w:pPr>
        <w:jc w:val="center"/>
      </w:pPr>
      <w:r w:rsidRPr="00094F45">
        <w:rPr>
          <w:position w:val="-24"/>
          <w:lang w:val="fr-FR"/>
        </w:rPr>
        <w:object w:dxaOrig="3080" w:dyaOrig="700">
          <v:shape id="_x0000_i1061" type="#_x0000_t75" style="width:165.5pt;height:38.5pt" o:ole="">
            <v:imagedata r:id="rId91" o:title=""/>
          </v:shape>
          <o:OLEObject Type="Embed" ProgID="Equation.3" ShapeID="_x0000_i1061" DrawAspect="Content" ObjectID="_1486189770" r:id="rId92"/>
        </w:object>
      </w:r>
    </w:p>
    <w:p w:rsidR="00094F45" w:rsidRDefault="00094F45" w:rsidP="00F90CE1">
      <w:pPr>
        <w:jc w:val="both"/>
      </w:pPr>
    </w:p>
    <w:p w:rsidR="00496298" w:rsidRDefault="00094F45" w:rsidP="00F90CE1">
      <w:pPr>
        <w:jc w:val="both"/>
      </w:pPr>
      <w:proofErr w:type="gramStart"/>
      <w:r>
        <w:t>where</w:t>
      </w:r>
      <w:proofErr w:type="gramEnd"/>
      <w:r>
        <w:t xml:space="preserve"> L is a low range concentration value </w:t>
      </w:r>
      <w:r w:rsidR="00496298">
        <w:t>(</w:t>
      </w:r>
      <w:proofErr w:type="spellStart"/>
      <w:r w:rsidR="00496298">
        <w:t>i..</w:t>
      </w:r>
      <w:proofErr w:type="gramStart"/>
      <w:r w:rsidR="00496298">
        <w:t>e</w:t>
      </w:r>
      <w:proofErr w:type="spellEnd"/>
      <w:proofErr w:type="gramEnd"/>
      <w:r w:rsidR="00496298">
        <w:t xml:space="preserve"> close to zero) </w:t>
      </w:r>
      <w:r>
        <w:t>and U</w:t>
      </w:r>
      <w:r w:rsidRPr="00496298">
        <w:rPr>
          <w:vertAlign w:val="superscript"/>
        </w:rPr>
        <w:t>L</w:t>
      </w:r>
      <w:r>
        <w:t xml:space="preserve"> </w:t>
      </w:r>
      <w:r w:rsidR="00496298">
        <w:t>its</w:t>
      </w:r>
      <w:r>
        <w:t xml:space="preserve"> associated absolute expanded uncertainty. </w:t>
      </w:r>
      <w:r w:rsidR="00496298">
        <w:t xml:space="preserve"> C</w:t>
      </w:r>
      <w:r>
        <w:t>ompari</w:t>
      </w:r>
      <w:r w:rsidR="00496298">
        <w:t>ng</w:t>
      </w:r>
      <w:r>
        <w:t xml:space="preserve"> the two formulations </w:t>
      </w:r>
      <w:r w:rsidR="00496298">
        <w:t>we get:</w:t>
      </w:r>
    </w:p>
    <w:p w:rsidR="00496298" w:rsidRDefault="00496298" w:rsidP="00496298">
      <w:pPr>
        <w:jc w:val="center"/>
      </w:pPr>
      <w:r w:rsidRPr="00496298">
        <w:rPr>
          <w:position w:val="-74"/>
          <w:lang w:val="fr-FR"/>
        </w:rPr>
        <w:object w:dxaOrig="4660" w:dyaOrig="1600">
          <v:shape id="_x0000_i1062" type="#_x0000_t75" style="width:251pt;height:88.5pt" o:ole="">
            <v:imagedata r:id="rId93" o:title=""/>
          </v:shape>
          <o:OLEObject Type="Embed" ProgID="Equation.3" ShapeID="_x0000_i1062" DrawAspect="Content" ObjectID="_1486189771" r:id="rId94"/>
        </w:object>
      </w:r>
    </w:p>
    <w:p w:rsidR="00094F45" w:rsidRDefault="00094F45" w:rsidP="00F90CE1">
      <w:pPr>
        <w:jc w:val="both"/>
      </w:pPr>
      <w:r>
        <w:t xml:space="preserve"> </w:t>
      </w:r>
    </w:p>
    <w:p w:rsidR="00496298" w:rsidRDefault="00496298" w:rsidP="00496298">
      <w:pPr>
        <w:jc w:val="both"/>
      </w:pPr>
      <w:r>
        <w:t xml:space="preserve">The two above relations (17) and (18) allow switching easily from one formulation to the other. The first formulation requires defining values for both </w:t>
      </w:r>
      <w:r w:rsidRPr="00766C18">
        <w:rPr>
          <w:position w:val="-6"/>
        </w:rPr>
        <w:object w:dxaOrig="360" w:dyaOrig="220">
          <v:shape id="_x0000_i1063" type="#_x0000_t75" style="width:16.5pt;height:10.5pt" o:ole="">
            <v:imagedata r:id="rId85" o:title=""/>
          </v:shape>
          <o:OLEObject Type="Embed" ProgID="Equation.3" ShapeID="_x0000_i1063" DrawAspect="Content" ObjectID="_1486189772" r:id="rId95"/>
        </w:object>
      </w:r>
      <w:r w:rsidRPr="00766C18">
        <w:t xml:space="preserve">and </w:t>
      </w:r>
      <w:r w:rsidRPr="00496298">
        <w:rPr>
          <w:position w:val="-10"/>
        </w:rPr>
        <w:object w:dxaOrig="1200" w:dyaOrig="360">
          <v:shape id="_x0000_i1064" type="#_x0000_t75" style="width:55.5pt;height:17pt" o:ole="">
            <v:imagedata r:id="rId96" o:title=""/>
          </v:shape>
          <o:OLEObject Type="Embed" ProgID="Equation.3" ShapeID="_x0000_i1064" DrawAspect="Content" ObjectID="_1486189773" r:id="rId97"/>
        </w:object>
      </w:r>
      <w:r>
        <w:t xml:space="preserve">, around an arbitrarily fixed reference value (RV), while the second formulation requires defining uncertainties around two arbitrarily fixed concentrations (RV and L).  </w:t>
      </w:r>
      <w:r w:rsidR="00F85268">
        <w:t xml:space="preserve">An equivalent to </w:t>
      </w:r>
      <w:r w:rsidR="00F85268">
        <w:fldChar w:fldCharType="begin"/>
      </w:r>
      <w:r w:rsidR="00F85268">
        <w:instrText xml:space="preserve"> REF _Ref398382164 \h </w:instrText>
      </w:r>
      <w:r w:rsidR="00F85268">
        <w:fldChar w:fldCharType="separate"/>
      </w:r>
      <w:r w:rsidR="001207FB">
        <w:t xml:space="preserve">Table </w:t>
      </w:r>
      <w:r w:rsidR="001207FB">
        <w:rPr>
          <w:noProof/>
        </w:rPr>
        <w:t>5</w:t>
      </w:r>
      <w:r w:rsidR="00F85268">
        <w:fldChar w:fldCharType="end"/>
      </w:r>
      <w:r w:rsidR="00F85268">
        <w:t xml:space="preserve"> for the second methodology </w:t>
      </w:r>
      <w:r w:rsidR="00445AD7">
        <w:t>is provided below with L=0</w:t>
      </w:r>
      <w:r w:rsidR="00F85268">
        <w:t>.</w:t>
      </w:r>
    </w:p>
    <w:p w:rsidR="00F85268" w:rsidRDefault="00F85268" w:rsidP="00496298">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1347"/>
        <w:gridCol w:w="1365"/>
        <w:gridCol w:w="1409"/>
        <w:gridCol w:w="1159"/>
        <w:gridCol w:w="1274"/>
      </w:tblGrid>
      <w:tr w:rsidR="00F85268" w:rsidRPr="004F1732" w:rsidTr="00F85268">
        <w:trPr>
          <w:jc w:val="center"/>
        </w:trPr>
        <w:tc>
          <w:tcPr>
            <w:tcW w:w="1526" w:type="dxa"/>
          </w:tcPr>
          <w:p w:rsidR="00F85268" w:rsidRPr="006E5989" w:rsidRDefault="00F85268" w:rsidP="00DB11A8">
            <w:pPr>
              <w:jc w:val="both"/>
              <w:rPr>
                <w:lang w:val="en-GB"/>
              </w:rPr>
            </w:pPr>
          </w:p>
        </w:tc>
        <w:tc>
          <w:tcPr>
            <w:tcW w:w="1347" w:type="dxa"/>
          </w:tcPr>
          <w:p w:rsidR="00F85268" w:rsidRPr="008A7E62" w:rsidRDefault="00F85268" w:rsidP="00F85268">
            <w:pPr>
              <w:jc w:val="center"/>
              <w:rPr>
                <w:lang w:val="en-GB"/>
              </w:rPr>
            </w:pPr>
            <w:r>
              <w:rPr>
                <w:lang w:val="en-GB"/>
              </w:rPr>
              <w:t>RV</w:t>
            </w:r>
          </w:p>
        </w:tc>
        <w:tc>
          <w:tcPr>
            <w:tcW w:w="1365" w:type="dxa"/>
          </w:tcPr>
          <w:p w:rsidR="00F85268" w:rsidRPr="004F1732" w:rsidRDefault="00446197" w:rsidP="00C53ADF">
            <w:pPr>
              <w:jc w:val="center"/>
              <w:rPr>
                <w:lang w:val="en-GB"/>
              </w:rPr>
            </w:pPr>
            <m:oMathPara>
              <m:oMath>
                <m:sSup>
                  <m:sSupPr>
                    <m:ctrlPr>
                      <w:ins w:id="327"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RV</m:t>
                    </m:r>
                  </m:sup>
                </m:sSup>
              </m:oMath>
            </m:oMathPara>
          </w:p>
        </w:tc>
        <w:tc>
          <w:tcPr>
            <w:tcW w:w="1409" w:type="dxa"/>
          </w:tcPr>
          <w:p w:rsidR="00F85268" w:rsidRPr="004F1732" w:rsidRDefault="00446197" w:rsidP="00DB11A8">
            <w:pPr>
              <w:jc w:val="center"/>
              <w:rPr>
                <w:lang w:val="en-GB"/>
              </w:rPr>
            </w:pPr>
            <m:oMathPara>
              <m:oMath>
                <m:sSup>
                  <m:sSupPr>
                    <m:ctrlPr>
                      <w:ins w:id="328" w:author="Philippe Thunis" w:date="2015-01-21T10:46:00Z">
                        <w:rPr>
                          <w:rFonts w:ascii="Cambria Math" w:hAnsi="Cambria Math"/>
                          <w:i/>
                          <w:lang w:val="en-GB"/>
                        </w:rPr>
                      </w:ins>
                    </m:ctrlPr>
                  </m:sSupPr>
                  <m:e>
                    <m:r>
                      <w:rPr>
                        <w:rFonts w:ascii="Cambria Math" w:hAnsi="Cambria Math"/>
                        <w:lang w:val="en-GB"/>
                      </w:rPr>
                      <m:t>U</m:t>
                    </m:r>
                  </m:e>
                  <m:sup>
                    <m:r>
                      <w:rPr>
                        <w:rFonts w:ascii="Cambria Math" w:hAnsi="Cambria Math"/>
                        <w:lang w:val="en-GB"/>
                      </w:rPr>
                      <m:t>0</m:t>
                    </m:r>
                  </m:sup>
                </m:sSup>
              </m:oMath>
            </m:oMathPara>
          </w:p>
        </w:tc>
        <w:tc>
          <w:tcPr>
            <w:tcW w:w="1159" w:type="dxa"/>
          </w:tcPr>
          <w:p w:rsidR="00F85268" w:rsidRPr="004F1732" w:rsidRDefault="00F85268" w:rsidP="00DB11A8">
            <w:pPr>
              <w:jc w:val="center"/>
              <w:rPr>
                <w:lang w:val="en-GB"/>
              </w:rPr>
            </w:pPr>
            <w:proofErr w:type="spellStart"/>
            <w:r w:rsidRPr="004F1732">
              <w:rPr>
                <w:lang w:val="en-GB"/>
              </w:rPr>
              <w:t>Np</w:t>
            </w:r>
            <w:proofErr w:type="spellEnd"/>
          </w:p>
        </w:tc>
        <w:tc>
          <w:tcPr>
            <w:tcW w:w="1274" w:type="dxa"/>
          </w:tcPr>
          <w:p w:rsidR="00F85268" w:rsidRPr="004F1732" w:rsidRDefault="00F85268" w:rsidP="00DB11A8">
            <w:pPr>
              <w:jc w:val="center"/>
              <w:rPr>
                <w:lang w:val="en-GB"/>
              </w:rPr>
            </w:pPr>
            <w:proofErr w:type="spellStart"/>
            <w:r w:rsidRPr="004F1732">
              <w:rPr>
                <w:lang w:val="en-GB"/>
              </w:rPr>
              <w:t>Nnp</w:t>
            </w:r>
            <w:proofErr w:type="spellEnd"/>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NO2</w:t>
            </w:r>
          </w:p>
        </w:tc>
        <w:tc>
          <w:tcPr>
            <w:tcW w:w="1347" w:type="dxa"/>
          </w:tcPr>
          <w:p w:rsidR="00F85268" w:rsidRPr="004F1732" w:rsidRDefault="00F85268" w:rsidP="00DB11A8">
            <w:pPr>
              <w:jc w:val="center"/>
              <w:rPr>
                <w:lang w:val="en-GB"/>
              </w:rPr>
            </w:pPr>
            <w:r w:rsidRPr="004F1732">
              <w:rPr>
                <w:lang w:val="en-GB"/>
              </w:rPr>
              <w:t>200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48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9.6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5.2</w:t>
            </w:r>
          </w:p>
        </w:tc>
        <w:tc>
          <w:tcPr>
            <w:tcW w:w="1274" w:type="dxa"/>
          </w:tcPr>
          <w:p w:rsidR="00F85268" w:rsidRPr="004F1732" w:rsidRDefault="00F85268" w:rsidP="00DB11A8">
            <w:pPr>
              <w:jc w:val="center"/>
              <w:rPr>
                <w:lang w:val="en-GB"/>
              </w:rPr>
            </w:pPr>
            <w:r>
              <w:rPr>
                <w:lang w:val="en-GB"/>
              </w:rPr>
              <w:t>5.5</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O3</w:t>
            </w:r>
          </w:p>
        </w:tc>
        <w:tc>
          <w:tcPr>
            <w:tcW w:w="1347" w:type="dxa"/>
          </w:tcPr>
          <w:p w:rsidR="00F85268" w:rsidRPr="004F1732" w:rsidRDefault="00F85268" w:rsidP="00DB11A8">
            <w:pPr>
              <w:jc w:val="center"/>
              <w:rPr>
                <w:lang w:val="en-GB"/>
              </w:rPr>
            </w:pPr>
            <w:r w:rsidRPr="004F1732">
              <w:rPr>
                <w:lang w:val="en-GB"/>
              </w:rPr>
              <w:t>120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15.1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11.9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PM10</w:t>
            </w:r>
          </w:p>
        </w:tc>
        <w:tc>
          <w:tcPr>
            <w:tcW w:w="1347" w:type="dxa"/>
          </w:tcPr>
          <w:p w:rsidR="00F85268" w:rsidRPr="004F1732" w:rsidRDefault="00F85268" w:rsidP="00DB11A8">
            <w:pPr>
              <w:jc w:val="center"/>
              <w:rPr>
                <w:lang w:val="en-GB"/>
              </w:rPr>
            </w:pPr>
            <w:r w:rsidRPr="004F1732">
              <w:rPr>
                <w:lang w:val="en-GB"/>
              </w:rPr>
              <w:t>50</w:t>
            </w:r>
            <w:r>
              <w:rPr>
                <w:lang w:val="en-GB"/>
              </w:rPr>
              <w:t xml:space="preserve">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14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1.87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sidRPr="004F1732">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Pr>
                <w:lang w:val="en-GB"/>
              </w:rPr>
              <w:t>PM25</w:t>
            </w:r>
          </w:p>
        </w:tc>
        <w:tc>
          <w:tcPr>
            <w:tcW w:w="1347" w:type="dxa"/>
          </w:tcPr>
          <w:p w:rsidR="00F85268" w:rsidRPr="004F1732" w:rsidRDefault="00F85268" w:rsidP="00DB11A8">
            <w:pPr>
              <w:jc w:val="center"/>
              <w:rPr>
                <w:lang w:val="en-GB"/>
              </w:rPr>
            </w:pPr>
            <w:r>
              <w:rPr>
                <w:lang w:val="en-GB"/>
              </w:rPr>
              <w:t xml:space="preserve">25 </w:t>
            </w:r>
            <w:proofErr w:type="spellStart"/>
            <w:r>
              <w:rPr>
                <w:lang w:val="en-GB"/>
              </w:rPr>
              <w:t>ug</w:t>
            </w:r>
            <w:proofErr w:type="spellEnd"/>
            <w:r>
              <w:rPr>
                <w:lang w:val="en-GB"/>
              </w:rPr>
              <w:t>/m3</w:t>
            </w:r>
          </w:p>
        </w:tc>
        <w:tc>
          <w:tcPr>
            <w:tcW w:w="1365" w:type="dxa"/>
          </w:tcPr>
          <w:p w:rsidR="00F85268" w:rsidRPr="004F1732" w:rsidRDefault="00F85268" w:rsidP="00DB11A8">
            <w:pPr>
              <w:jc w:val="center"/>
              <w:rPr>
                <w:lang w:val="en-GB"/>
              </w:rPr>
            </w:pPr>
            <w:r>
              <w:rPr>
                <w:lang w:val="en-GB"/>
              </w:rPr>
              <w:t xml:space="preserve">9 </w:t>
            </w:r>
            <w:proofErr w:type="spellStart"/>
            <w:r>
              <w:rPr>
                <w:lang w:val="en-GB"/>
              </w:rPr>
              <w:t>ug</w:t>
            </w:r>
            <w:proofErr w:type="spellEnd"/>
            <w:r>
              <w:rPr>
                <w:lang w:val="en-GB"/>
              </w:rPr>
              <w:t>/m3</w:t>
            </w:r>
          </w:p>
        </w:tc>
        <w:tc>
          <w:tcPr>
            <w:tcW w:w="1409" w:type="dxa"/>
          </w:tcPr>
          <w:p w:rsidR="00F85268" w:rsidRPr="004F1732" w:rsidRDefault="00F85268" w:rsidP="00DB11A8">
            <w:pPr>
              <w:jc w:val="center"/>
              <w:rPr>
                <w:lang w:val="en-GB"/>
              </w:rPr>
            </w:pPr>
            <w:r>
              <w:rPr>
                <w:lang w:val="en-GB"/>
              </w:rPr>
              <w:t xml:space="preserve">2.01 </w:t>
            </w:r>
            <w:proofErr w:type="spellStart"/>
            <w:r>
              <w:rPr>
                <w:lang w:val="en-GB"/>
              </w:rPr>
              <w:t>ug</w:t>
            </w:r>
            <w:proofErr w:type="spellEnd"/>
            <w:r>
              <w:rPr>
                <w:lang w:val="en-GB"/>
              </w:rPr>
              <w:t>/m3</w:t>
            </w:r>
          </w:p>
        </w:tc>
        <w:tc>
          <w:tcPr>
            <w:tcW w:w="1159" w:type="dxa"/>
          </w:tcPr>
          <w:p w:rsidR="00F85268" w:rsidRPr="004F1732" w:rsidRDefault="00F85268" w:rsidP="00DB11A8">
            <w:pPr>
              <w:jc w:val="center"/>
              <w:rPr>
                <w:lang w:val="en-GB"/>
              </w:rPr>
            </w:pPr>
            <w:r>
              <w:rPr>
                <w:lang w:val="en-GB"/>
              </w:rPr>
              <w:t>40</w:t>
            </w:r>
          </w:p>
        </w:tc>
        <w:tc>
          <w:tcPr>
            <w:tcW w:w="1274" w:type="dxa"/>
          </w:tcPr>
          <w:p w:rsidR="00F85268" w:rsidRPr="004F1732" w:rsidRDefault="00F85268" w:rsidP="00DB11A8">
            <w:pPr>
              <w:jc w:val="center"/>
              <w:rPr>
                <w:lang w:val="en-GB"/>
              </w:rPr>
            </w:pPr>
            <w:r>
              <w:rPr>
                <w:lang w:val="en-GB"/>
              </w:rPr>
              <w:t>1</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WS (test)</w:t>
            </w:r>
          </w:p>
        </w:tc>
        <w:tc>
          <w:tcPr>
            <w:tcW w:w="1347" w:type="dxa"/>
          </w:tcPr>
          <w:p w:rsidR="00F85268" w:rsidRPr="004F1732" w:rsidRDefault="00F85268" w:rsidP="00DB11A8">
            <w:pPr>
              <w:jc w:val="center"/>
              <w:rPr>
                <w:lang w:val="en-GB"/>
              </w:rPr>
            </w:pPr>
            <w:r w:rsidRPr="004F1732">
              <w:rPr>
                <w:lang w:val="en-GB"/>
              </w:rPr>
              <w:t>5</w:t>
            </w:r>
            <w:r>
              <w:rPr>
                <w:lang w:val="en-GB"/>
              </w:rPr>
              <w:t xml:space="preserve"> m/s</w:t>
            </w:r>
          </w:p>
        </w:tc>
        <w:tc>
          <w:tcPr>
            <w:tcW w:w="1365" w:type="dxa"/>
          </w:tcPr>
          <w:p w:rsidR="00F85268" w:rsidRPr="004F1732" w:rsidRDefault="00F85268" w:rsidP="00DB11A8">
            <w:pPr>
              <w:jc w:val="center"/>
              <w:rPr>
                <w:lang w:val="en-GB"/>
              </w:rPr>
            </w:pPr>
            <w:r>
              <w:rPr>
                <w:lang w:val="en-GB"/>
              </w:rPr>
              <w:t>1.3 m/s</w:t>
            </w:r>
          </w:p>
        </w:tc>
        <w:tc>
          <w:tcPr>
            <w:tcW w:w="1409" w:type="dxa"/>
          </w:tcPr>
          <w:p w:rsidR="00F85268" w:rsidRPr="004F1732" w:rsidRDefault="00F85268" w:rsidP="00DB11A8">
            <w:pPr>
              <w:jc w:val="center"/>
              <w:rPr>
                <w:lang w:val="en-GB"/>
              </w:rPr>
            </w:pPr>
            <w:r>
              <w:rPr>
                <w:lang w:val="en-GB"/>
              </w:rPr>
              <w:t>1.16 m/s</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jc w:val="center"/>
              <w:rPr>
                <w:lang w:val="en-GB"/>
              </w:rPr>
            </w:pPr>
            <w:r>
              <w:rPr>
                <w:lang w:val="en-GB"/>
              </w:rPr>
              <w:t>NA</w:t>
            </w:r>
          </w:p>
        </w:tc>
      </w:tr>
      <w:tr w:rsidR="00F85268" w:rsidRPr="004F1732" w:rsidTr="00F85268">
        <w:trPr>
          <w:jc w:val="center"/>
        </w:trPr>
        <w:tc>
          <w:tcPr>
            <w:tcW w:w="1526" w:type="dxa"/>
          </w:tcPr>
          <w:p w:rsidR="00F85268" w:rsidRPr="004F1732" w:rsidRDefault="00F85268" w:rsidP="00DB11A8">
            <w:pPr>
              <w:jc w:val="both"/>
              <w:rPr>
                <w:lang w:val="en-GB"/>
              </w:rPr>
            </w:pPr>
            <w:r w:rsidRPr="004F1732">
              <w:rPr>
                <w:lang w:val="en-GB"/>
              </w:rPr>
              <w:t>TEMP (test)</w:t>
            </w:r>
          </w:p>
        </w:tc>
        <w:tc>
          <w:tcPr>
            <w:tcW w:w="1347" w:type="dxa"/>
          </w:tcPr>
          <w:p w:rsidR="00F85268" w:rsidRPr="004F1732" w:rsidRDefault="00F85268" w:rsidP="00DB11A8">
            <w:pPr>
              <w:jc w:val="center"/>
              <w:rPr>
                <w:lang w:val="en-GB"/>
              </w:rPr>
            </w:pPr>
            <w:r w:rsidRPr="004F1732">
              <w:rPr>
                <w:lang w:val="en-GB"/>
              </w:rPr>
              <w:t>25</w:t>
            </w:r>
            <w:r>
              <w:rPr>
                <w:lang w:val="en-GB"/>
              </w:rPr>
              <w:t xml:space="preserve"> K</w:t>
            </w:r>
          </w:p>
        </w:tc>
        <w:tc>
          <w:tcPr>
            <w:tcW w:w="1365" w:type="dxa"/>
          </w:tcPr>
          <w:p w:rsidR="00F85268" w:rsidRPr="004F1732" w:rsidRDefault="00F85268" w:rsidP="00DB11A8">
            <w:pPr>
              <w:jc w:val="center"/>
              <w:rPr>
                <w:lang w:val="en-GB"/>
              </w:rPr>
            </w:pPr>
            <w:r>
              <w:rPr>
                <w:lang w:val="en-GB"/>
              </w:rPr>
              <w:t>1.25 K</w:t>
            </w:r>
          </w:p>
        </w:tc>
        <w:tc>
          <w:tcPr>
            <w:tcW w:w="1409" w:type="dxa"/>
          </w:tcPr>
          <w:p w:rsidR="00F85268" w:rsidRPr="004F1732" w:rsidRDefault="00F85268" w:rsidP="00DB11A8">
            <w:pPr>
              <w:jc w:val="center"/>
              <w:rPr>
                <w:lang w:val="en-GB"/>
              </w:rPr>
            </w:pPr>
            <w:r>
              <w:rPr>
                <w:lang w:val="en-GB"/>
              </w:rPr>
              <w:t>1.25 K</w:t>
            </w:r>
          </w:p>
        </w:tc>
        <w:tc>
          <w:tcPr>
            <w:tcW w:w="1159" w:type="dxa"/>
          </w:tcPr>
          <w:p w:rsidR="00F85268" w:rsidRPr="004F1732" w:rsidRDefault="00F85268" w:rsidP="00DB11A8">
            <w:pPr>
              <w:jc w:val="center"/>
              <w:rPr>
                <w:lang w:val="en-GB"/>
              </w:rPr>
            </w:pPr>
            <w:r>
              <w:rPr>
                <w:lang w:val="en-GB"/>
              </w:rPr>
              <w:t>NA</w:t>
            </w:r>
          </w:p>
        </w:tc>
        <w:tc>
          <w:tcPr>
            <w:tcW w:w="1274" w:type="dxa"/>
          </w:tcPr>
          <w:p w:rsidR="00F85268" w:rsidRPr="004F1732" w:rsidRDefault="00F85268" w:rsidP="00DB11A8">
            <w:pPr>
              <w:keepNext/>
              <w:jc w:val="center"/>
              <w:rPr>
                <w:lang w:val="en-GB"/>
              </w:rPr>
            </w:pPr>
            <w:r>
              <w:rPr>
                <w:lang w:val="en-GB"/>
              </w:rPr>
              <w:t>NA</w:t>
            </w:r>
          </w:p>
        </w:tc>
      </w:tr>
    </w:tbl>
    <w:p w:rsidR="00F85268" w:rsidRDefault="00F85268" w:rsidP="00496298">
      <w:pPr>
        <w:jc w:val="both"/>
      </w:pPr>
    </w:p>
    <w:p w:rsidR="00496298" w:rsidRDefault="00F85268" w:rsidP="00496298">
      <w:pPr>
        <w:jc w:val="both"/>
      </w:pPr>
      <w:r>
        <w:t xml:space="preserve">A practical example of introduction of </w:t>
      </w:r>
      <w:r w:rsidR="00445AD7">
        <w:t xml:space="preserve">the </w:t>
      </w:r>
      <w:r>
        <w:t xml:space="preserve">uncertainty parameters using the second methodology is provided in </w:t>
      </w:r>
      <w:hyperlink r:id="rId98" w:anchor="_" w:history="1">
        <w:r w:rsidR="001D7E1A">
          <w:rPr>
            <w:rStyle w:val="Hyperlink"/>
          </w:rPr>
          <w:t>User’s Guide</w:t>
        </w:r>
        <w:r w:rsidRPr="00445AD7">
          <w:rPr>
            <w:rStyle w:val="Hyperlink"/>
          </w:rPr>
          <w:t xml:space="preserve"> section </w:t>
        </w:r>
        <w:r w:rsidRPr="00445AD7">
          <w:rPr>
            <w:rStyle w:val="Hyperlink"/>
          </w:rPr>
          <w:fldChar w:fldCharType="begin"/>
        </w:r>
        <w:r w:rsidRPr="00445AD7">
          <w:rPr>
            <w:rStyle w:val="Hyperlink"/>
          </w:rPr>
          <w:instrText xml:space="preserve"> REF _Ref398373453 \r \h </w:instrText>
        </w:r>
        <w:r w:rsidRPr="00445AD7">
          <w:rPr>
            <w:rStyle w:val="Hyperlink"/>
          </w:rPr>
        </w:r>
        <w:r w:rsidRPr="00445AD7">
          <w:rPr>
            <w:rStyle w:val="Hyperlink"/>
          </w:rPr>
          <w:fldChar w:fldCharType="separate"/>
        </w:r>
        <w:r w:rsidR="001207FB">
          <w:rPr>
            <w:rStyle w:val="Hyperlink"/>
          </w:rPr>
          <w:t>6.1</w:t>
        </w:r>
        <w:r w:rsidRPr="00445AD7">
          <w:rPr>
            <w:rStyle w:val="Hyperlink"/>
          </w:rPr>
          <w:fldChar w:fldCharType="end"/>
        </w:r>
      </w:hyperlink>
    </w:p>
    <w:p w:rsidR="00690A5A" w:rsidRPr="00340FF8" w:rsidRDefault="00690A5A" w:rsidP="00DA4871">
      <w:pPr>
        <w:pStyle w:val="Heading3"/>
        <w:numPr>
          <w:ilvl w:val="1"/>
          <w:numId w:val="32"/>
        </w:numPr>
        <w:rPr>
          <w:rFonts w:cs="Arial"/>
          <w:szCs w:val="26"/>
          <w:lang w:val="en-GB"/>
        </w:rPr>
      </w:pPr>
      <w:bookmarkStart w:id="329" w:name="_Ref399842265"/>
      <w:bookmarkStart w:id="330" w:name="_Toc412107638"/>
      <w:r w:rsidRPr="00340FF8">
        <w:rPr>
          <w:rFonts w:cs="Arial"/>
          <w:szCs w:val="26"/>
          <w:lang w:val="en-GB"/>
        </w:rPr>
        <w:t>The 90% principle</w:t>
      </w:r>
      <w:bookmarkEnd w:id="115"/>
      <w:bookmarkEnd w:id="316"/>
      <w:bookmarkEnd w:id="329"/>
      <w:bookmarkEnd w:id="330"/>
    </w:p>
    <w:p w:rsidR="00690A5A" w:rsidRDefault="00690A5A" w:rsidP="00B160F3">
      <w:pPr>
        <w:rPr>
          <w:lang w:val="en-GB"/>
        </w:rPr>
      </w:pPr>
    </w:p>
    <w:p w:rsidR="00690A5A" w:rsidRDefault="00690A5A" w:rsidP="00B160F3">
      <w:pPr>
        <w:jc w:val="both"/>
        <w:rPr>
          <w:lang w:val="en-GB"/>
        </w:rPr>
      </w:pPr>
      <w:r>
        <w:rPr>
          <w:lang w:val="en-GB"/>
        </w:rPr>
        <w:t xml:space="preserve">For all statistical indicators used in DELTA for benchmarking purposes the approach </w:t>
      </w:r>
      <w:r w:rsidR="00252D72">
        <w:rPr>
          <w:lang w:val="en-GB"/>
        </w:rPr>
        <w:t xml:space="preserve">currently </w:t>
      </w:r>
      <w:r>
        <w:rPr>
          <w:lang w:val="en-GB"/>
        </w:rPr>
        <w:t xml:space="preserve">used in the AQD has been followed. This means that </w:t>
      </w:r>
      <w:r w:rsidR="003E443D">
        <w:rPr>
          <w:lang w:val="en-GB"/>
        </w:rPr>
        <w:t xml:space="preserve">the </w:t>
      </w:r>
      <w:r w:rsidR="00252D72">
        <w:rPr>
          <w:lang w:val="en-GB"/>
        </w:rPr>
        <w:t xml:space="preserve">model </w:t>
      </w:r>
      <w:r w:rsidR="003E443D">
        <w:rPr>
          <w:lang w:val="en-GB"/>
        </w:rPr>
        <w:t>quality objective</w:t>
      </w:r>
      <w:r>
        <w:rPr>
          <w:lang w:val="en-GB"/>
        </w:rPr>
        <w:t xml:space="preserve"> </w:t>
      </w:r>
      <w:r>
        <w:rPr>
          <w:lang w:val="en-GB"/>
        </w:rPr>
        <w:lastRenderedPageBreak/>
        <w:t>must be fulfilled for at least 90% of the available stations. Given the integer nature of the station number this criteria sometimes means a larger than 90% of the available stations to fulfil the criteria. For example all stations will need to fulfil the criteria if the number of stations is lower than 10. This point is also relevant when considering group of stations (</w:t>
      </w:r>
      <w:hyperlink w:anchor="_The_data_selection" w:history="1">
        <w:r w:rsidRPr="00252D72">
          <w:rPr>
            <w:rStyle w:val="Hyperlink"/>
            <w:lang w:val="en-GB"/>
          </w:rPr>
          <w:t xml:space="preserve">see User’s Guide </w:t>
        </w:r>
        <w:proofErr w:type="gramStart"/>
        <w:r w:rsidRPr="00252D72">
          <w:rPr>
            <w:rStyle w:val="Hyperlink"/>
            <w:lang w:val="en-GB"/>
          </w:rPr>
          <w:t xml:space="preserve">Section </w:t>
        </w:r>
        <w:proofErr w:type="gramEnd"/>
        <w:r w:rsidR="00D84817">
          <w:rPr>
            <w:rStyle w:val="Hyperlink"/>
            <w:lang w:val="en-GB"/>
          </w:rPr>
          <w:fldChar w:fldCharType="begin"/>
        </w:r>
        <w:r w:rsidR="00D84817">
          <w:rPr>
            <w:rStyle w:val="Hyperlink"/>
            <w:lang w:val="en-GB"/>
          </w:rPr>
          <w:instrText xml:space="preserve"> REF _Ref394562984 \r \h </w:instrText>
        </w:r>
        <w:r w:rsidR="00D84817">
          <w:rPr>
            <w:rStyle w:val="Hyperlink"/>
            <w:lang w:val="en-GB"/>
          </w:rPr>
        </w:r>
        <w:r w:rsidR="00D84817">
          <w:rPr>
            <w:rStyle w:val="Hyperlink"/>
            <w:lang w:val="en-GB"/>
          </w:rPr>
          <w:fldChar w:fldCharType="separate"/>
        </w:r>
        <w:r w:rsidR="001207FB">
          <w:rPr>
            <w:rStyle w:val="Hyperlink"/>
            <w:lang w:val="en-GB"/>
          </w:rPr>
          <w:t>5.1</w:t>
        </w:r>
        <w:r w:rsidR="00D84817">
          <w:rPr>
            <w:rStyle w:val="Hyperlink"/>
            <w:lang w:val="en-GB"/>
          </w:rPr>
          <w:fldChar w:fldCharType="end"/>
        </w:r>
      </w:hyperlink>
      <w:r>
        <w:rPr>
          <w:lang w:val="en-GB"/>
        </w:rPr>
        <w:t xml:space="preserve">) when the 90% option is selected; the number of stations which can be discarded and the effective percentage of stations kept within a given group depends on the number of stations composing this group. </w:t>
      </w:r>
    </w:p>
    <w:p w:rsidR="003E443D" w:rsidRDefault="003E443D" w:rsidP="00B160F3">
      <w:pPr>
        <w:jc w:val="both"/>
        <w:rPr>
          <w:lang w:val="en-GB"/>
        </w:rPr>
      </w:pPr>
    </w:p>
    <w:p w:rsidR="00690A5A" w:rsidRDefault="00690A5A" w:rsidP="00DA4871">
      <w:pPr>
        <w:pStyle w:val="Heading2"/>
        <w:numPr>
          <w:ilvl w:val="0"/>
          <w:numId w:val="32"/>
        </w:numPr>
        <w:rPr>
          <w:lang w:val="en-GB"/>
        </w:rPr>
      </w:pPr>
      <w:bookmarkStart w:id="331" w:name="_Benchmarking_report"/>
      <w:bookmarkStart w:id="332" w:name="_Ref341164505"/>
      <w:bookmarkStart w:id="333" w:name="_Ref341164664"/>
      <w:bookmarkStart w:id="334" w:name="_Toc412107639"/>
      <w:bookmarkEnd w:id="331"/>
      <w:r>
        <w:rPr>
          <w:lang w:val="en-GB"/>
        </w:rPr>
        <w:t>Benchmarking report</w:t>
      </w:r>
      <w:bookmarkEnd w:id="332"/>
      <w:bookmarkEnd w:id="333"/>
      <w:bookmarkEnd w:id="334"/>
    </w:p>
    <w:p w:rsidR="00690A5A" w:rsidRDefault="00690A5A" w:rsidP="00F82C2B">
      <w:pPr>
        <w:rPr>
          <w:lang w:val="en-GB"/>
        </w:rPr>
      </w:pPr>
    </w:p>
    <w:p w:rsidR="00690A5A" w:rsidRPr="00F82C2B" w:rsidRDefault="00690A5A" w:rsidP="00F82C2B">
      <w:pPr>
        <w:rPr>
          <w:lang w:val="en-GB"/>
        </w:rPr>
      </w:pPr>
      <w:r>
        <w:rPr>
          <w:lang w:val="en-GB"/>
        </w:rPr>
        <w:t xml:space="preserve">These reports are currently available for </w:t>
      </w:r>
      <w:r w:rsidR="00252D72">
        <w:rPr>
          <w:lang w:val="en-GB"/>
        </w:rPr>
        <w:t xml:space="preserve">the hourly </w:t>
      </w:r>
      <w:r>
        <w:rPr>
          <w:lang w:val="en-GB"/>
        </w:rPr>
        <w:t xml:space="preserve">NO2, </w:t>
      </w:r>
      <w:r w:rsidR="00252D72">
        <w:rPr>
          <w:lang w:val="en-GB"/>
        </w:rPr>
        <w:t xml:space="preserve">the 8h daily maximum </w:t>
      </w:r>
      <w:r>
        <w:rPr>
          <w:lang w:val="en-GB"/>
        </w:rPr>
        <w:t xml:space="preserve">O3 and </w:t>
      </w:r>
      <w:r w:rsidR="00252D72">
        <w:rPr>
          <w:lang w:val="en-GB"/>
        </w:rPr>
        <w:t xml:space="preserve">daily </w:t>
      </w:r>
      <w:r>
        <w:rPr>
          <w:lang w:val="en-GB"/>
        </w:rPr>
        <w:t>PM10</w:t>
      </w:r>
      <w:r w:rsidR="00E81130">
        <w:rPr>
          <w:lang w:val="en-GB"/>
        </w:rPr>
        <w:t xml:space="preserve"> and PM2.5</w:t>
      </w:r>
      <w:r>
        <w:rPr>
          <w:lang w:val="en-GB"/>
        </w:rPr>
        <w:t>.</w:t>
      </w:r>
    </w:p>
    <w:p w:rsidR="00690A5A" w:rsidRPr="00340FF8" w:rsidRDefault="00690A5A" w:rsidP="00A27D49">
      <w:pPr>
        <w:pStyle w:val="ListParagraph"/>
        <w:keepNext/>
        <w:spacing w:before="240" w:after="60" w:line="240" w:lineRule="auto"/>
        <w:ind w:left="360"/>
        <w:contextualSpacing w:val="0"/>
        <w:outlineLvl w:val="2"/>
        <w:rPr>
          <w:rFonts w:ascii="Arial" w:hAnsi="Arial" w:cs="Arial"/>
          <w:b/>
          <w:bCs/>
          <w:vanish/>
          <w:sz w:val="26"/>
          <w:szCs w:val="26"/>
          <w:lang w:val="en-GB"/>
        </w:rPr>
      </w:pPr>
      <w:bookmarkStart w:id="335" w:name="_Toc339200546"/>
      <w:bookmarkStart w:id="336" w:name="_Toc339200681"/>
      <w:bookmarkStart w:id="337" w:name="_Toc339200803"/>
      <w:bookmarkStart w:id="338" w:name="_Toc339200957"/>
      <w:bookmarkStart w:id="339" w:name="_Toc339201044"/>
      <w:bookmarkStart w:id="340" w:name="_Toc339201105"/>
      <w:bookmarkStart w:id="341" w:name="_Toc339201148"/>
      <w:bookmarkStart w:id="342" w:name="_Toc339201356"/>
      <w:bookmarkStart w:id="343" w:name="_Toc339201465"/>
      <w:bookmarkStart w:id="344" w:name="_Toc339201548"/>
      <w:bookmarkStart w:id="345" w:name="_Toc339300724"/>
      <w:bookmarkStart w:id="346" w:name="_Toc339301741"/>
      <w:bookmarkStart w:id="347" w:name="_Toc339302990"/>
      <w:bookmarkStart w:id="348" w:name="_Toc339307726"/>
      <w:bookmarkStart w:id="349" w:name="_Toc339311296"/>
      <w:bookmarkStart w:id="350" w:name="_Toc339314954"/>
      <w:bookmarkStart w:id="351" w:name="_Toc339315115"/>
      <w:bookmarkStart w:id="352" w:name="_Toc339315239"/>
      <w:bookmarkStart w:id="353" w:name="_Toc339610906"/>
      <w:bookmarkStart w:id="354" w:name="_Toc339611431"/>
      <w:bookmarkStart w:id="355" w:name="_Toc340147705"/>
      <w:bookmarkStart w:id="356" w:name="_Toc340163121"/>
      <w:bookmarkStart w:id="357" w:name="_Toc341429582"/>
      <w:bookmarkStart w:id="358" w:name="_Toc342032161"/>
      <w:bookmarkStart w:id="359" w:name="_Toc342032224"/>
      <w:bookmarkStart w:id="360" w:name="_Toc372900675"/>
      <w:bookmarkStart w:id="361" w:name="_Toc372901676"/>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690A5A" w:rsidRPr="00340FF8" w:rsidRDefault="00690A5A" w:rsidP="00DA4871">
      <w:pPr>
        <w:pStyle w:val="Heading3"/>
        <w:numPr>
          <w:ilvl w:val="1"/>
          <w:numId w:val="32"/>
        </w:numPr>
        <w:rPr>
          <w:rFonts w:cs="Arial"/>
          <w:szCs w:val="26"/>
          <w:lang w:val="en-GB"/>
        </w:rPr>
      </w:pPr>
      <w:bookmarkStart w:id="362" w:name="_Ref392507105"/>
      <w:bookmarkStart w:id="363" w:name="_Ref392507134"/>
      <w:bookmarkStart w:id="364" w:name="_Ref392507245"/>
      <w:bookmarkStart w:id="365" w:name="_Toc412107640"/>
      <w:r w:rsidRPr="00340FF8">
        <w:rPr>
          <w:rFonts w:cs="Arial"/>
          <w:szCs w:val="26"/>
          <w:lang w:val="en-GB"/>
        </w:rPr>
        <w:t>Hourly frequency</w:t>
      </w:r>
      <w:bookmarkEnd w:id="362"/>
      <w:bookmarkEnd w:id="363"/>
      <w:bookmarkEnd w:id="364"/>
      <w:bookmarkEnd w:id="365"/>
    </w:p>
    <w:p w:rsidR="00690A5A" w:rsidRPr="005E15A3" w:rsidRDefault="00690A5A" w:rsidP="005E15A3">
      <w:pPr>
        <w:pStyle w:val="Heading4"/>
        <w:rPr>
          <w:b w:val="0"/>
          <w:i/>
          <w:sz w:val="24"/>
          <w:szCs w:val="24"/>
          <w:u w:val="single"/>
          <w:lang w:val="en-GB"/>
        </w:rPr>
      </w:pPr>
      <w:bookmarkStart w:id="366" w:name="_Target_Diagram_(Fig2"/>
      <w:bookmarkStart w:id="367" w:name="_Target_Diagram_(Fig9"/>
      <w:bookmarkEnd w:id="366"/>
      <w:bookmarkEnd w:id="367"/>
      <w:r w:rsidRPr="005E15A3">
        <w:rPr>
          <w:b w:val="0"/>
          <w:i/>
          <w:sz w:val="24"/>
          <w:szCs w:val="24"/>
          <w:u w:val="single"/>
          <w:lang w:val="en-GB"/>
        </w:rPr>
        <w:t>Target Diagram</w:t>
      </w:r>
      <w:r w:rsidR="001D7E1A">
        <w:rPr>
          <w:b w:val="0"/>
          <w:i/>
          <w:sz w:val="24"/>
          <w:szCs w:val="24"/>
          <w:u w:val="single"/>
          <w:lang w:val="en-GB"/>
        </w:rPr>
        <w:t xml:space="preserve"> (Fig9</w:t>
      </w:r>
      <w:r>
        <w:rPr>
          <w:b w:val="0"/>
          <w:i/>
          <w:sz w:val="24"/>
          <w:szCs w:val="24"/>
          <w:u w:val="single"/>
          <w:lang w:val="en-GB"/>
        </w:rPr>
        <w:t xml:space="preserve"> Upper diagram)</w:t>
      </w:r>
    </w:p>
    <w:p w:rsidR="00690A5A" w:rsidRDefault="00690A5A" w:rsidP="003470C1">
      <w:pPr>
        <w:rPr>
          <w:lang w:val="en-GB"/>
        </w:rPr>
      </w:pPr>
    </w:p>
    <w:p w:rsidR="00690A5A" w:rsidRDefault="002A6796" w:rsidP="003470C1">
      <w:pPr>
        <w:jc w:val="both"/>
        <w:rPr>
          <w:lang w:val="en-GB"/>
        </w:rPr>
      </w:pPr>
      <w:r>
        <w:rPr>
          <w:lang w:val="en-GB"/>
        </w:rPr>
        <w:t xml:space="preserve">The </w:t>
      </w:r>
      <w:r w:rsidR="00690A5A">
        <w:rPr>
          <w:lang w:val="en-GB"/>
        </w:rPr>
        <w:t xml:space="preserve">MQO as described by Equation (1) is used as main indicator. In the normalised Target diagram, it represents the distance between the origin and a given station point. As mentioned above the performance criterion for the target indicator is set to unity </w:t>
      </w:r>
      <w:r w:rsidR="007D72D1">
        <w:rPr>
          <w:lang w:val="en-GB"/>
        </w:rPr>
        <w:t xml:space="preserve">(circle limit) </w:t>
      </w:r>
      <w:r w:rsidR="00690A5A">
        <w:rPr>
          <w:lang w:val="en-GB"/>
        </w:rPr>
        <w:t xml:space="preserve">regardless of spatial scale and pollutant and it is expected to be </w:t>
      </w:r>
      <w:r w:rsidR="00690A5A" w:rsidRPr="00E81130">
        <w:rPr>
          <w:b/>
          <w:lang w:val="en-GB"/>
        </w:rPr>
        <w:t>fulfilled by at least 90%</w:t>
      </w:r>
      <w:r w:rsidR="00690A5A">
        <w:rPr>
          <w:lang w:val="en-GB"/>
        </w:rPr>
        <w:t xml:space="preserve"> of the available stations.</w:t>
      </w:r>
      <w:r w:rsidR="007D72D1">
        <w:rPr>
          <w:lang w:val="en-GB"/>
        </w:rPr>
        <w:t xml:space="preserve"> The normalised bias (first term on the right hand side of Equation [3]) is use for the vertical axis while the centred root mean square error (CRMSE) (sum of the two last terms on the right hand side of Equation [3]) </w:t>
      </w:r>
      <w:proofErr w:type="spellStart"/>
      <w:r w:rsidR="007D72D1">
        <w:rPr>
          <w:lang w:val="en-GB"/>
        </w:rPr>
        <w:t>ius</w:t>
      </w:r>
      <w:proofErr w:type="spellEnd"/>
      <w:r w:rsidR="007D72D1">
        <w:rPr>
          <w:lang w:val="en-GB"/>
        </w:rPr>
        <w:t xml:space="preserve"> used to define the X axis.</w:t>
      </w:r>
    </w:p>
    <w:p w:rsidR="00690A5A" w:rsidRDefault="00690A5A" w:rsidP="003470C1">
      <w:pPr>
        <w:jc w:val="both"/>
        <w:rPr>
          <w:lang w:val="en-GB"/>
        </w:rPr>
      </w:pPr>
    </w:p>
    <w:p w:rsidR="0054252F" w:rsidRDefault="00690A5A" w:rsidP="003470C1">
      <w:pPr>
        <w:jc w:val="both"/>
        <w:rPr>
          <w:lang w:val="en-GB"/>
        </w:rPr>
      </w:pPr>
      <w:r w:rsidRPr="005E15A3">
        <w:rPr>
          <w:lang w:val="en-GB"/>
        </w:rPr>
        <w:t>The percentage of stations fulfilling the target criterion is indicated in the upper left corner and is meant to be used as the main indicator in the benchmarking procedure. As mentioned</w:t>
      </w:r>
      <w:r>
        <w:rPr>
          <w:lang w:val="en-GB"/>
        </w:rPr>
        <w:t xml:space="preserve"> above, values higher than 90% must be reached. </w:t>
      </w:r>
      <w:r w:rsidR="00B5321E">
        <w:rPr>
          <w:lang w:val="en-GB"/>
        </w:rPr>
        <w:t xml:space="preserve">The uncertainty parameters </w:t>
      </w:r>
      <w:r w:rsidR="00A96179">
        <w:rPr>
          <w:lang w:val="en-GB"/>
        </w:rPr>
        <w:t>(</w:t>
      </w:r>
      <w:r w:rsidR="00A96179" w:rsidRPr="00A96179">
        <w:rPr>
          <w:position w:val="-10"/>
          <w:lang w:val="en-GB"/>
        </w:rPr>
        <w:object w:dxaOrig="1579" w:dyaOrig="360">
          <v:shape id="_x0000_i1065" type="#_x0000_t75" style="width:78.5pt;height:18pt" o:ole="">
            <v:imagedata r:id="rId99" o:title=""/>
          </v:shape>
          <o:OLEObject Type="Embed" ProgID="Equation.3" ShapeID="_x0000_i1065" DrawAspect="Content" ObjectID="_1486189774" r:id="rId100"/>
        </w:object>
      </w:r>
      <w:r w:rsidR="00A96179">
        <w:rPr>
          <w:lang w:val="en-GB"/>
        </w:rPr>
        <w:t xml:space="preserve">) used to produce the diagram are listed on the top right-hand side. </w:t>
      </w:r>
    </w:p>
    <w:p w:rsidR="0054252F" w:rsidRDefault="0054252F" w:rsidP="003470C1">
      <w:pPr>
        <w:jc w:val="both"/>
        <w:rPr>
          <w:lang w:val="en-GB"/>
        </w:rPr>
      </w:pPr>
    </w:p>
    <w:p w:rsidR="00690A5A" w:rsidRDefault="0054252F" w:rsidP="003470C1">
      <w:pPr>
        <w:jc w:val="both"/>
        <w:rPr>
          <w:lang w:val="en-GB"/>
        </w:rPr>
      </w:pPr>
      <w:r>
        <w:rPr>
          <w:lang w:val="en-GB"/>
        </w:rPr>
        <w:t>The four quadrants in the Target diagram correspond to the following conditions, all based on Equation (3):</w:t>
      </w:r>
    </w:p>
    <w:p w:rsidR="00DA6EA1" w:rsidRDefault="00DA6EA1" w:rsidP="00DA6EA1">
      <w:pPr>
        <w:jc w:val="both"/>
        <w:rPr>
          <w:lang w:val="en-GB"/>
        </w:rPr>
      </w:pPr>
    </w:p>
    <w:tbl>
      <w:tblPr>
        <w:tblStyle w:val="TableGrid"/>
        <w:tblW w:w="0" w:type="auto"/>
        <w:tblLook w:val="04A0" w:firstRow="1" w:lastRow="0" w:firstColumn="1" w:lastColumn="0" w:noHBand="0" w:noVBand="1"/>
      </w:tblPr>
      <w:tblGrid>
        <w:gridCol w:w="4183"/>
        <w:gridCol w:w="2987"/>
        <w:gridCol w:w="2073"/>
      </w:tblGrid>
      <w:tr w:rsidR="00DA6EA1" w:rsidTr="00DA6EA1">
        <w:tc>
          <w:tcPr>
            <w:tcW w:w="4183" w:type="dxa"/>
            <w:vAlign w:val="center"/>
          </w:tcPr>
          <w:p w:rsidR="00DA6EA1" w:rsidRDefault="00DA6EA1" w:rsidP="00DA6EA1">
            <w:pPr>
              <w:jc w:val="center"/>
              <w:rPr>
                <w:lang w:val="en-GB"/>
              </w:rPr>
            </w:pPr>
            <w:r>
              <w:rPr>
                <w:lang w:val="en-GB"/>
              </w:rPr>
              <w:t>Condition I</w:t>
            </w:r>
          </w:p>
        </w:tc>
        <w:tc>
          <w:tcPr>
            <w:tcW w:w="2987" w:type="dxa"/>
            <w:vAlign w:val="center"/>
          </w:tcPr>
          <w:p w:rsidR="00DA6EA1" w:rsidRDefault="00DA6EA1" w:rsidP="00DA6EA1">
            <w:pPr>
              <w:jc w:val="center"/>
              <w:rPr>
                <w:lang w:val="en-GB"/>
              </w:rPr>
            </w:pPr>
            <w:r>
              <w:rPr>
                <w:lang w:val="en-GB"/>
              </w:rPr>
              <w:t>Condition II</w:t>
            </w:r>
          </w:p>
        </w:tc>
        <w:tc>
          <w:tcPr>
            <w:tcW w:w="2073" w:type="dxa"/>
            <w:vAlign w:val="center"/>
          </w:tcPr>
          <w:p w:rsidR="00DA6EA1" w:rsidRDefault="00DA6EA1" w:rsidP="00DA6EA1">
            <w:pPr>
              <w:jc w:val="both"/>
              <w:rPr>
                <w:lang w:val="en-GB"/>
              </w:rPr>
            </w:pPr>
            <w:r>
              <w:rPr>
                <w:lang w:val="en-GB"/>
              </w:rPr>
              <w:t>Position in target diagram</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140" w:dyaOrig="760">
                <v:shape id="_x0000_i1066" type="#_x0000_t75" style="width:198pt;height:36.5pt" o:ole="">
                  <v:imagedata r:id="rId101" o:title=""/>
                </v:shape>
                <o:OLEObject Type="Embed" ProgID="Equation.3" ShapeID="_x0000_i1066" DrawAspect="Content" ObjectID="_1486189775" r:id="rId102"/>
              </w:object>
            </w:r>
          </w:p>
        </w:tc>
        <w:tc>
          <w:tcPr>
            <w:tcW w:w="2987" w:type="dxa"/>
            <w:vAlign w:val="center"/>
          </w:tcPr>
          <w:p w:rsidR="00DA6EA1" w:rsidRDefault="00DA6EA1" w:rsidP="00DA6EA1">
            <w:pPr>
              <w:jc w:val="center"/>
              <w:rPr>
                <w:lang w:val="en-GB"/>
              </w:rPr>
            </w:pPr>
            <w:r w:rsidRPr="00DA6EA1">
              <w:rPr>
                <w:position w:val="-6"/>
                <w:sz w:val="24"/>
                <w:szCs w:val="24"/>
              </w:rPr>
              <w:object w:dxaOrig="1020" w:dyaOrig="279">
                <v:shape id="_x0000_i1067" type="#_x0000_t75" style="width:49pt;height:13.5pt" o:ole="">
                  <v:imagedata r:id="rId103" o:title=""/>
                </v:shape>
                <o:OLEObject Type="Embed" ProgID="Equation.3" ShapeID="_x0000_i1067" DrawAspect="Content" ObjectID="_1486189776" r:id="rId104"/>
              </w:object>
            </w:r>
          </w:p>
        </w:tc>
        <w:tc>
          <w:tcPr>
            <w:tcW w:w="2073" w:type="dxa"/>
            <w:vAlign w:val="center"/>
          </w:tcPr>
          <w:p w:rsidR="00DA6EA1" w:rsidRDefault="00DA6EA1" w:rsidP="00DA6EA1">
            <w:pPr>
              <w:jc w:val="center"/>
              <w:rPr>
                <w:lang w:val="en-GB"/>
              </w:rPr>
            </w:pPr>
            <w:r>
              <w:rPr>
                <w:lang w:val="en-GB"/>
              </w:rPr>
              <w:t>Top quadrant</w:t>
            </w:r>
          </w:p>
        </w:tc>
      </w:tr>
      <w:tr w:rsidR="00DA6EA1" w:rsidTr="00DA6EA1">
        <w:tc>
          <w:tcPr>
            <w:tcW w:w="4183" w:type="dxa"/>
            <w:vAlign w:val="center"/>
          </w:tcPr>
          <w:p w:rsidR="00DA6EA1" w:rsidRPr="000A0EC8" w:rsidRDefault="00DA6EA1" w:rsidP="00DA6EA1">
            <w:pPr>
              <w:jc w:val="both"/>
              <w:rPr>
                <w:position w:val="-32"/>
              </w:rPr>
            </w:pPr>
            <w:r w:rsidRPr="000A0EC8">
              <w:rPr>
                <w:position w:val="-32"/>
                <w:sz w:val="24"/>
                <w:szCs w:val="24"/>
              </w:rPr>
              <w:object w:dxaOrig="4140" w:dyaOrig="760">
                <v:shape id="_x0000_i1068" type="#_x0000_t75" style="width:198pt;height:36.5pt" o:ole="">
                  <v:imagedata r:id="rId101" o:title=""/>
                </v:shape>
                <o:OLEObject Type="Embed" ProgID="Equation.3" ShapeID="_x0000_i1068" DrawAspect="Content" ObjectID="_1486189777" r:id="rId105"/>
              </w:object>
            </w:r>
          </w:p>
        </w:tc>
        <w:tc>
          <w:tcPr>
            <w:tcW w:w="2987" w:type="dxa"/>
            <w:vAlign w:val="center"/>
          </w:tcPr>
          <w:p w:rsidR="00DA6EA1" w:rsidRPr="000A0EC8" w:rsidRDefault="00DA6EA1" w:rsidP="00DA6EA1">
            <w:pPr>
              <w:jc w:val="center"/>
              <w:rPr>
                <w:position w:val="-32"/>
              </w:rPr>
            </w:pPr>
            <w:r w:rsidRPr="00DA6EA1">
              <w:rPr>
                <w:position w:val="-6"/>
                <w:sz w:val="24"/>
                <w:szCs w:val="24"/>
              </w:rPr>
              <w:object w:dxaOrig="1040" w:dyaOrig="279">
                <v:shape id="_x0000_i1069" type="#_x0000_t75" style="width:49.5pt;height:13.5pt" o:ole="">
                  <v:imagedata r:id="rId106" o:title=""/>
                </v:shape>
                <o:OLEObject Type="Embed" ProgID="Equation.3" ShapeID="_x0000_i1069" DrawAspect="Content" ObjectID="_1486189778" r:id="rId107"/>
              </w:object>
            </w:r>
          </w:p>
        </w:tc>
        <w:tc>
          <w:tcPr>
            <w:tcW w:w="2073" w:type="dxa"/>
            <w:vAlign w:val="center"/>
          </w:tcPr>
          <w:p w:rsidR="00DA6EA1" w:rsidRDefault="00DA6EA1" w:rsidP="00DA6EA1">
            <w:pPr>
              <w:jc w:val="center"/>
              <w:rPr>
                <w:lang w:val="en-GB"/>
              </w:rPr>
            </w:pPr>
            <w:r>
              <w:rPr>
                <w:lang w:val="en-GB"/>
              </w:rPr>
              <w:t>Bottom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0" type="#_x0000_t75" style="width:196pt;height:36.5pt" o:ole="">
                  <v:imagedata r:id="rId108" o:title=""/>
                </v:shape>
                <o:OLEObject Type="Embed" ProgID="Equation.3" ShapeID="_x0000_i1070" DrawAspect="Content" ObjectID="_1486189779" r:id="rId109"/>
              </w:object>
            </w:r>
          </w:p>
        </w:tc>
        <w:tc>
          <w:tcPr>
            <w:tcW w:w="2987" w:type="dxa"/>
            <w:vAlign w:val="center"/>
          </w:tcPr>
          <w:p w:rsidR="00DA6EA1" w:rsidRDefault="00DA6EA1" w:rsidP="00DA6EA1">
            <w:pPr>
              <w:jc w:val="both"/>
              <w:rPr>
                <w:lang w:val="en-GB"/>
              </w:rPr>
            </w:pPr>
            <w:r w:rsidRPr="000A0EC8">
              <w:rPr>
                <w:position w:val="-32"/>
                <w:sz w:val="24"/>
                <w:szCs w:val="24"/>
              </w:rPr>
              <w:object w:dxaOrig="2760" w:dyaOrig="760">
                <v:shape id="_x0000_i1071" type="#_x0000_t75" style="width:132pt;height:36.5pt" o:ole="">
                  <v:imagedata r:id="rId110" o:title=""/>
                </v:shape>
                <o:OLEObject Type="Embed" ProgID="Equation.3" ShapeID="_x0000_i1071" DrawAspect="Content" ObjectID="_1486189780" r:id="rId111"/>
              </w:object>
            </w:r>
          </w:p>
        </w:tc>
        <w:tc>
          <w:tcPr>
            <w:tcW w:w="2073" w:type="dxa"/>
            <w:vAlign w:val="center"/>
          </w:tcPr>
          <w:p w:rsidR="00DA6EA1" w:rsidRDefault="00095AFB" w:rsidP="00DA6EA1">
            <w:pPr>
              <w:jc w:val="center"/>
              <w:rPr>
                <w:lang w:val="en-GB"/>
              </w:rPr>
            </w:pPr>
            <w:r>
              <w:rPr>
                <w:lang w:val="en-GB"/>
              </w:rPr>
              <w:t>Right</w:t>
            </w:r>
            <w:r w:rsidR="00DA6EA1">
              <w:rPr>
                <w:lang w:val="en-GB"/>
              </w:rPr>
              <w:t xml:space="preserve"> quadrant</w:t>
            </w:r>
          </w:p>
        </w:tc>
      </w:tr>
      <w:tr w:rsidR="00DA6EA1" w:rsidTr="00DA6EA1">
        <w:tc>
          <w:tcPr>
            <w:tcW w:w="4183" w:type="dxa"/>
            <w:vAlign w:val="center"/>
          </w:tcPr>
          <w:p w:rsidR="00DA6EA1" w:rsidRDefault="00DA6EA1" w:rsidP="00DA6EA1">
            <w:pPr>
              <w:jc w:val="both"/>
              <w:rPr>
                <w:lang w:val="en-GB"/>
              </w:rPr>
            </w:pPr>
            <w:r w:rsidRPr="000A0EC8">
              <w:rPr>
                <w:position w:val="-32"/>
                <w:sz w:val="24"/>
                <w:szCs w:val="24"/>
              </w:rPr>
              <w:object w:dxaOrig="4080" w:dyaOrig="760">
                <v:shape id="_x0000_i1072" type="#_x0000_t75" style="width:196pt;height:36.5pt" o:ole="">
                  <v:imagedata r:id="rId112" o:title=""/>
                </v:shape>
                <o:OLEObject Type="Embed" ProgID="Equation.3" ShapeID="_x0000_i1072" DrawAspect="Content" ObjectID="_1486189781" r:id="rId113"/>
              </w:object>
            </w:r>
          </w:p>
        </w:tc>
        <w:tc>
          <w:tcPr>
            <w:tcW w:w="2987" w:type="dxa"/>
            <w:vAlign w:val="center"/>
          </w:tcPr>
          <w:p w:rsidR="00DA6EA1" w:rsidRDefault="00DA6EA1" w:rsidP="00DA6EA1">
            <w:pPr>
              <w:jc w:val="both"/>
              <w:rPr>
                <w:lang w:val="en-GB"/>
              </w:rPr>
            </w:pPr>
            <w:r w:rsidRPr="000A0EC8">
              <w:rPr>
                <w:position w:val="-32"/>
                <w:sz w:val="24"/>
                <w:szCs w:val="24"/>
              </w:rPr>
              <w:object w:dxaOrig="2780" w:dyaOrig="760">
                <v:shape id="_x0000_i1073" type="#_x0000_t75" style="width:133.5pt;height:36.5pt" o:ole="">
                  <v:imagedata r:id="rId114" o:title=""/>
                </v:shape>
                <o:OLEObject Type="Embed" ProgID="Equation.3" ShapeID="_x0000_i1073" DrawAspect="Content" ObjectID="_1486189782" r:id="rId115"/>
              </w:object>
            </w:r>
          </w:p>
        </w:tc>
        <w:tc>
          <w:tcPr>
            <w:tcW w:w="2073" w:type="dxa"/>
            <w:vAlign w:val="center"/>
          </w:tcPr>
          <w:p w:rsidR="00DA6EA1" w:rsidRDefault="00095AFB" w:rsidP="00DA6EA1">
            <w:pPr>
              <w:jc w:val="center"/>
              <w:rPr>
                <w:lang w:val="en-GB"/>
              </w:rPr>
            </w:pPr>
            <w:r>
              <w:rPr>
                <w:lang w:val="en-GB"/>
              </w:rPr>
              <w:t>Left</w:t>
            </w:r>
            <w:r w:rsidR="00DA6EA1">
              <w:rPr>
                <w:lang w:val="en-GB"/>
              </w:rPr>
              <w:t xml:space="preserve"> quadrant</w:t>
            </w:r>
          </w:p>
        </w:tc>
      </w:tr>
    </w:tbl>
    <w:p w:rsidR="00DA6EA1" w:rsidRDefault="00DA6EA1" w:rsidP="00DA6EA1">
      <w:pPr>
        <w:jc w:val="both"/>
        <w:rPr>
          <w:position w:val="-32"/>
        </w:rPr>
      </w:pPr>
      <w:r>
        <w:rPr>
          <w:position w:val="-32"/>
        </w:rPr>
        <w:t xml:space="preserve">The equation used to distinguish the right </w:t>
      </w:r>
      <w:r w:rsidR="0054252F">
        <w:rPr>
          <w:position w:val="-32"/>
        </w:rPr>
        <w:t xml:space="preserve">(SD) </w:t>
      </w:r>
      <w:r>
        <w:rPr>
          <w:position w:val="-32"/>
        </w:rPr>
        <w:t xml:space="preserve">from the left quadrants </w:t>
      </w:r>
      <w:r w:rsidR="0054252F">
        <w:rPr>
          <w:position w:val="-32"/>
        </w:rPr>
        <w:t xml:space="preserve">(R) </w:t>
      </w:r>
      <w:r w:rsidR="00B5321E">
        <w:rPr>
          <w:position w:val="-32"/>
        </w:rPr>
        <w:t xml:space="preserve">(condition II) </w:t>
      </w:r>
      <w:r>
        <w:rPr>
          <w:position w:val="-32"/>
        </w:rPr>
        <w:t>can be rewritten as:</w:t>
      </w:r>
    </w:p>
    <w:p w:rsidR="00B5321E" w:rsidRDefault="00B5321E" w:rsidP="00DA6EA1">
      <w:pPr>
        <w:jc w:val="both"/>
        <w:rPr>
          <w:position w:val="-32"/>
        </w:rPr>
      </w:pPr>
    </w:p>
    <w:p w:rsidR="00DA6EA1" w:rsidRDefault="00DA6EA1" w:rsidP="00B5321E">
      <w:pPr>
        <w:jc w:val="center"/>
        <w:rPr>
          <w:lang w:val="en-GB"/>
        </w:rPr>
      </w:pPr>
      <w:r w:rsidRPr="000A0EC8">
        <w:rPr>
          <w:position w:val="-32"/>
        </w:rPr>
        <w:object w:dxaOrig="7940" w:dyaOrig="760">
          <v:shape id="_x0000_i1074" type="#_x0000_t75" style="width:380.5pt;height:36.5pt" o:ole="">
            <v:imagedata r:id="rId116" o:title=""/>
          </v:shape>
          <o:OLEObject Type="Embed" ProgID="Equation.3" ShapeID="_x0000_i1074" DrawAspect="Content" ObjectID="_1486189783" r:id="rId117"/>
        </w:object>
      </w:r>
    </w:p>
    <w:p w:rsidR="00B5321E" w:rsidRDefault="00B5321E" w:rsidP="00B5321E">
      <w:pPr>
        <w:rPr>
          <w:lang w:val="en-GB"/>
        </w:rPr>
      </w:pPr>
    </w:p>
    <w:p w:rsidR="00690A5A" w:rsidRDefault="00B5321E" w:rsidP="00B5321E">
      <w:pPr>
        <w:rPr>
          <w:lang w:val="en-GB"/>
        </w:rPr>
      </w:pPr>
      <w:r>
        <w:rPr>
          <w:lang w:val="en-GB"/>
        </w:rPr>
        <w:t>Or in graphical terms:</w:t>
      </w:r>
      <w:r w:rsidR="00690A5A">
        <w:rPr>
          <w:lang w:val="en-GB"/>
        </w:rPr>
        <w:t xml:space="preserve"> </w:t>
      </w:r>
    </w:p>
    <w:p w:rsidR="00B5321E" w:rsidRDefault="00B5321E" w:rsidP="00B5321E">
      <w:pPr>
        <w:rPr>
          <w:lang w:val="en-GB"/>
        </w:rPr>
      </w:pPr>
    </w:p>
    <w:p w:rsidR="00B5321E" w:rsidRDefault="00B5321E" w:rsidP="00B5321E">
      <w:pPr>
        <w:keepNext/>
        <w:jc w:val="center"/>
      </w:pPr>
      <w:r>
        <w:rPr>
          <w:noProof/>
        </w:rPr>
        <w:drawing>
          <wp:inline distT="0" distB="0" distL="0" distR="0" wp14:anchorId="1A62DFDB" wp14:editId="5E32A21C">
            <wp:extent cx="3271580" cy="24211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4439" cy="2423256"/>
                    </a:xfrm>
                    <a:prstGeom prst="rect">
                      <a:avLst/>
                    </a:prstGeom>
                    <a:noFill/>
                  </pic:spPr>
                </pic:pic>
              </a:graphicData>
            </a:graphic>
          </wp:inline>
        </w:drawing>
      </w:r>
    </w:p>
    <w:p w:rsidR="00B5321E" w:rsidRDefault="00B5321E" w:rsidP="00B5321E">
      <w:pPr>
        <w:pStyle w:val="Caption"/>
        <w:rPr>
          <w:lang w:val="en-GB"/>
        </w:rPr>
      </w:pPr>
      <w:r>
        <w:t xml:space="preserve">Figure </w:t>
      </w:r>
      <w:r w:rsidR="00446197">
        <w:fldChar w:fldCharType="begin"/>
      </w:r>
      <w:r w:rsidR="00446197">
        <w:instrText xml:space="preserve"> SEQ Figure \* ARABIC </w:instrText>
      </w:r>
      <w:r w:rsidR="00446197">
        <w:fldChar w:fldCharType="separate"/>
      </w:r>
      <w:r w:rsidR="001207FB">
        <w:rPr>
          <w:noProof/>
        </w:rPr>
        <w:t>8</w:t>
      </w:r>
      <w:r w:rsidR="00446197">
        <w:rPr>
          <w:noProof/>
        </w:rPr>
        <w:fldChar w:fldCharType="end"/>
      </w:r>
      <w:r>
        <w:t>: Split between R- and SD-dominated errors in the Target diagram. (R</w:t>
      </w:r>
      <w:proofErr w:type="gramStart"/>
      <w:r>
        <w:t>,SD</w:t>
      </w:r>
      <w:proofErr w:type="gramEnd"/>
      <w:r>
        <w:t>) indices couples falling in the blue shaded area will be located on the left quadrant, others on the right quadrant.</w:t>
      </w:r>
    </w:p>
    <w:p w:rsidR="00B5321E" w:rsidRDefault="00B5321E" w:rsidP="00B5321E">
      <w:pPr>
        <w:jc w:val="center"/>
        <w:rPr>
          <w:lang w:val="en-GB"/>
        </w:rPr>
      </w:pPr>
    </w:p>
    <w:p w:rsidR="00095AFB" w:rsidRDefault="00095AFB" w:rsidP="00095AFB">
      <w:pPr>
        <w:rPr>
          <w:lang w:val="en-GB"/>
        </w:rPr>
      </w:pPr>
      <w:r>
        <w:rPr>
          <w:lang w:val="en-GB"/>
        </w:rPr>
        <w:t>It is straightforward from this diagram to identify which couples of SD and R indices will lead the station to be within the left or right quadrants</w:t>
      </w:r>
    </w:p>
    <w:p w:rsidR="002A6796" w:rsidRDefault="002A6796" w:rsidP="006600DA">
      <w:pPr>
        <w:ind w:left="720"/>
        <w:jc w:val="both"/>
        <w:rPr>
          <w:lang w:val="en-GB"/>
        </w:rPr>
      </w:pPr>
    </w:p>
    <w:p w:rsidR="00690A5A" w:rsidRDefault="0054252F" w:rsidP="0054252F">
      <w:pPr>
        <w:jc w:val="both"/>
        <w:rPr>
          <w:lang w:val="en-GB"/>
        </w:rPr>
      </w:pPr>
      <w:r>
        <w:rPr>
          <w:lang w:val="en-GB"/>
        </w:rPr>
        <w:t>In addition the Target diagram also allows distinguishing easily</w:t>
      </w:r>
      <w:r w:rsidR="00690A5A">
        <w:rPr>
          <w:lang w:val="en-GB"/>
        </w:rPr>
        <w:t xml:space="preserve"> </w:t>
      </w:r>
      <w:r>
        <w:rPr>
          <w:lang w:val="en-GB"/>
        </w:rPr>
        <w:t xml:space="preserve">the </w:t>
      </w:r>
      <w:r w:rsidR="00690A5A">
        <w:rPr>
          <w:lang w:val="en-GB"/>
        </w:rPr>
        <w:t xml:space="preserve">performances for single stations or group of stations (e.g. different geographical regions in this example) by the use of </w:t>
      </w:r>
      <w:r>
        <w:rPr>
          <w:lang w:val="en-GB"/>
        </w:rPr>
        <w:t xml:space="preserve">different </w:t>
      </w:r>
      <w:r w:rsidR="00690A5A">
        <w:rPr>
          <w:lang w:val="en-GB"/>
        </w:rPr>
        <w:t>symbols and</w:t>
      </w:r>
      <w:r>
        <w:rPr>
          <w:lang w:val="en-GB"/>
        </w:rPr>
        <w:t>/or</w:t>
      </w:r>
      <w:r w:rsidR="00690A5A">
        <w:rPr>
          <w:lang w:val="en-GB"/>
        </w:rPr>
        <w:t xml:space="preserve"> colours. </w:t>
      </w:r>
    </w:p>
    <w:p w:rsidR="00E81130" w:rsidRDefault="00E81130" w:rsidP="001C7935">
      <w:pPr>
        <w:jc w:val="both"/>
        <w:rPr>
          <w:lang w:val="en-GB"/>
        </w:rPr>
      </w:pPr>
    </w:p>
    <w:p w:rsidR="00690A5A" w:rsidRDefault="00690A5A" w:rsidP="001C7935">
      <w:pPr>
        <w:jc w:val="both"/>
        <w:rPr>
          <w:lang w:val="en-GB"/>
        </w:rPr>
      </w:pPr>
      <w:r>
        <w:rPr>
          <w:lang w:val="en-GB"/>
        </w:rPr>
        <w:t>More details on this adapted Target diagram can be found in METHOD2012.</w:t>
      </w:r>
    </w:p>
    <w:p w:rsidR="00690A5A" w:rsidRPr="003470C1" w:rsidRDefault="00690A5A" w:rsidP="003470C1">
      <w:pPr>
        <w:rPr>
          <w:lang w:val="en-GB"/>
        </w:rPr>
      </w:pPr>
    </w:p>
    <w:p w:rsidR="00690A5A" w:rsidRPr="005E15A3" w:rsidRDefault="00690A5A" w:rsidP="005E15A3">
      <w:pPr>
        <w:pStyle w:val="Heading4"/>
        <w:rPr>
          <w:b w:val="0"/>
          <w:i/>
          <w:sz w:val="24"/>
          <w:szCs w:val="24"/>
          <w:u w:val="single"/>
          <w:lang w:val="en-GB"/>
        </w:rPr>
      </w:pPr>
      <w:bookmarkStart w:id="368" w:name="_Summary_Report_(Fig.2"/>
      <w:bookmarkStart w:id="369" w:name="_Summary_Report_(Fig.9"/>
      <w:bookmarkEnd w:id="368"/>
      <w:bookmarkEnd w:id="369"/>
      <w:r w:rsidRPr="005E15A3">
        <w:rPr>
          <w:b w:val="0"/>
          <w:i/>
          <w:sz w:val="24"/>
          <w:szCs w:val="24"/>
          <w:u w:val="single"/>
          <w:lang w:val="en-GB"/>
        </w:rPr>
        <w:t>Summary Report</w:t>
      </w:r>
      <w:r w:rsidR="001D7E1A">
        <w:rPr>
          <w:b w:val="0"/>
          <w:i/>
          <w:sz w:val="24"/>
          <w:szCs w:val="24"/>
          <w:u w:val="single"/>
          <w:lang w:val="en-GB"/>
        </w:rPr>
        <w:t xml:space="preserve"> (Fig.9</w:t>
      </w:r>
      <w:r>
        <w:rPr>
          <w:b w:val="0"/>
          <w:i/>
          <w:sz w:val="24"/>
          <w:szCs w:val="24"/>
          <w:u w:val="single"/>
          <w:lang w:val="en-GB"/>
        </w:rPr>
        <w:t xml:space="preserve"> Lower diagram)</w:t>
      </w:r>
    </w:p>
    <w:p w:rsidR="00690A5A" w:rsidRDefault="00690A5A" w:rsidP="002C479E"/>
    <w:p w:rsidR="00690A5A" w:rsidRDefault="00690A5A" w:rsidP="002C479E">
      <w:pPr>
        <w:jc w:val="both"/>
        <w:rPr>
          <w:lang w:val="en-GB"/>
        </w:rPr>
      </w:pPr>
      <w:r>
        <w:rPr>
          <w:lang w:val="en-GB"/>
        </w:rPr>
        <w:t xml:space="preserve">The summary statistics table provides information on model performances. It is meant as a </w:t>
      </w:r>
      <w:r w:rsidRPr="00E81130">
        <w:rPr>
          <w:b/>
          <w:lang w:val="en-GB"/>
        </w:rPr>
        <w:t>complementary</w:t>
      </w:r>
      <w:r>
        <w:rPr>
          <w:lang w:val="en-GB"/>
        </w:rPr>
        <w:t xml:space="preserve"> source of information to the MQO (upper diagram) to identify model strengths and weaknesses. </w:t>
      </w:r>
      <w:r w:rsidR="000805CE">
        <w:rPr>
          <w:lang w:val="en-GB"/>
        </w:rPr>
        <w:t>The summary report is</w:t>
      </w:r>
      <w:r>
        <w:rPr>
          <w:lang w:val="en-GB"/>
        </w:rPr>
        <w:t xml:space="preserve"> structured as follows:</w:t>
      </w:r>
    </w:p>
    <w:p w:rsidR="00690A5A" w:rsidRDefault="00690A5A" w:rsidP="002C479E">
      <w:pPr>
        <w:jc w:val="both"/>
        <w:rPr>
          <w:lang w:val="en-GB"/>
        </w:rPr>
      </w:pPr>
    </w:p>
    <w:p w:rsidR="00690A5A" w:rsidRPr="004F1732" w:rsidRDefault="00690A5A" w:rsidP="00DA4871">
      <w:pPr>
        <w:numPr>
          <w:ilvl w:val="0"/>
          <w:numId w:val="18"/>
        </w:numPr>
        <w:jc w:val="both"/>
        <w:rPr>
          <w:lang w:val="en-GB"/>
        </w:rPr>
      </w:pPr>
      <w:r w:rsidRPr="004F1732">
        <w:rPr>
          <w:lang w:val="en-GB"/>
        </w:rPr>
        <w:t xml:space="preserve">ROWS 1-2 </w:t>
      </w:r>
      <w:r w:rsidR="001D7E1A">
        <w:rPr>
          <w:lang w:val="en-GB"/>
        </w:rPr>
        <w:t xml:space="preserve">(OBS) </w:t>
      </w:r>
      <w:r w:rsidRPr="004F1732">
        <w:rPr>
          <w:lang w:val="en-GB"/>
        </w:rPr>
        <w:t>provide the measured observed means and number of exceedances for the selected stations.</w:t>
      </w:r>
      <w:r w:rsidR="003C5020">
        <w:rPr>
          <w:lang w:val="en-GB"/>
        </w:rPr>
        <w:t xml:space="preserve"> In benchmarking mode, the threshold values for calculating the exceedances are set automatically to 50, 120 and 200 for the daily PM10, the hourly NO2 and the 8h daily O3 maximum, respectively. For other variables (PM25, WS…) for which no threshold exists, the value is set to 1000 so that no </w:t>
      </w:r>
      <w:proofErr w:type="spellStart"/>
      <w:r w:rsidR="003C5020">
        <w:rPr>
          <w:lang w:val="en-GB"/>
        </w:rPr>
        <w:t>exceedance</w:t>
      </w:r>
      <w:proofErr w:type="spellEnd"/>
      <w:r w:rsidR="003C5020">
        <w:rPr>
          <w:lang w:val="en-GB"/>
        </w:rPr>
        <w:t xml:space="preserve"> will be shown.  </w:t>
      </w:r>
    </w:p>
    <w:p w:rsidR="00690A5A" w:rsidRPr="004F1732" w:rsidRDefault="00690A5A" w:rsidP="00DA4871">
      <w:pPr>
        <w:numPr>
          <w:ilvl w:val="0"/>
          <w:numId w:val="18"/>
        </w:numPr>
        <w:jc w:val="both"/>
        <w:rPr>
          <w:lang w:val="en-GB"/>
        </w:rPr>
      </w:pPr>
      <w:r w:rsidRPr="004F1732">
        <w:rPr>
          <w:lang w:val="en-GB"/>
        </w:rPr>
        <w:t>ROWS 3-</w:t>
      </w:r>
      <w:r w:rsidR="009C45F6">
        <w:rPr>
          <w:lang w:val="en-GB"/>
        </w:rPr>
        <w:t>6</w:t>
      </w:r>
      <w:r w:rsidRPr="004F1732">
        <w:rPr>
          <w:lang w:val="en-GB"/>
        </w:rPr>
        <w:t xml:space="preserve"> </w:t>
      </w:r>
      <w:r w:rsidR="001D7E1A">
        <w:rPr>
          <w:lang w:val="en-GB"/>
        </w:rPr>
        <w:t xml:space="preserve">(TIME) </w:t>
      </w:r>
      <w:r w:rsidRPr="004F1732">
        <w:rPr>
          <w:lang w:val="en-GB"/>
        </w:rPr>
        <w:t>provide an overview of the temporal statistics for bias, correlation and standard deviation</w:t>
      </w:r>
      <w:r w:rsidR="009C45F6">
        <w:rPr>
          <w:lang w:val="en-GB"/>
        </w:rPr>
        <w:t xml:space="preserve"> as well</w:t>
      </w:r>
      <w:r w:rsidR="002A6796">
        <w:rPr>
          <w:lang w:val="en-GB"/>
        </w:rPr>
        <w:t xml:space="preserve"> as</w:t>
      </w:r>
      <w:r w:rsidR="009C45F6">
        <w:rPr>
          <w:lang w:val="en-GB"/>
        </w:rPr>
        <w:t xml:space="preserve"> information on the ability of the model to capture </w:t>
      </w:r>
      <w:r w:rsidR="002A6796">
        <w:rPr>
          <w:lang w:val="en-GB"/>
        </w:rPr>
        <w:t xml:space="preserve">the </w:t>
      </w:r>
      <w:r w:rsidR="009C45F6">
        <w:rPr>
          <w:lang w:val="en-GB"/>
        </w:rPr>
        <w:t>high</w:t>
      </w:r>
      <w:r w:rsidR="002A6796">
        <w:rPr>
          <w:lang w:val="en-GB"/>
        </w:rPr>
        <w:t>est range of concentration</w:t>
      </w:r>
      <w:r w:rsidR="009C45F6">
        <w:rPr>
          <w:lang w:val="en-GB"/>
        </w:rPr>
        <w:t xml:space="preserve"> values</w:t>
      </w:r>
      <w:r w:rsidRPr="004F1732">
        <w:rPr>
          <w:lang w:val="en-GB"/>
        </w:rPr>
        <w:t xml:space="preserve">. Each point represents a specific station. Values for these </w:t>
      </w:r>
      <w:r w:rsidR="009C45F6">
        <w:rPr>
          <w:lang w:val="en-GB"/>
        </w:rPr>
        <w:t>four</w:t>
      </w:r>
      <w:r w:rsidR="009C45F6" w:rsidRPr="004F1732">
        <w:rPr>
          <w:lang w:val="en-GB"/>
        </w:rPr>
        <w:t xml:space="preserve"> </w:t>
      </w:r>
      <w:r w:rsidRPr="004F1732">
        <w:rPr>
          <w:lang w:val="en-GB"/>
        </w:rPr>
        <w:t xml:space="preserve">parameters are estimated </w:t>
      </w:r>
      <w:r w:rsidR="00780026">
        <w:rPr>
          <w:lang w:val="en-GB"/>
        </w:rPr>
        <w:t>via</w:t>
      </w:r>
      <w:r w:rsidRPr="004F1732">
        <w:rPr>
          <w:lang w:val="en-GB"/>
        </w:rPr>
        <w:t xml:space="preserve"> equation</w:t>
      </w:r>
      <w:r w:rsidR="00292E55">
        <w:rPr>
          <w:lang w:val="en-GB"/>
        </w:rPr>
        <w:t>s</w:t>
      </w:r>
      <w:r w:rsidR="00662645">
        <w:rPr>
          <w:lang w:val="en-GB"/>
        </w:rPr>
        <w:t xml:space="preserve"> (7), (8</w:t>
      </w:r>
      <w:r w:rsidRPr="004F1732">
        <w:rPr>
          <w:lang w:val="en-GB"/>
        </w:rPr>
        <w:t>)</w:t>
      </w:r>
      <w:r w:rsidR="009C45F6">
        <w:rPr>
          <w:lang w:val="en-GB"/>
        </w:rPr>
        <w:t>,</w:t>
      </w:r>
      <w:r w:rsidR="00780026">
        <w:rPr>
          <w:lang w:val="en-GB"/>
        </w:rPr>
        <w:t xml:space="preserve"> </w:t>
      </w:r>
      <w:r w:rsidR="00662645">
        <w:rPr>
          <w:lang w:val="en-GB"/>
        </w:rPr>
        <w:t>(9</w:t>
      </w:r>
      <w:r w:rsidRPr="004F1732">
        <w:rPr>
          <w:lang w:val="en-GB"/>
        </w:rPr>
        <w:t xml:space="preserve">) </w:t>
      </w:r>
      <w:r w:rsidR="00662645">
        <w:rPr>
          <w:lang w:val="en-GB"/>
        </w:rPr>
        <w:t>and (13</w:t>
      </w:r>
      <w:r w:rsidR="009C45F6">
        <w:rPr>
          <w:lang w:val="en-GB"/>
        </w:rPr>
        <w:t xml:space="preserve">) </w:t>
      </w:r>
      <w:r w:rsidRPr="004F1732">
        <w:rPr>
          <w:lang w:val="en-GB"/>
        </w:rPr>
        <w:t xml:space="preserve">respectively. The green shaded area represents criteria fulfilment. The orange shaded area </w:t>
      </w:r>
      <w:r w:rsidR="009C45F6">
        <w:rPr>
          <w:lang w:val="en-GB"/>
        </w:rPr>
        <w:t xml:space="preserve">(for the three first </w:t>
      </w:r>
      <w:r w:rsidR="009C45F6">
        <w:rPr>
          <w:lang w:val="en-GB"/>
        </w:rPr>
        <w:lastRenderedPageBreak/>
        <w:t xml:space="preserve">indicators) </w:t>
      </w:r>
      <w:r w:rsidRPr="004F1732">
        <w:rPr>
          <w:lang w:val="en-GB"/>
        </w:rPr>
        <w:t>represents fulfilment but the error associated to the particular statistical indicator is dominant</w:t>
      </w:r>
      <w:r w:rsidR="005D2891">
        <w:rPr>
          <w:lang w:val="en-GB"/>
        </w:rPr>
        <w:t xml:space="preserve"> (see </w:t>
      </w:r>
      <w:r w:rsidR="001D7E1A">
        <w:rPr>
          <w:lang w:val="en-GB"/>
        </w:rPr>
        <w:t xml:space="preserve">Concepts </w:t>
      </w:r>
      <w:hyperlink w:anchor="_Performance_criteria_for" w:history="1">
        <w:r w:rsidR="005D2891" w:rsidRPr="005D2891">
          <w:rPr>
            <w:rStyle w:val="Hyperlink"/>
            <w:lang w:val="en-GB"/>
          </w:rPr>
          <w:t xml:space="preserve">Section </w:t>
        </w:r>
        <w:r w:rsidR="00535318">
          <w:rPr>
            <w:rStyle w:val="Hyperlink"/>
            <w:lang w:val="en-GB"/>
          </w:rPr>
          <w:fldChar w:fldCharType="begin"/>
        </w:r>
        <w:r w:rsidR="00535318">
          <w:rPr>
            <w:rStyle w:val="Hyperlink"/>
            <w:lang w:val="en-GB"/>
          </w:rPr>
          <w:instrText xml:space="preserve"> REF _Ref392252598 \w \h </w:instrText>
        </w:r>
        <w:r w:rsidR="00535318">
          <w:rPr>
            <w:rStyle w:val="Hyperlink"/>
            <w:lang w:val="en-GB"/>
          </w:rPr>
        </w:r>
        <w:r w:rsidR="00535318">
          <w:rPr>
            <w:rStyle w:val="Hyperlink"/>
            <w:lang w:val="en-GB"/>
          </w:rPr>
          <w:fldChar w:fldCharType="separate"/>
        </w:r>
        <w:r w:rsidR="001207FB">
          <w:rPr>
            <w:rStyle w:val="Hyperlink"/>
            <w:lang w:val="en-GB"/>
          </w:rPr>
          <w:t>4.2</w:t>
        </w:r>
        <w:r w:rsidR="00535318">
          <w:rPr>
            <w:rStyle w:val="Hyperlink"/>
            <w:lang w:val="en-GB"/>
          </w:rPr>
          <w:fldChar w:fldCharType="end"/>
        </w:r>
      </w:hyperlink>
      <w:r w:rsidR="005D2891">
        <w:rPr>
          <w:lang w:val="en-GB"/>
        </w:rPr>
        <w:t xml:space="preserve"> and </w:t>
      </w:r>
      <w:bookmarkStart w:id="370" w:name="OLE_LINK2"/>
      <w:r w:rsidR="005D2891">
        <w:rPr>
          <w:lang w:val="en-GB"/>
        </w:rPr>
        <w:fldChar w:fldCharType="begin"/>
      </w:r>
      <w:r w:rsidR="005D2891">
        <w:rPr>
          <w:lang w:val="en-GB"/>
        </w:rPr>
        <w:instrText xml:space="preserve"> HYPERLINK  \l "table4" </w:instrText>
      </w:r>
      <w:r w:rsidR="005D2891">
        <w:rPr>
          <w:lang w:val="en-GB"/>
        </w:rPr>
        <w:fldChar w:fldCharType="separate"/>
      </w:r>
      <w:bookmarkEnd w:id="370"/>
      <w:r w:rsidR="00535318">
        <w:rPr>
          <w:rStyle w:val="Hyperlink"/>
          <w:lang w:val="en-GB"/>
        </w:rPr>
        <w:fldChar w:fldCharType="begin"/>
      </w:r>
      <w:r w:rsidR="00535318">
        <w:rPr>
          <w:lang w:val="en-GB"/>
        </w:rPr>
        <w:instrText xml:space="preserve"> REF _Ref392252623 \h </w:instrText>
      </w:r>
      <w:r w:rsidR="00535318">
        <w:rPr>
          <w:rStyle w:val="Hyperlink"/>
          <w:lang w:val="en-GB"/>
        </w:rPr>
      </w:r>
      <w:r w:rsidR="00535318">
        <w:rPr>
          <w:rStyle w:val="Hyperlink"/>
          <w:lang w:val="en-GB"/>
        </w:rPr>
        <w:fldChar w:fldCharType="separate"/>
      </w:r>
      <w:r w:rsidR="001207FB">
        <w:t xml:space="preserve">Table </w:t>
      </w:r>
      <w:r w:rsidR="001207FB">
        <w:rPr>
          <w:noProof/>
        </w:rPr>
        <w:t>4</w:t>
      </w:r>
      <w:r w:rsidR="00535318">
        <w:rPr>
          <w:rStyle w:val="Hyperlink"/>
          <w:lang w:val="en-GB"/>
        </w:rPr>
        <w:fldChar w:fldCharType="end"/>
      </w:r>
      <w:r w:rsidR="005D2891">
        <w:rPr>
          <w:lang w:val="en-GB"/>
        </w:rPr>
        <w:fldChar w:fldCharType="end"/>
      </w:r>
      <w:r w:rsidR="005D2891">
        <w:rPr>
          <w:lang w:val="en-GB"/>
        </w:rPr>
        <w:t xml:space="preserve"> in particular for more details)</w:t>
      </w:r>
      <w:r w:rsidRPr="004F1732">
        <w:rPr>
          <w:lang w:val="en-GB"/>
        </w:rPr>
        <w:t xml:space="preserve">. </w:t>
      </w:r>
      <w:r w:rsidRPr="004F1732">
        <w:rPr>
          <w:b/>
          <w:lang w:val="en-GB"/>
        </w:rPr>
        <w:t>Note again that fulfilment of the bias, correlation</w:t>
      </w:r>
      <w:r w:rsidR="005D2891">
        <w:rPr>
          <w:b/>
          <w:lang w:val="en-GB"/>
        </w:rPr>
        <w:t>,</w:t>
      </w:r>
      <w:r w:rsidR="00081EDE">
        <w:rPr>
          <w:b/>
          <w:lang w:val="en-GB"/>
        </w:rPr>
        <w:t xml:space="preserve"> </w:t>
      </w:r>
      <w:r w:rsidRPr="004F1732">
        <w:rPr>
          <w:b/>
          <w:lang w:val="en-GB"/>
        </w:rPr>
        <w:t xml:space="preserve">standard deviation </w:t>
      </w:r>
      <w:r w:rsidR="005D2891">
        <w:rPr>
          <w:b/>
          <w:lang w:val="en-GB"/>
        </w:rPr>
        <w:t xml:space="preserve">and high percentile </w:t>
      </w:r>
      <w:r w:rsidRPr="004F1732">
        <w:rPr>
          <w:b/>
          <w:lang w:val="en-GB"/>
        </w:rPr>
        <w:t>related indicators does not guarantee that the overall MQO based on RMSE is fulfilled.</w:t>
      </w:r>
      <w:r w:rsidRPr="004F1732">
        <w:rPr>
          <w:lang w:val="en-GB"/>
        </w:rPr>
        <w:t xml:space="preserve"> </w:t>
      </w:r>
    </w:p>
    <w:p w:rsidR="00780026" w:rsidRDefault="00690A5A" w:rsidP="00DA4871">
      <w:pPr>
        <w:numPr>
          <w:ilvl w:val="0"/>
          <w:numId w:val="18"/>
        </w:numPr>
        <w:jc w:val="both"/>
        <w:rPr>
          <w:lang w:val="en-GB"/>
        </w:rPr>
      </w:pPr>
      <w:r w:rsidRPr="004F1732">
        <w:rPr>
          <w:lang w:val="en-GB"/>
        </w:rPr>
        <w:t xml:space="preserve">ROWS </w:t>
      </w:r>
      <w:r w:rsidR="009C45F6">
        <w:rPr>
          <w:lang w:val="en-GB"/>
        </w:rPr>
        <w:t>7</w:t>
      </w:r>
      <w:r w:rsidRPr="004F1732">
        <w:rPr>
          <w:lang w:val="en-GB"/>
        </w:rPr>
        <w:t>-</w:t>
      </w:r>
      <w:r w:rsidR="009C45F6">
        <w:rPr>
          <w:lang w:val="en-GB"/>
        </w:rPr>
        <w:t>8</w:t>
      </w:r>
      <w:r w:rsidRPr="004F1732">
        <w:rPr>
          <w:lang w:val="en-GB"/>
        </w:rPr>
        <w:t xml:space="preserve"> </w:t>
      </w:r>
      <w:r w:rsidR="001D7E1A">
        <w:rPr>
          <w:lang w:val="en-GB"/>
        </w:rPr>
        <w:t xml:space="preserve">(SPACE) </w:t>
      </w:r>
      <w:r w:rsidRPr="004F1732">
        <w:rPr>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Pr>
          <w:lang w:val="en-GB"/>
        </w:rPr>
        <w:t>Fulfilment</w:t>
      </w:r>
      <w:r w:rsidR="005573D5">
        <w:rPr>
          <w:lang w:val="en-GB"/>
        </w:rPr>
        <w:t xml:space="preserve"> of the performance c</w:t>
      </w:r>
      <w:r w:rsidR="00662645">
        <w:rPr>
          <w:lang w:val="en-GB"/>
        </w:rPr>
        <w:t>riteria (8) and (9</w:t>
      </w:r>
      <w:r w:rsidRPr="004F1732">
        <w:rPr>
          <w:lang w:val="en-GB"/>
        </w:rPr>
        <w:t xml:space="preserve">) </w:t>
      </w:r>
      <w:r w:rsidR="005573D5">
        <w:rPr>
          <w:lang w:val="en-GB"/>
        </w:rPr>
        <w:t xml:space="preserve">is then checked for these values. As a result only one point </w:t>
      </w:r>
      <w:r w:rsidR="003A0359">
        <w:rPr>
          <w:lang w:val="en-GB"/>
        </w:rPr>
        <w:t>representing the spatial correlation of a</w:t>
      </w:r>
      <w:r w:rsidR="00662645">
        <w:rPr>
          <w:lang w:val="en-GB"/>
        </w:rPr>
        <w:t>ll selected stations is plotted</w:t>
      </w:r>
      <w:r w:rsidRPr="004F1732">
        <w:rPr>
          <w:lang w:val="en-GB"/>
        </w:rPr>
        <w:t xml:space="preserve">. </w:t>
      </w:r>
      <w:r w:rsidR="00780026" w:rsidRPr="004F1732">
        <w:rPr>
          <w:lang w:val="en-GB"/>
        </w:rPr>
        <w:t>Colour</w:t>
      </w:r>
      <w:r w:rsidRPr="004F1732">
        <w:rPr>
          <w:lang w:val="en-GB"/>
        </w:rPr>
        <w:t xml:space="preserve"> shading follows the same rules as for rows 3-5.</w:t>
      </w:r>
      <w:r w:rsidR="00780026" w:rsidRPr="00780026">
        <w:rPr>
          <w:lang w:val="en-GB"/>
        </w:rPr>
        <w:t xml:space="preserve"> </w:t>
      </w:r>
    </w:p>
    <w:p w:rsidR="00780026" w:rsidRDefault="00780026" w:rsidP="00780026">
      <w:pPr>
        <w:ind w:left="360"/>
        <w:jc w:val="both"/>
        <w:rPr>
          <w:lang w:val="en-GB"/>
        </w:rPr>
      </w:pPr>
    </w:p>
    <w:p w:rsidR="00690A5A" w:rsidRPr="004F1732" w:rsidRDefault="00780026" w:rsidP="00780026">
      <w:pPr>
        <w:jc w:val="both"/>
        <w:rPr>
          <w:lang w:val="en-GB"/>
        </w:rPr>
      </w:pPr>
      <w:r>
        <w:rPr>
          <w:lang w:val="en-GB"/>
        </w:rPr>
        <w:t xml:space="preserve">Note that for indicators in rows 3 to 8, values beyond the proposed scale will be represented by the station symbol being plotted in the middle of the dashed zone on the right/left side of the proposed scale  </w:t>
      </w:r>
    </w:p>
    <w:p w:rsidR="00690A5A" w:rsidRDefault="00690A5A" w:rsidP="002C479E">
      <w:pPr>
        <w:jc w:val="both"/>
        <w:rPr>
          <w:lang w:val="en-GB"/>
        </w:rPr>
      </w:pPr>
    </w:p>
    <w:p w:rsidR="00690A5A" w:rsidRDefault="00780026" w:rsidP="00780026">
      <w:pPr>
        <w:jc w:val="both"/>
        <w:rPr>
          <w:lang w:val="en-GB"/>
        </w:rPr>
      </w:pPr>
      <w:r>
        <w:rPr>
          <w:lang w:val="en-GB"/>
        </w:rPr>
        <w:t>For all indicators, t</w:t>
      </w:r>
      <w:r w:rsidR="00690A5A">
        <w:rPr>
          <w:lang w:val="en-GB"/>
        </w:rPr>
        <w:t xml:space="preserve">he </w:t>
      </w:r>
      <w:r w:rsidR="001D7E1A">
        <w:rPr>
          <w:lang w:val="en-GB"/>
        </w:rPr>
        <w:t>third</w:t>
      </w:r>
      <w:r w:rsidR="00690A5A">
        <w:rPr>
          <w:lang w:val="en-GB"/>
        </w:rPr>
        <w:t xml:space="preserve"> column provides information on the number of stations fulfi</w:t>
      </w:r>
      <w:r>
        <w:rPr>
          <w:lang w:val="en-GB"/>
        </w:rPr>
        <w:t>lling the performance criteria (g</w:t>
      </w:r>
      <w:r w:rsidR="00690A5A">
        <w:rPr>
          <w:lang w:val="en-GB"/>
        </w:rPr>
        <w:t xml:space="preserve">reen </w:t>
      </w:r>
      <w:r>
        <w:rPr>
          <w:lang w:val="en-GB"/>
        </w:rPr>
        <w:t>beyond</w:t>
      </w:r>
      <w:r w:rsidR="00690A5A">
        <w:rPr>
          <w:lang w:val="en-GB"/>
        </w:rPr>
        <w:t xml:space="preserve"> 90% of the stations </w:t>
      </w:r>
      <w:r>
        <w:rPr>
          <w:lang w:val="en-GB"/>
        </w:rPr>
        <w:t xml:space="preserve">fulfilling, </w:t>
      </w:r>
      <w:r w:rsidR="00690A5A">
        <w:rPr>
          <w:lang w:val="en-GB"/>
        </w:rPr>
        <w:t>red below 90%</w:t>
      </w:r>
      <w:r>
        <w:rPr>
          <w:lang w:val="en-GB"/>
        </w:rPr>
        <w:t>)</w:t>
      </w:r>
      <w:r w:rsidR="00690A5A">
        <w:rPr>
          <w:lang w:val="en-GB"/>
        </w:rPr>
        <w:t xml:space="preserve">. </w:t>
      </w:r>
    </w:p>
    <w:p w:rsidR="00690A5A" w:rsidRDefault="00690A5A" w:rsidP="005A43EA">
      <w:pPr>
        <w:rPr>
          <w:lang w:val="en-GB"/>
        </w:rPr>
      </w:pPr>
      <w:r>
        <w:rPr>
          <w:lang w:val="en-GB"/>
        </w:rPr>
        <w:br w:type="page"/>
      </w:r>
      <w:bookmarkStart w:id="371" w:name="_Ref284943671"/>
      <w:bookmarkStart w:id="372" w:name="_Ref284943666"/>
    </w:p>
    <w:p w:rsidR="00F17452" w:rsidRDefault="00C53ADF" w:rsidP="00F17452">
      <w:pPr>
        <w:keepNext/>
        <w:jc w:val="center"/>
      </w:pPr>
      <w:r>
        <w:rPr>
          <w:noProof/>
        </w:rPr>
        <w:lastRenderedPageBreak/>
        <w:drawing>
          <wp:inline distT="0" distB="0" distL="0" distR="0" wp14:anchorId="5781E5EF" wp14:editId="2D5EF2E4">
            <wp:extent cx="3841115" cy="602361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1115" cy="6023610"/>
                    </a:xfrm>
                    <a:prstGeom prst="rect">
                      <a:avLst/>
                    </a:prstGeom>
                    <a:noFill/>
                    <a:ln>
                      <a:solidFill>
                        <a:schemeClr val="tx1"/>
                      </a:solidFill>
                    </a:ln>
                  </pic:spPr>
                </pic:pic>
              </a:graphicData>
            </a:graphic>
          </wp:inline>
        </w:drawing>
      </w:r>
    </w:p>
    <w:p w:rsidR="00690A5A" w:rsidRPr="00F17452" w:rsidRDefault="00F17452" w:rsidP="00F17452">
      <w:pPr>
        <w:pStyle w:val="Caption"/>
        <w:jc w:val="center"/>
      </w:pPr>
      <w:r>
        <w:t xml:space="preserve">Figure </w:t>
      </w:r>
      <w:r w:rsidR="00446197">
        <w:fldChar w:fldCharType="begin"/>
      </w:r>
      <w:r w:rsidR="00446197">
        <w:instrText xml:space="preserve"> SEQ Figure \* ARABIC </w:instrText>
      </w:r>
      <w:r w:rsidR="00446197">
        <w:fldChar w:fldCharType="separate"/>
      </w:r>
      <w:r w:rsidR="001207FB">
        <w:rPr>
          <w:noProof/>
        </w:rPr>
        <w:t>9</w:t>
      </w:r>
      <w:r w:rsidR="00446197">
        <w:rPr>
          <w:noProof/>
        </w:rPr>
        <w:fldChar w:fldCharType="end"/>
      </w:r>
      <w:r>
        <w:t>: Example of benchmarking performance summary report</w:t>
      </w:r>
      <w:bookmarkEnd w:id="371"/>
      <w:bookmarkEnd w:id="372"/>
    </w:p>
    <w:p w:rsidR="00690A5A" w:rsidRDefault="00690A5A" w:rsidP="002C479E">
      <w:pPr>
        <w:rPr>
          <w:lang w:val="en-GB"/>
        </w:rPr>
      </w:pPr>
    </w:p>
    <w:p w:rsidR="00690A5A" w:rsidRPr="00340FF8" w:rsidRDefault="00690A5A" w:rsidP="00DA4871">
      <w:pPr>
        <w:pStyle w:val="Heading3"/>
        <w:numPr>
          <w:ilvl w:val="1"/>
          <w:numId w:val="32"/>
        </w:numPr>
        <w:rPr>
          <w:rFonts w:cs="Arial"/>
          <w:szCs w:val="26"/>
          <w:lang w:val="en-GB"/>
        </w:rPr>
      </w:pPr>
      <w:bookmarkStart w:id="373" w:name="_Ref392507305"/>
      <w:bookmarkStart w:id="374" w:name="_Toc412107641"/>
      <w:r w:rsidRPr="00340FF8">
        <w:rPr>
          <w:rFonts w:cs="Arial"/>
          <w:szCs w:val="26"/>
          <w:lang w:val="en-GB"/>
        </w:rPr>
        <w:t>Yearly frequency</w:t>
      </w:r>
      <w:bookmarkEnd w:id="373"/>
      <w:bookmarkEnd w:id="374"/>
    </w:p>
    <w:p w:rsidR="00690A5A" w:rsidRDefault="00690A5A" w:rsidP="005E15A3">
      <w:pPr>
        <w:pStyle w:val="Heading4"/>
        <w:rPr>
          <w:b w:val="0"/>
          <w:i/>
          <w:sz w:val="24"/>
          <w:szCs w:val="24"/>
          <w:u w:val="single"/>
          <w:lang w:val="en-GB"/>
        </w:rPr>
      </w:pPr>
      <w:r w:rsidRPr="005E15A3">
        <w:rPr>
          <w:b w:val="0"/>
          <w:i/>
          <w:sz w:val="24"/>
          <w:szCs w:val="24"/>
          <w:u w:val="single"/>
          <w:lang w:val="en-GB"/>
        </w:rPr>
        <w:t>Scatter Diagram</w:t>
      </w:r>
      <w:r w:rsidR="001D7E1A">
        <w:rPr>
          <w:b w:val="0"/>
          <w:i/>
          <w:sz w:val="24"/>
          <w:szCs w:val="24"/>
          <w:u w:val="single"/>
          <w:lang w:val="en-GB"/>
        </w:rPr>
        <w:t xml:space="preserve"> (Fig.10</w:t>
      </w:r>
      <w:r>
        <w:rPr>
          <w:b w:val="0"/>
          <w:i/>
          <w:sz w:val="24"/>
          <w:szCs w:val="24"/>
          <w:u w:val="single"/>
          <w:lang w:val="en-GB"/>
        </w:rPr>
        <w:t xml:space="preserve"> Upper diagram)</w:t>
      </w:r>
    </w:p>
    <w:p w:rsidR="00690A5A" w:rsidRDefault="00690A5A" w:rsidP="00016624">
      <w:pPr>
        <w:rPr>
          <w:lang w:val="en-GB"/>
        </w:rPr>
      </w:pPr>
    </w:p>
    <w:p w:rsidR="00690A5A" w:rsidRDefault="00690A5A" w:rsidP="00C63A6E">
      <w:pPr>
        <w:jc w:val="both"/>
        <w:rPr>
          <w:lang w:val="en-GB"/>
        </w:rPr>
      </w:pPr>
      <w:r>
        <w:rPr>
          <w:lang w:val="en-GB"/>
        </w:rPr>
        <w:t xml:space="preserve">The MQO described in </w:t>
      </w:r>
      <w:r w:rsidR="001D7E1A">
        <w:rPr>
          <w:lang w:val="en-GB"/>
        </w:rPr>
        <w:t xml:space="preserve">Concepts </w:t>
      </w:r>
      <w:hyperlink w:anchor="_Model_quality_Objective_1" w:history="1">
        <w:r w:rsidRPr="00B3050A">
          <w:rPr>
            <w:rStyle w:val="Hyperlink"/>
            <w:lang w:val="en-GB"/>
          </w:rPr>
          <w:t xml:space="preserve">Section </w:t>
        </w:r>
        <w:r w:rsidR="00535318">
          <w:rPr>
            <w:rStyle w:val="Hyperlink"/>
            <w:lang w:val="en-GB"/>
          </w:rPr>
          <w:fldChar w:fldCharType="begin"/>
        </w:r>
        <w:r w:rsidR="00535318">
          <w:rPr>
            <w:rStyle w:val="Hyperlink"/>
            <w:lang w:val="en-GB"/>
          </w:rPr>
          <w:instrText xml:space="preserve"> REF _Ref341427375 \w \h </w:instrText>
        </w:r>
        <w:r w:rsidR="00535318">
          <w:rPr>
            <w:rStyle w:val="Hyperlink"/>
            <w:lang w:val="en-GB"/>
          </w:rPr>
        </w:r>
        <w:r w:rsidR="00535318">
          <w:rPr>
            <w:rStyle w:val="Hyperlink"/>
            <w:lang w:val="en-GB"/>
          </w:rPr>
          <w:fldChar w:fldCharType="separate"/>
        </w:r>
        <w:r w:rsidR="001207FB">
          <w:rPr>
            <w:rStyle w:val="Hyperlink"/>
            <w:lang w:val="en-GB"/>
          </w:rPr>
          <w:t>4.1</w:t>
        </w:r>
        <w:r w:rsidR="00535318">
          <w:rPr>
            <w:rStyle w:val="Hyperlink"/>
            <w:lang w:val="en-GB"/>
          </w:rPr>
          <w:fldChar w:fldCharType="end"/>
        </w:r>
      </w:hyperlink>
      <w:r>
        <w:rPr>
          <w:lang w:val="en-GB"/>
        </w:rPr>
        <w:t xml:space="preserve"> for</w:t>
      </w:r>
      <w:r w:rsidRPr="00C63A6E">
        <w:rPr>
          <w:lang w:val="en-GB"/>
        </w:rPr>
        <w:t xml:space="preserve"> </w:t>
      </w:r>
      <w:r>
        <w:rPr>
          <w:lang w:val="en-GB"/>
        </w:rPr>
        <w:t>yearly averaged results (i.e. based on the bias) is used as main indicator. In the scatter plot, it is used to represent the distance from the 1:1 line. As mentioned above it is expected to be fulfilled by at least 90% of the available stations.</w:t>
      </w:r>
      <w:r w:rsidR="00A96179">
        <w:rPr>
          <w:lang w:val="en-GB"/>
        </w:rPr>
        <w:t xml:space="preserve"> The uncertainty parameters (</w:t>
      </w:r>
      <w:r w:rsidR="00A96179" w:rsidRPr="00A96179">
        <w:rPr>
          <w:position w:val="-14"/>
          <w:lang w:val="en-GB"/>
        </w:rPr>
        <w:object w:dxaOrig="2400" w:dyaOrig="400">
          <v:shape id="_x0000_i1075" type="#_x0000_t75" style="width:120pt;height:20.5pt" o:ole="">
            <v:imagedata r:id="rId120" o:title=""/>
          </v:shape>
          <o:OLEObject Type="Embed" ProgID="Equation.3" ShapeID="_x0000_i1075" DrawAspect="Content" ObjectID="_1486189784" r:id="rId121"/>
        </w:object>
      </w:r>
      <w:r w:rsidR="00A96179">
        <w:rPr>
          <w:lang w:val="en-GB"/>
        </w:rPr>
        <w:t>) used to produce the diagram are listed on the top right-hand side</w:t>
      </w:r>
    </w:p>
    <w:p w:rsidR="00690A5A" w:rsidRDefault="00690A5A" w:rsidP="00C63A6E">
      <w:pPr>
        <w:jc w:val="both"/>
        <w:rPr>
          <w:lang w:val="en-GB"/>
        </w:rPr>
      </w:pPr>
    </w:p>
    <w:p w:rsidR="00690A5A" w:rsidRDefault="00690A5A" w:rsidP="00071FDF">
      <w:pPr>
        <w:jc w:val="both"/>
        <w:rPr>
          <w:lang w:val="en-GB"/>
        </w:rPr>
      </w:pPr>
      <w:r>
        <w:rPr>
          <w:lang w:val="en-GB"/>
        </w:rPr>
        <w:lastRenderedPageBreak/>
        <w:t xml:space="preserve">The Scatter diagram also provides information on performances for single stations or group of stations (e.g. different geographical regions in this example below) by the use of symbols and colours. </w:t>
      </w:r>
    </w:p>
    <w:p w:rsidR="00690A5A" w:rsidRDefault="00690A5A" w:rsidP="00C63A6E">
      <w:pPr>
        <w:jc w:val="both"/>
        <w:rPr>
          <w:lang w:val="en-GB"/>
        </w:rPr>
      </w:pPr>
    </w:p>
    <w:p w:rsidR="00690A5A" w:rsidRDefault="00690A5A" w:rsidP="00C63A6E">
      <w:pPr>
        <w:jc w:val="both"/>
        <w:rPr>
          <w:lang w:val="en-GB"/>
        </w:rPr>
      </w:pPr>
      <w:r>
        <w:rPr>
          <w:lang w:val="en-GB"/>
        </w:rPr>
        <w:t>More details on the scatter diagram and possible options can be found in METHOD2012.</w:t>
      </w:r>
    </w:p>
    <w:p w:rsidR="00690A5A" w:rsidRPr="005E15A3" w:rsidRDefault="00690A5A" w:rsidP="005E15A3">
      <w:pPr>
        <w:pStyle w:val="Heading4"/>
        <w:rPr>
          <w:b w:val="0"/>
          <w:i/>
          <w:sz w:val="24"/>
          <w:szCs w:val="24"/>
          <w:u w:val="single"/>
          <w:lang w:val="en-GB"/>
        </w:rPr>
      </w:pPr>
      <w:bookmarkStart w:id="375" w:name="_Summary_Report_(Fig.3"/>
      <w:bookmarkEnd w:id="375"/>
      <w:r w:rsidRPr="005E15A3">
        <w:rPr>
          <w:b w:val="0"/>
          <w:i/>
          <w:sz w:val="24"/>
          <w:szCs w:val="24"/>
          <w:u w:val="single"/>
          <w:lang w:val="en-GB"/>
        </w:rPr>
        <w:t>Summary Report</w:t>
      </w:r>
      <w:bookmarkStart w:id="376" w:name="_Ref284323618"/>
      <w:bookmarkEnd w:id="5"/>
      <w:bookmarkEnd w:id="6"/>
      <w:bookmarkEnd w:id="7"/>
      <w:bookmarkEnd w:id="8"/>
      <w:r w:rsidR="001D7E1A">
        <w:rPr>
          <w:b w:val="0"/>
          <w:i/>
          <w:sz w:val="24"/>
          <w:szCs w:val="24"/>
          <w:u w:val="single"/>
          <w:lang w:val="en-GB"/>
        </w:rPr>
        <w:t xml:space="preserve"> (Fig.10</w:t>
      </w:r>
      <w:r>
        <w:rPr>
          <w:b w:val="0"/>
          <w:i/>
          <w:sz w:val="24"/>
          <w:szCs w:val="24"/>
          <w:u w:val="single"/>
          <w:lang w:val="en-GB"/>
        </w:rPr>
        <w:t xml:space="preserve"> Lower diagram)</w:t>
      </w:r>
    </w:p>
    <w:p w:rsidR="00690A5A" w:rsidRDefault="00690A5A" w:rsidP="00484056"/>
    <w:p w:rsidR="00690A5A" w:rsidRDefault="00690A5A" w:rsidP="00484056">
      <w:pPr>
        <w:jc w:val="both"/>
        <w:rPr>
          <w:lang w:val="en-GB"/>
        </w:rPr>
      </w:pPr>
      <w:r>
        <w:rPr>
          <w:lang w:val="en-GB"/>
        </w:rPr>
        <w:t xml:space="preserve">The summary statistics table provides information on model performances. It is meant as a </w:t>
      </w:r>
      <w:r w:rsidRPr="00184A72">
        <w:rPr>
          <w:b/>
          <w:lang w:val="en-GB"/>
        </w:rPr>
        <w:t>complementary</w:t>
      </w:r>
      <w:r>
        <w:rPr>
          <w:lang w:val="en-GB"/>
        </w:rPr>
        <w:t xml:space="preserve"> source of information to the bias-based MQO to identify model strengths and weaknesses. It is structured as follows:</w:t>
      </w:r>
    </w:p>
    <w:p w:rsidR="00690A5A" w:rsidRDefault="00690A5A" w:rsidP="00484056">
      <w:pPr>
        <w:jc w:val="both"/>
        <w:rPr>
          <w:lang w:val="en-GB"/>
        </w:rPr>
      </w:pPr>
    </w:p>
    <w:p w:rsidR="00690A5A" w:rsidRDefault="00690A5A" w:rsidP="00DA4871">
      <w:pPr>
        <w:numPr>
          <w:ilvl w:val="0"/>
          <w:numId w:val="18"/>
        </w:numPr>
        <w:jc w:val="both"/>
        <w:rPr>
          <w:lang w:val="en-GB"/>
        </w:rPr>
      </w:pPr>
      <w:r>
        <w:rPr>
          <w:lang w:val="en-GB"/>
        </w:rPr>
        <w:t xml:space="preserve">ROW 1 </w:t>
      </w:r>
      <w:r w:rsidR="001D7E1A">
        <w:rPr>
          <w:lang w:val="en-GB"/>
        </w:rPr>
        <w:t xml:space="preserve">(OBS) </w:t>
      </w:r>
      <w:r>
        <w:rPr>
          <w:lang w:val="en-GB"/>
        </w:rPr>
        <w:t>provide</w:t>
      </w:r>
      <w:r w:rsidR="00B3050A">
        <w:rPr>
          <w:lang w:val="en-GB"/>
        </w:rPr>
        <w:t>s</w:t>
      </w:r>
      <w:r>
        <w:rPr>
          <w:lang w:val="en-GB"/>
        </w:rPr>
        <w:t xml:space="preserve"> the measured observed means for the selected stations.</w:t>
      </w:r>
    </w:p>
    <w:p w:rsidR="00B3050A" w:rsidRPr="00793CD8" w:rsidRDefault="00B3050A" w:rsidP="00DA4871">
      <w:pPr>
        <w:numPr>
          <w:ilvl w:val="0"/>
          <w:numId w:val="18"/>
        </w:numPr>
        <w:jc w:val="both"/>
        <w:rPr>
          <w:lang w:val="en-GB"/>
        </w:rPr>
      </w:pPr>
      <w:r>
        <w:rPr>
          <w:lang w:val="en-GB"/>
        </w:rPr>
        <w:t xml:space="preserve">ROW 2 </w:t>
      </w:r>
      <w:r w:rsidR="001D7E1A">
        <w:rPr>
          <w:lang w:val="en-GB"/>
        </w:rPr>
        <w:t xml:space="preserve">(TIME) </w:t>
      </w:r>
      <w:r>
        <w:rPr>
          <w:lang w:val="en-GB"/>
        </w:rPr>
        <w:t xml:space="preserve">provides information on the fulfilment of the bias-based MQO for each selected stations. Note that this information is redundant with the scatter diagram but kept if the summary report is used independently from the scatter diagram.  </w:t>
      </w:r>
    </w:p>
    <w:p w:rsidR="00690A5A" w:rsidRPr="00793CD8" w:rsidRDefault="00690A5A" w:rsidP="00DA4871">
      <w:pPr>
        <w:numPr>
          <w:ilvl w:val="0"/>
          <w:numId w:val="18"/>
        </w:numPr>
        <w:jc w:val="both"/>
        <w:rPr>
          <w:lang w:val="en-GB"/>
        </w:rPr>
      </w:pPr>
      <w:r>
        <w:rPr>
          <w:lang w:val="en-GB"/>
        </w:rPr>
        <w:t xml:space="preserve">ROWS 3-4 </w:t>
      </w:r>
      <w:r w:rsidR="001D7E1A">
        <w:rPr>
          <w:lang w:val="en-GB"/>
        </w:rPr>
        <w:t xml:space="preserve">(SPACE) </w:t>
      </w:r>
      <w:r>
        <w:rPr>
          <w:lang w:val="en-GB"/>
        </w:rPr>
        <w:t>provide an overview of spatial statistics for correlation and standard deviation. Annual values are used to calculate the spatial correlation and standard deviation. Criteria</w:t>
      </w:r>
      <w:r w:rsidR="00662645">
        <w:rPr>
          <w:lang w:val="en-GB"/>
        </w:rPr>
        <w:t xml:space="preserve"> (8) and (9</w:t>
      </w:r>
      <w:r>
        <w:rPr>
          <w:lang w:val="en-GB"/>
        </w:rPr>
        <w:t>) are here used</w:t>
      </w:r>
      <w:r w:rsidR="00B3050A">
        <w:rPr>
          <w:lang w:val="en-GB"/>
        </w:rPr>
        <w:t xml:space="preserve"> to check fulfilment of the performance criteria</w:t>
      </w:r>
      <w:r>
        <w:rPr>
          <w:lang w:val="en-GB"/>
        </w:rPr>
        <w:t xml:space="preserve">. The </w:t>
      </w:r>
      <w:hyperlink w:anchor="table4" w:history="1">
        <w:r w:rsidRPr="00B3050A">
          <w:rPr>
            <w:rStyle w:val="Hyperlink"/>
            <w:lang w:val="en-GB"/>
          </w:rPr>
          <w:t>same explanation</w:t>
        </w:r>
      </w:hyperlink>
      <w:r>
        <w:rPr>
          <w:lang w:val="en-GB"/>
        </w:rPr>
        <w:t xml:space="preserve"> for the green and orange shaded areas as for the hourly report holds.</w:t>
      </w:r>
    </w:p>
    <w:p w:rsidR="00690A5A" w:rsidRDefault="00690A5A" w:rsidP="00484056">
      <w:pPr>
        <w:jc w:val="both"/>
        <w:rPr>
          <w:lang w:val="en-GB"/>
        </w:rPr>
      </w:pPr>
    </w:p>
    <w:p w:rsidR="00184A72" w:rsidRDefault="00184A72" w:rsidP="00484056">
      <w:pPr>
        <w:jc w:val="both"/>
        <w:rPr>
          <w:lang w:val="en-GB"/>
        </w:rPr>
      </w:pPr>
      <w:r>
        <w:rPr>
          <w:lang w:val="en-GB"/>
        </w:rPr>
        <w:t>Note that for indicators in rows 2 to 4, values beyond the proposed scale will be represented by the station symbol being plotted in the middle of the dashed zone on the right/left side of the proposed scale</w:t>
      </w:r>
    </w:p>
    <w:p w:rsidR="00184A72" w:rsidRDefault="00184A72" w:rsidP="00484056">
      <w:pPr>
        <w:jc w:val="both"/>
        <w:rPr>
          <w:lang w:val="en-GB"/>
        </w:rPr>
      </w:pPr>
    </w:p>
    <w:p w:rsidR="00690A5A" w:rsidRDefault="00690A5A" w:rsidP="00184A72">
      <w:pPr>
        <w:jc w:val="both"/>
        <w:rPr>
          <w:lang w:val="en-GB"/>
        </w:rPr>
      </w:pPr>
      <w:r>
        <w:rPr>
          <w:lang w:val="en-GB"/>
        </w:rPr>
        <w:t xml:space="preserve">The </w:t>
      </w:r>
      <w:r w:rsidR="001D7E1A">
        <w:rPr>
          <w:lang w:val="en-GB"/>
        </w:rPr>
        <w:t>third</w:t>
      </w:r>
      <w:r>
        <w:rPr>
          <w:lang w:val="en-GB"/>
        </w:rPr>
        <w:t xml:space="preserve"> column provides information on the number of stations fulfilling the performance criteria, Green </w:t>
      </w:r>
      <w:r w:rsidR="00184A72">
        <w:rPr>
          <w:lang w:val="en-GB"/>
        </w:rPr>
        <w:t>beyond</w:t>
      </w:r>
      <w:r>
        <w:rPr>
          <w:lang w:val="en-GB"/>
        </w:rPr>
        <w:t xml:space="preserve"> 90% of the stations </w:t>
      </w:r>
      <w:r w:rsidR="00184A72">
        <w:rPr>
          <w:lang w:val="en-GB"/>
        </w:rPr>
        <w:t xml:space="preserve">fulfilling </w:t>
      </w:r>
      <w:r>
        <w:rPr>
          <w:lang w:val="en-GB"/>
        </w:rPr>
        <w:t xml:space="preserve">and red below.  </w:t>
      </w:r>
    </w:p>
    <w:p w:rsidR="00690A5A" w:rsidRDefault="00690A5A" w:rsidP="007C1106">
      <w:pPr>
        <w:rPr>
          <w:noProof/>
        </w:rPr>
      </w:pPr>
    </w:p>
    <w:p w:rsidR="00D73504" w:rsidRDefault="00C53ADF" w:rsidP="00D73504">
      <w:pPr>
        <w:keepNext/>
        <w:jc w:val="center"/>
      </w:pPr>
      <w:r>
        <w:rPr>
          <w:noProof/>
        </w:rPr>
        <w:lastRenderedPageBreak/>
        <w:drawing>
          <wp:inline distT="0" distB="0" distL="0" distR="0" wp14:anchorId="2E98F257" wp14:editId="3C95C175">
            <wp:extent cx="3846830" cy="60845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46830" cy="6084570"/>
                    </a:xfrm>
                    <a:prstGeom prst="rect">
                      <a:avLst/>
                    </a:prstGeom>
                    <a:noFill/>
                    <a:ln>
                      <a:solidFill>
                        <a:schemeClr val="tx1"/>
                      </a:solidFill>
                    </a:ln>
                  </pic:spPr>
                </pic:pic>
              </a:graphicData>
            </a:graphic>
          </wp:inline>
        </w:drawing>
      </w:r>
    </w:p>
    <w:p w:rsidR="00690A5A" w:rsidRDefault="00D73504" w:rsidP="00D73504">
      <w:pPr>
        <w:pStyle w:val="Caption"/>
        <w:jc w:val="center"/>
        <w:rPr>
          <w:lang w:val="en-GB"/>
        </w:rPr>
      </w:pPr>
      <w:r>
        <w:t xml:space="preserve">Figure </w:t>
      </w:r>
      <w:r w:rsidR="00446197">
        <w:fldChar w:fldCharType="begin"/>
      </w:r>
      <w:r w:rsidR="00446197">
        <w:instrText xml:space="preserve"> SEQ Figure \* ARABIC </w:instrText>
      </w:r>
      <w:r w:rsidR="00446197">
        <w:fldChar w:fldCharType="separate"/>
      </w:r>
      <w:r w:rsidR="001207FB">
        <w:rPr>
          <w:noProof/>
        </w:rPr>
        <w:t>10</w:t>
      </w:r>
      <w:r w:rsidR="00446197">
        <w:rPr>
          <w:noProof/>
        </w:rPr>
        <w:fldChar w:fldCharType="end"/>
      </w:r>
      <w:r>
        <w:t>: Example of benchmarking performance summary report</w:t>
      </w:r>
    </w:p>
    <w:p w:rsidR="00690A5A" w:rsidRDefault="00690A5A" w:rsidP="00A94061">
      <w:pPr>
        <w:jc w:val="both"/>
        <w:rPr>
          <w:lang w:val="en-GB"/>
        </w:rPr>
      </w:pPr>
      <w:bookmarkStart w:id="377" w:name="_Toc260223041"/>
      <w:bookmarkStart w:id="378" w:name="_Ref260218530"/>
      <w:bookmarkEnd w:id="376"/>
      <w:bookmarkEnd w:id="377"/>
    </w:p>
    <w:p w:rsidR="00D73504" w:rsidRDefault="00D73504">
      <w:pPr>
        <w:rPr>
          <w:rFonts w:ascii="Arial" w:hAnsi="Arial"/>
          <w:b/>
          <w:i/>
          <w:sz w:val="28"/>
          <w:szCs w:val="20"/>
          <w:lang w:val="en-GB"/>
        </w:rPr>
      </w:pPr>
      <w:bookmarkStart w:id="379" w:name="_Toc254183892"/>
      <w:bookmarkStart w:id="380" w:name="_Toc254184052"/>
      <w:bookmarkStart w:id="381" w:name="_Toc260399918"/>
      <w:bookmarkStart w:id="382" w:name="_Toc284940312"/>
      <w:bookmarkEnd w:id="378"/>
      <w:r>
        <w:rPr>
          <w:lang w:val="en-GB"/>
        </w:rPr>
        <w:br w:type="page"/>
      </w:r>
    </w:p>
    <w:p w:rsidR="00690A5A" w:rsidRPr="0057639D" w:rsidRDefault="00690A5A" w:rsidP="00DA4871">
      <w:pPr>
        <w:pStyle w:val="Heading2"/>
        <w:numPr>
          <w:ilvl w:val="0"/>
          <w:numId w:val="32"/>
        </w:numPr>
        <w:jc w:val="both"/>
        <w:rPr>
          <w:lang w:val="en-GB"/>
        </w:rPr>
      </w:pPr>
      <w:bookmarkStart w:id="383" w:name="_Toc412107642"/>
      <w:r w:rsidRPr="0057639D">
        <w:rPr>
          <w:lang w:val="en-GB"/>
        </w:rPr>
        <w:lastRenderedPageBreak/>
        <w:t>References</w:t>
      </w:r>
      <w:bookmarkEnd w:id="379"/>
      <w:bookmarkEnd w:id="380"/>
      <w:bookmarkEnd w:id="381"/>
      <w:bookmarkEnd w:id="382"/>
      <w:bookmarkEnd w:id="383"/>
    </w:p>
    <w:p w:rsidR="00690A5A" w:rsidRPr="006723C1" w:rsidRDefault="00690A5A" w:rsidP="00A94061">
      <w:pPr>
        <w:jc w:val="both"/>
        <w:rPr>
          <w:sz w:val="22"/>
          <w:szCs w:val="22"/>
          <w:lang w:val="en-GB"/>
        </w:rPr>
      </w:pPr>
    </w:p>
    <w:p w:rsidR="00690A5A" w:rsidRDefault="00690A5A" w:rsidP="008A0E28">
      <w:pPr>
        <w:jc w:val="both"/>
        <w:rPr>
          <w:sz w:val="22"/>
          <w:szCs w:val="22"/>
          <w:lang w:val="en-GB"/>
        </w:rPr>
      </w:pPr>
      <w:proofErr w:type="spellStart"/>
      <w:r w:rsidRPr="007A04D4">
        <w:rPr>
          <w:sz w:val="22"/>
          <w:szCs w:val="22"/>
          <w:lang w:val="en-GB"/>
        </w:rPr>
        <w:t>Cuvelier</w:t>
      </w:r>
      <w:proofErr w:type="spellEnd"/>
      <w:r w:rsidRPr="00AC217B">
        <w:rPr>
          <w:sz w:val="22"/>
          <w:szCs w:val="22"/>
          <w:lang w:val="en-GB"/>
        </w:rPr>
        <w:t xml:space="preserve"> </w:t>
      </w:r>
      <w:r w:rsidRPr="007A04D4">
        <w:rPr>
          <w:sz w:val="22"/>
          <w:szCs w:val="22"/>
          <w:lang w:val="en-GB"/>
        </w:rPr>
        <w:t xml:space="preserve">C., P. </w:t>
      </w:r>
      <w:proofErr w:type="spellStart"/>
      <w:r w:rsidRPr="007A04D4">
        <w:rPr>
          <w:sz w:val="22"/>
          <w:szCs w:val="22"/>
          <w:lang w:val="en-GB"/>
        </w:rPr>
        <w:t>Thunis</w:t>
      </w:r>
      <w:proofErr w:type="spellEnd"/>
      <w:r w:rsidRPr="007A04D4">
        <w:rPr>
          <w:sz w:val="22"/>
          <w:szCs w:val="22"/>
          <w:lang w:val="en-GB"/>
        </w:rPr>
        <w:t xml:space="preserve">, R. </w:t>
      </w:r>
      <w:proofErr w:type="spellStart"/>
      <w:r w:rsidRPr="007A04D4">
        <w:rPr>
          <w:sz w:val="22"/>
          <w:szCs w:val="22"/>
          <w:lang w:val="en-GB"/>
        </w:rPr>
        <w:t>Vautard</w:t>
      </w:r>
      <w:proofErr w:type="spellEnd"/>
      <w:r w:rsidRPr="007A04D4">
        <w:rPr>
          <w:sz w:val="22"/>
          <w:szCs w:val="22"/>
          <w:lang w:val="en-GB"/>
        </w:rPr>
        <w:t xml:space="preserve">, M. </w:t>
      </w:r>
      <w:proofErr w:type="spellStart"/>
      <w:r w:rsidRPr="007A04D4">
        <w:rPr>
          <w:sz w:val="22"/>
          <w:szCs w:val="22"/>
          <w:lang w:val="en-GB"/>
        </w:rPr>
        <w:t>Amann</w:t>
      </w:r>
      <w:proofErr w:type="spellEnd"/>
      <w:r w:rsidRPr="007A04D4">
        <w:rPr>
          <w:sz w:val="22"/>
          <w:szCs w:val="22"/>
          <w:lang w:val="en-GB"/>
        </w:rPr>
        <w:t xml:space="preserve">, B. </w:t>
      </w:r>
      <w:proofErr w:type="spellStart"/>
      <w:r w:rsidRPr="007A04D4">
        <w:rPr>
          <w:sz w:val="22"/>
          <w:szCs w:val="22"/>
          <w:lang w:val="en-GB"/>
        </w:rPr>
        <w:t>Bessagnet</w:t>
      </w:r>
      <w:proofErr w:type="spellEnd"/>
      <w:r w:rsidRPr="007A04D4">
        <w:rPr>
          <w:sz w:val="22"/>
          <w:szCs w:val="22"/>
          <w:lang w:val="en-GB"/>
        </w:rPr>
        <w:t xml:space="preserve">, M. </w:t>
      </w:r>
      <w:proofErr w:type="spellStart"/>
      <w:r w:rsidRPr="007A04D4">
        <w:rPr>
          <w:sz w:val="22"/>
          <w:szCs w:val="22"/>
          <w:lang w:val="en-GB"/>
        </w:rPr>
        <w:t>Bedogni</w:t>
      </w:r>
      <w:proofErr w:type="spellEnd"/>
      <w:r w:rsidRPr="007A04D4">
        <w:rPr>
          <w:sz w:val="22"/>
          <w:szCs w:val="22"/>
          <w:lang w:val="en-GB"/>
        </w:rPr>
        <w:t xml:space="preserve">, R. </w:t>
      </w:r>
      <w:proofErr w:type="spellStart"/>
      <w:r w:rsidRPr="007A04D4">
        <w:rPr>
          <w:sz w:val="22"/>
          <w:szCs w:val="22"/>
          <w:lang w:val="en-GB"/>
        </w:rPr>
        <w:t>Berkowicz</w:t>
      </w:r>
      <w:proofErr w:type="spellEnd"/>
      <w:r w:rsidRPr="007A04D4">
        <w:rPr>
          <w:sz w:val="22"/>
          <w:szCs w:val="22"/>
          <w:lang w:val="en-GB"/>
        </w:rPr>
        <w:t xml:space="preserve">, J. Brandt, F. </w:t>
      </w:r>
      <w:proofErr w:type="spellStart"/>
      <w:r w:rsidRPr="007A04D4">
        <w:rPr>
          <w:sz w:val="22"/>
          <w:szCs w:val="22"/>
          <w:lang w:val="en-GB"/>
        </w:rPr>
        <w:t>Brocheton</w:t>
      </w:r>
      <w:proofErr w:type="spellEnd"/>
      <w:r w:rsidRPr="007A04D4">
        <w:rPr>
          <w:sz w:val="22"/>
          <w:szCs w:val="22"/>
          <w:lang w:val="en-GB"/>
        </w:rPr>
        <w:t xml:space="preserve">, P. </w:t>
      </w:r>
      <w:proofErr w:type="spellStart"/>
      <w:r w:rsidRPr="007A04D4">
        <w:rPr>
          <w:sz w:val="22"/>
          <w:szCs w:val="22"/>
          <w:lang w:val="en-GB"/>
        </w:rPr>
        <w:t>Builtjes</w:t>
      </w:r>
      <w:proofErr w:type="spellEnd"/>
      <w:r w:rsidRPr="007A04D4">
        <w:rPr>
          <w:sz w:val="22"/>
          <w:szCs w:val="22"/>
          <w:lang w:val="en-GB"/>
        </w:rPr>
        <w:t xml:space="preserve">, C. </w:t>
      </w:r>
      <w:proofErr w:type="spellStart"/>
      <w:r w:rsidRPr="007A04D4">
        <w:rPr>
          <w:sz w:val="22"/>
          <w:szCs w:val="22"/>
          <w:lang w:val="en-GB"/>
        </w:rPr>
        <w:t>Carnavale</w:t>
      </w:r>
      <w:proofErr w:type="spellEnd"/>
      <w:r w:rsidRPr="007A04D4">
        <w:rPr>
          <w:sz w:val="22"/>
          <w:szCs w:val="22"/>
          <w:lang w:val="en-GB"/>
        </w:rPr>
        <w:t xml:space="preserve">, A. </w:t>
      </w:r>
      <w:proofErr w:type="spellStart"/>
      <w:r w:rsidRPr="007A04D4">
        <w:rPr>
          <w:sz w:val="22"/>
          <w:szCs w:val="22"/>
          <w:lang w:val="en-GB"/>
        </w:rPr>
        <w:t>Coppalle</w:t>
      </w:r>
      <w:proofErr w:type="spellEnd"/>
      <w:r w:rsidRPr="007A04D4">
        <w:rPr>
          <w:sz w:val="22"/>
          <w:szCs w:val="22"/>
          <w:lang w:val="en-GB"/>
        </w:rPr>
        <w:t xml:space="preserve">, B. </w:t>
      </w:r>
      <w:proofErr w:type="spellStart"/>
      <w:r w:rsidRPr="007A04D4">
        <w:rPr>
          <w:sz w:val="22"/>
          <w:szCs w:val="22"/>
          <w:lang w:val="en-GB"/>
        </w:rPr>
        <w:t>Denby</w:t>
      </w:r>
      <w:proofErr w:type="spellEnd"/>
      <w:r w:rsidRPr="007A04D4">
        <w:rPr>
          <w:sz w:val="22"/>
          <w:szCs w:val="22"/>
          <w:lang w:val="en-GB"/>
        </w:rPr>
        <w:t xml:space="preserve">, J. </w:t>
      </w:r>
      <w:proofErr w:type="spellStart"/>
      <w:r w:rsidRPr="007A04D4">
        <w:rPr>
          <w:sz w:val="22"/>
          <w:szCs w:val="22"/>
          <w:lang w:val="en-GB"/>
        </w:rPr>
        <w:t>Douros</w:t>
      </w:r>
      <w:proofErr w:type="spellEnd"/>
      <w:r w:rsidRPr="007A04D4">
        <w:rPr>
          <w:sz w:val="22"/>
          <w:szCs w:val="22"/>
          <w:lang w:val="en-GB"/>
        </w:rPr>
        <w:t xml:space="preserve">, A. Graf, O. </w:t>
      </w:r>
      <w:proofErr w:type="spellStart"/>
      <w:r w:rsidRPr="007A04D4">
        <w:rPr>
          <w:sz w:val="22"/>
          <w:szCs w:val="22"/>
          <w:lang w:val="en-GB"/>
        </w:rPr>
        <w:t>Hellmuth</w:t>
      </w:r>
      <w:proofErr w:type="spellEnd"/>
      <w:r w:rsidRPr="007A04D4">
        <w:rPr>
          <w:sz w:val="22"/>
          <w:szCs w:val="22"/>
          <w:lang w:val="en-GB"/>
        </w:rPr>
        <w:t xml:space="preserve">, A. </w:t>
      </w:r>
      <w:proofErr w:type="spellStart"/>
      <w:r w:rsidRPr="007A04D4">
        <w:rPr>
          <w:sz w:val="22"/>
          <w:szCs w:val="22"/>
          <w:lang w:val="en-GB"/>
        </w:rPr>
        <w:t>Hodzic</w:t>
      </w:r>
      <w:proofErr w:type="spellEnd"/>
      <w:r w:rsidRPr="007A04D4">
        <w:rPr>
          <w:sz w:val="22"/>
          <w:szCs w:val="22"/>
          <w:lang w:val="en-GB"/>
        </w:rPr>
        <w:t xml:space="preserve">, C. </w:t>
      </w:r>
      <w:proofErr w:type="spellStart"/>
      <w:r w:rsidRPr="007A04D4">
        <w:rPr>
          <w:sz w:val="22"/>
          <w:szCs w:val="22"/>
          <w:lang w:val="en-GB"/>
        </w:rPr>
        <w:t>Honoré</w:t>
      </w:r>
      <w:proofErr w:type="spellEnd"/>
      <w:r w:rsidRPr="007A04D4">
        <w:rPr>
          <w:sz w:val="22"/>
          <w:szCs w:val="22"/>
          <w:lang w:val="en-GB"/>
        </w:rPr>
        <w:t xml:space="preserve">, J. Jonson, A. </w:t>
      </w:r>
      <w:proofErr w:type="spellStart"/>
      <w:r w:rsidRPr="007A04D4">
        <w:rPr>
          <w:sz w:val="22"/>
          <w:szCs w:val="22"/>
          <w:lang w:val="en-GB"/>
        </w:rPr>
        <w:t>Kerschbaumer</w:t>
      </w:r>
      <w:proofErr w:type="spellEnd"/>
      <w:r w:rsidRPr="007A04D4">
        <w:rPr>
          <w:sz w:val="22"/>
          <w:szCs w:val="22"/>
          <w:lang w:val="en-GB"/>
        </w:rPr>
        <w:t>, et al.</w:t>
      </w:r>
      <w:r>
        <w:rPr>
          <w:sz w:val="22"/>
          <w:szCs w:val="22"/>
          <w:lang w:val="en-GB"/>
        </w:rPr>
        <w:t xml:space="preserve">, 2007: </w:t>
      </w:r>
      <w:proofErr w:type="spellStart"/>
      <w:r w:rsidRPr="007A04D4">
        <w:rPr>
          <w:sz w:val="22"/>
          <w:szCs w:val="22"/>
          <w:lang w:val="en-GB"/>
        </w:rPr>
        <w:t>CityDelta</w:t>
      </w:r>
      <w:proofErr w:type="spellEnd"/>
      <w:r w:rsidRPr="007A04D4">
        <w:rPr>
          <w:sz w:val="22"/>
          <w:szCs w:val="22"/>
          <w:lang w:val="en-GB"/>
        </w:rPr>
        <w:t xml:space="preserve">: A model </w:t>
      </w:r>
      <w:proofErr w:type="spellStart"/>
      <w:r w:rsidRPr="007A04D4">
        <w:rPr>
          <w:sz w:val="22"/>
          <w:szCs w:val="22"/>
          <w:lang w:val="en-GB"/>
        </w:rPr>
        <w:t>intercomparison</w:t>
      </w:r>
      <w:proofErr w:type="spellEnd"/>
      <w:r w:rsidRPr="007A04D4">
        <w:rPr>
          <w:sz w:val="22"/>
          <w:szCs w:val="22"/>
          <w:lang w:val="en-GB"/>
        </w:rPr>
        <w:t xml:space="preserve">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7A04D4" w:rsidRDefault="00690A5A" w:rsidP="00A94061">
      <w:pPr>
        <w:jc w:val="both"/>
        <w:rPr>
          <w:sz w:val="22"/>
          <w:szCs w:val="22"/>
          <w:lang w:val="en-GB"/>
        </w:rPr>
      </w:pPr>
    </w:p>
    <w:p w:rsidR="00690A5A" w:rsidRPr="00696294" w:rsidRDefault="00690A5A" w:rsidP="00E312ED">
      <w:pPr>
        <w:jc w:val="both"/>
        <w:rPr>
          <w:sz w:val="22"/>
          <w:szCs w:val="22"/>
          <w:lang w:val="en-GB"/>
        </w:rPr>
      </w:pPr>
      <w:proofErr w:type="spellStart"/>
      <w:r w:rsidRPr="00696294">
        <w:rPr>
          <w:sz w:val="22"/>
          <w:szCs w:val="22"/>
          <w:lang w:val="en-GB"/>
        </w:rPr>
        <w:t>Thunis</w:t>
      </w:r>
      <w:proofErr w:type="spellEnd"/>
      <w:r w:rsidRPr="00471950">
        <w:rPr>
          <w:sz w:val="22"/>
          <w:szCs w:val="22"/>
          <w:lang w:val="en-GB"/>
        </w:rPr>
        <w:t xml:space="preserve"> </w:t>
      </w:r>
      <w:r w:rsidRPr="00696294">
        <w:rPr>
          <w:sz w:val="22"/>
          <w:szCs w:val="22"/>
          <w:lang w:val="en-GB"/>
        </w:rPr>
        <w:t xml:space="preserve">P., L. </w:t>
      </w:r>
      <w:proofErr w:type="spellStart"/>
      <w:r w:rsidRPr="00696294">
        <w:rPr>
          <w:sz w:val="22"/>
          <w:szCs w:val="22"/>
          <w:lang w:val="en-GB"/>
        </w:rPr>
        <w:t>Rouil</w:t>
      </w:r>
      <w:proofErr w:type="spellEnd"/>
      <w:r w:rsidRPr="00696294">
        <w:rPr>
          <w:sz w:val="22"/>
          <w:szCs w:val="22"/>
          <w:lang w:val="en-GB"/>
        </w:rPr>
        <w:t xml:space="preserve">, C. </w:t>
      </w:r>
      <w:proofErr w:type="spellStart"/>
      <w:r w:rsidRPr="00696294">
        <w:rPr>
          <w:sz w:val="22"/>
          <w:szCs w:val="22"/>
          <w:lang w:val="en-GB"/>
        </w:rPr>
        <w:t>Cuvelier</w:t>
      </w:r>
      <w:proofErr w:type="spellEnd"/>
      <w:r w:rsidRPr="00696294">
        <w:rPr>
          <w:sz w:val="22"/>
          <w:szCs w:val="22"/>
          <w:lang w:val="en-GB"/>
        </w:rPr>
        <w:t xml:space="preserve">, R. Stern, A. </w:t>
      </w:r>
      <w:proofErr w:type="spellStart"/>
      <w:r w:rsidRPr="00696294">
        <w:rPr>
          <w:sz w:val="22"/>
          <w:szCs w:val="22"/>
          <w:lang w:val="en-GB"/>
        </w:rPr>
        <w:t>Kerschbaumer</w:t>
      </w:r>
      <w:proofErr w:type="spellEnd"/>
      <w:r w:rsidRPr="00696294">
        <w:rPr>
          <w:sz w:val="22"/>
          <w:szCs w:val="22"/>
          <w:lang w:val="en-GB"/>
        </w:rPr>
        <w:t xml:space="preserve">, B. </w:t>
      </w:r>
      <w:proofErr w:type="spellStart"/>
      <w:r w:rsidRPr="00696294">
        <w:rPr>
          <w:sz w:val="22"/>
          <w:szCs w:val="22"/>
          <w:lang w:val="en-GB"/>
        </w:rPr>
        <w:t>Bessagnet</w:t>
      </w:r>
      <w:proofErr w:type="spellEnd"/>
      <w:r w:rsidRPr="00696294">
        <w:rPr>
          <w:sz w:val="22"/>
          <w:szCs w:val="22"/>
          <w:lang w:val="en-GB"/>
        </w:rPr>
        <w:t xml:space="preserve">, M. </w:t>
      </w:r>
      <w:proofErr w:type="spellStart"/>
      <w:r w:rsidRPr="00696294">
        <w:rPr>
          <w:sz w:val="22"/>
          <w:szCs w:val="22"/>
          <w:lang w:val="en-GB"/>
        </w:rPr>
        <w:t>Schaap</w:t>
      </w:r>
      <w:proofErr w:type="spellEnd"/>
      <w:r w:rsidRPr="00696294">
        <w:rPr>
          <w:sz w:val="22"/>
          <w:szCs w:val="22"/>
          <w:lang w:val="en-GB"/>
        </w:rPr>
        <w:t xml:space="preserve">, P. </w:t>
      </w:r>
      <w:proofErr w:type="spellStart"/>
      <w:r w:rsidRPr="00696294">
        <w:rPr>
          <w:sz w:val="22"/>
          <w:szCs w:val="22"/>
          <w:lang w:val="en-GB"/>
        </w:rPr>
        <w:t>Builtjes</w:t>
      </w:r>
      <w:proofErr w:type="spellEnd"/>
      <w:r w:rsidRPr="00696294">
        <w:rPr>
          <w:sz w:val="22"/>
          <w:szCs w:val="22"/>
          <w:lang w:val="en-GB"/>
        </w:rPr>
        <w:t xml:space="preserve">, L. </w:t>
      </w:r>
      <w:proofErr w:type="spellStart"/>
      <w:r w:rsidRPr="00696294">
        <w:rPr>
          <w:sz w:val="22"/>
          <w:szCs w:val="22"/>
          <w:lang w:val="en-GB"/>
        </w:rPr>
        <w:t>Tarrason</w:t>
      </w:r>
      <w:proofErr w:type="spellEnd"/>
      <w:r w:rsidRPr="00696294">
        <w:rPr>
          <w:sz w:val="22"/>
          <w:szCs w:val="22"/>
          <w:lang w:val="en-GB"/>
        </w:rPr>
        <w:t xml:space="preserve">, J. </w:t>
      </w:r>
      <w:proofErr w:type="spellStart"/>
      <w:r w:rsidRPr="00696294">
        <w:rPr>
          <w:sz w:val="22"/>
          <w:szCs w:val="22"/>
          <w:lang w:val="en-GB"/>
        </w:rPr>
        <w:t>Douros</w:t>
      </w:r>
      <w:proofErr w:type="spellEnd"/>
      <w:r w:rsidRPr="00696294">
        <w:rPr>
          <w:sz w:val="22"/>
          <w:szCs w:val="22"/>
          <w:lang w:val="en-GB"/>
        </w:rPr>
        <w:t xml:space="preserve">, N. </w:t>
      </w:r>
      <w:proofErr w:type="spellStart"/>
      <w:r w:rsidRPr="00696294">
        <w:rPr>
          <w:sz w:val="22"/>
          <w:szCs w:val="22"/>
          <w:lang w:val="en-GB"/>
        </w:rPr>
        <w:t>Moussiopoulos</w:t>
      </w:r>
      <w:proofErr w:type="spellEnd"/>
      <w:r w:rsidRPr="00696294">
        <w:rPr>
          <w:sz w:val="22"/>
          <w:szCs w:val="22"/>
          <w:lang w:val="en-GB"/>
        </w:rPr>
        <w:t xml:space="preserve">, G. </w:t>
      </w:r>
      <w:proofErr w:type="spellStart"/>
      <w:r w:rsidRPr="00696294">
        <w:rPr>
          <w:sz w:val="22"/>
          <w:szCs w:val="22"/>
          <w:lang w:val="en-GB"/>
        </w:rPr>
        <w:t>Pirovano</w:t>
      </w:r>
      <w:proofErr w:type="spellEnd"/>
      <w:r w:rsidRPr="00696294">
        <w:rPr>
          <w:sz w:val="22"/>
          <w:szCs w:val="22"/>
          <w:lang w:val="en-GB"/>
        </w:rPr>
        <w:t xml:space="preserve">, M. </w:t>
      </w:r>
      <w:proofErr w:type="spellStart"/>
      <w:r w:rsidRPr="00696294">
        <w:rPr>
          <w:sz w:val="22"/>
          <w:szCs w:val="22"/>
          <w:lang w:val="en-GB"/>
        </w:rPr>
        <w:t>Bedogni</w:t>
      </w:r>
      <w:proofErr w:type="spellEnd"/>
      <w:r w:rsidRPr="00696294">
        <w:rPr>
          <w:sz w:val="22"/>
          <w:szCs w:val="22"/>
          <w:lang w:val="en-GB"/>
        </w:rPr>
        <w:t xml:space="preserve">, 2007, Analysis of model responses to emission-reduction scenarios within the </w:t>
      </w:r>
      <w:proofErr w:type="spellStart"/>
      <w:r w:rsidRPr="00696294">
        <w:rPr>
          <w:sz w:val="22"/>
          <w:szCs w:val="22"/>
          <w:lang w:val="en-GB"/>
        </w:rPr>
        <w:t>CityDelta</w:t>
      </w:r>
      <w:proofErr w:type="spellEnd"/>
      <w:r w:rsidRPr="00696294">
        <w:rPr>
          <w:sz w:val="22"/>
          <w:szCs w:val="22"/>
          <w:lang w:val="en-GB"/>
        </w:rPr>
        <w:t xml:space="preserve"> project, Atmospheric Environment, Volume 41, Issue 1, January 2007, Pages 208-220</w:t>
      </w:r>
    </w:p>
    <w:p w:rsidR="00690A5A" w:rsidRDefault="00690A5A" w:rsidP="00A94061">
      <w:pPr>
        <w:jc w:val="both"/>
        <w:rPr>
          <w:sz w:val="22"/>
          <w:szCs w:val="22"/>
          <w:lang w:val="en-GB"/>
        </w:rPr>
      </w:pPr>
    </w:p>
    <w:p w:rsidR="00690A5A" w:rsidRDefault="00690A5A" w:rsidP="00A94061">
      <w:pPr>
        <w:jc w:val="both"/>
        <w:rPr>
          <w:sz w:val="22"/>
          <w:szCs w:val="22"/>
          <w:lang w:val="en-GB"/>
        </w:rPr>
      </w:pPr>
      <w:proofErr w:type="spellStart"/>
      <w:r>
        <w:rPr>
          <w:sz w:val="22"/>
          <w:szCs w:val="22"/>
          <w:lang w:val="en-GB"/>
        </w:rPr>
        <w:t>Thunis</w:t>
      </w:r>
      <w:proofErr w:type="spellEnd"/>
      <w:r>
        <w:rPr>
          <w:sz w:val="22"/>
          <w:szCs w:val="22"/>
          <w:lang w:val="en-GB"/>
        </w:rPr>
        <w:t xml:space="preserve"> P., E. </w:t>
      </w:r>
      <w:proofErr w:type="spellStart"/>
      <w:r>
        <w:rPr>
          <w:sz w:val="22"/>
          <w:szCs w:val="22"/>
          <w:lang w:val="en-GB"/>
        </w:rPr>
        <w:t>Georgieva</w:t>
      </w:r>
      <w:proofErr w:type="spellEnd"/>
      <w:r>
        <w:rPr>
          <w:sz w:val="22"/>
          <w:szCs w:val="22"/>
          <w:lang w:val="en-GB"/>
        </w:rPr>
        <w:t xml:space="preserve">, </w:t>
      </w:r>
      <w:proofErr w:type="gramStart"/>
      <w:r>
        <w:rPr>
          <w:sz w:val="22"/>
          <w:szCs w:val="22"/>
          <w:lang w:val="en-GB"/>
        </w:rPr>
        <w:t>S</w:t>
      </w:r>
      <w:proofErr w:type="gramEnd"/>
      <w:r>
        <w:rPr>
          <w:sz w:val="22"/>
          <w:szCs w:val="22"/>
          <w:lang w:val="en-GB"/>
        </w:rPr>
        <w:t xml:space="preserve">. </w:t>
      </w:r>
      <w:proofErr w:type="spellStart"/>
      <w:r>
        <w:rPr>
          <w:sz w:val="22"/>
          <w:szCs w:val="22"/>
          <w:lang w:val="en-GB"/>
        </w:rPr>
        <w:t>Galmarini</w:t>
      </w:r>
      <w:proofErr w:type="spellEnd"/>
      <w:r>
        <w:rPr>
          <w:sz w:val="22"/>
          <w:szCs w:val="22"/>
          <w:lang w:val="en-GB"/>
        </w:rPr>
        <w:t xml:space="preserve">, 2010: </w:t>
      </w:r>
      <w:r w:rsidRPr="00E312ED">
        <w:rPr>
          <w:sz w:val="22"/>
          <w:szCs w:val="22"/>
          <w:lang w:val="en-GB"/>
        </w:rPr>
        <w:t>A procedure for air quality models benchmarking</w:t>
      </w:r>
      <w:r>
        <w:rPr>
          <w:sz w:val="22"/>
          <w:szCs w:val="22"/>
          <w:lang w:val="en-GB"/>
        </w:rPr>
        <w:t>. (</w:t>
      </w:r>
      <w:hyperlink r:id="rId123" w:history="1">
        <w:r w:rsidRPr="00162F2A">
          <w:rPr>
            <w:rStyle w:val="Hyperlink"/>
            <w:sz w:val="22"/>
            <w:szCs w:val="22"/>
            <w:lang w:val="en-GB"/>
          </w:rPr>
          <w:t>http://fairmode.ew.eea.europa.eu/fol568175/work-groups</w:t>
        </w:r>
      </w:hyperlink>
      <w:r>
        <w:rPr>
          <w:sz w:val="22"/>
          <w:szCs w:val="22"/>
          <w:lang w:val="en-GB"/>
        </w:rPr>
        <w:t>)</w:t>
      </w:r>
    </w:p>
    <w:p w:rsidR="00690A5A" w:rsidRDefault="00690A5A" w:rsidP="00A94061">
      <w:pPr>
        <w:jc w:val="both"/>
        <w:rPr>
          <w:sz w:val="22"/>
          <w:szCs w:val="22"/>
          <w:lang w:val="en-GB"/>
        </w:rPr>
      </w:pPr>
    </w:p>
    <w:p w:rsidR="00690A5A" w:rsidRDefault="00690A5A" w:rsidP="002A125A">
      <w:pPr>
        <w:jc w:val="both"/>
        <w:rPr>
          <w:sz w:val="22"/>
          <w:szCs w:val="22"/>
          <w:lang w:val="en-GB"/>
        </w:rPr>
      </w:pPr>
      <w:r w:rsidRPr="002A125A">
        <w:rPr>
          <w:sz w:val="22"/>
          <w:szCs w:val="22"/>
          <w:lang w:val="en-GB"/>
        </w:rPr>
        <w:t xml:space="preserve">P. </w:t>
      </w:r>
      <w:proofErr w:type="spellStart"/>
      <w:r w:rsidRPr="002A125A">
        <w:rPr>
          <w:sz w:val="22"/>
          <w:szCs w:val="22"/>
          <w:lang w:val="en-GB"/>
        </w:rPr>
        <w:t>Thunis</w:t>
      </w:r>
      <w:proofErr w:type="spellEnd"/>
      <w:r w:rsidRPr="002A125A">
        <w:rPr>
          <w:sz w:val="22"/>
          <w:szCs w:val="22"/>
          <w:lang w:val="en-GB"/>
        </w:rPr>
        <w:t xml:space="preserve">, A. </w:t>
      </w:r>
      <w:proofErr w:type="spellStart"/>
      <w:r w:rsidRPr="002A125A">
        <w:rPr>
          <w:sz w:val="22"/>
          <w:szCs w:val="22"/>
          <w:lang w:val="en-GB"/>
        </w:rPr>
        <w:t>Pederzoli</w:t>
      </w:r>
      <w:proofErr w:type="spellEnd"/>
      <w:r w:rsidRPr="002A125A">
        <w:rPr>
          <w:sz w:val="22"/>
          <w:szCs w:val="22"/>
          <w:lang w:val="en-GB"/>
        </w:rPr>
        <w:t xml:space="preserve">, D. </w:t>
      </w:r>
      <w:proofErr w:type="spellStart"/>
      <w:r w:rsidRPr="002A125A">
        <w:rPr>
          <w:sz w:val="22"/>
          <w:szCs w:val="22"/>
          <w:lang w:val="en-GB"/>
        </w:rPr>
        <w:t>Pernigotti</w:t>
      </w:r>
      <w:proofErr w:type="spellEnd"/>
      <w:r w:rsidRPr="002A125A">
        <w:rPr>
          <w:sz w:val="22"/>
          <w:szCs w:val="22"/>
          <w:lang w:val="en-GB"/>
        </w:rPr>
        <w:t xml:space="preserve">, 2010: Performance criteria to evaluate air quality </w:t>
      </w:r>
      <w:proofErr w:type="spellStart"/>
      <w:r w:rsidRPr="002A125A">
        <w:rPr>
          <w:sz w:val="22"/>
          <w:szCs w:val="22"/>
          <w:lang w:val="en-GB"/>
        </w:rPr>
        <w:t>modeling</w:t>
      </w:r>
      <w:proofErr w:type="spellEnd"/>
      <w:r w:rsidRPr="002A125A">
        <w:rPr>
          <w:sz w:val="22"/>
          <w:szCs w:val="22"/>
          <w:lang w:val="en-GB"/>
        </w:rPr>
        <w:t xml:space="preserve"> applications, Atmospheric Environment, Volume 59, November 2012, Pages 476-482</w:t>
      </w:r>
    </w:p>
    <w:p w:rsidR="00690A5A" w:rsidRPr="002A125A" w:rsidRDefault="00690A5A" w:rsidP="002A125A">
      <w:pPr>
        <w:jc w:val="both"/>
        <w:rPr>
          <w:sz w:val="22"/>
          <w:szCs w:val="22"/>
          <w:lang w:val="en-GB"/>
        </w:rPr>
      </w:pPr>
    </w:p>
    <w:p w:rsidR="00690A5A" w:rsidRPr="00881840" w:rsidRDefault="00690A5A" w:rsidP="00881840">
      <w:pPr>
        <w:rPr>
          <w:sz w:val="22"/>
          <w:szCs w:val="22"/>
          <w:lang w:val="en-GB"/>
        </w:rPr>
      </w:pPr>
      <w:proofErr w:type="spellStart"/>
      <w:r w:rsidRPr="00881840">
        <w:rPr>
          <w:sz w:val="22"/>
          <w:szCs w:val="22"/>
          <w:lang w:val="en-GB"/>
        </w:rPr>
        <w:t>Thunis</w:t>
      </w:r>
      <w:proofErr w:type="spellEnd"/>
      <w:r w:rsidRPr="00881840">
        <w:rPr>
          <w:sz w:val="22"/>
          <w:szCs w:val="22"/>
          <w:lang w:val="en-GB"/>
        </w:rPr>
        <w:t xml:space="preserve"> P., D. </w:t>
      </w:r>
      <w:proofErr w:type="spellStart"/>
      <w:r w:rsidRPr="00881840">
        <w:rPr>
          <w:sz w:val="22"/>
          <w:szCs w:val="22"/>
          <w:lang w:val="en-GB"/>
        </w:rPr>
        <w:t>Pernigotti</w:t>
      </w:r>
      <w:proofErr w:type="spellEnd"/>
      <w:r w:rsidRPr="00881840">
        <w:rPr>
          <w:sz w:val="22"/>
          <w:szCs w:val="22"/>
          <w:lang w:val="en-GB"/>
        </w:rPr>
        <w:t xml:space="preserve"> and M. </w:t>
      </w:r>
      <w:proofErr w:type="spellStart"/>
      <w:r w:rsidRPr="00881840">
        <w:rPr>
          <w:sz w:val="22"/>
          <w:szCs w:val="22"/>
          <w:lang w:val="en-GB"/>
        </w:rPr>
        <w:t>Gerboles</w:t>
      </w:r>
      <w:proofErr w:type="spellEnd"/>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Pr="00881840" w:rsidRDefault="00690A5A" w:rsidP="00881840">
      <w:pPr>
        <w:rPr>
          <w:sz w:val="22"/>
          <w:szCs w:val="22"/>
          <w:lang w:val="en-GB"/>
        </w:rPr>
      </w:pPr>
    </w:p>
    <w:p w:rsidR="00690A5A" w:rsidRDefault="00690A5A" w:rsidP="00881840">
      <w:pPr>
        <w:rPr>
          <w:sz w:val="22"/>
          <w:szCs w:val="22"/>
          <w:lang w:val="en-GB"/>
        </w:rPr>
      </w:pPr>
      <w:proofErr w:type="spellStart"/>
      <w:proofErr w:type="gramStart"/>
      <w:r w:rsidRPr="00881840">
        <w:rPr>
          <w:sz w:val="22"/>
          <w:szCs w:val="22"/>
          <w:lang w:val="en-GB"/>
        </w:rPr>
        <w:t>Pernigotti</w:t>
      </w:r>
      <w:proofErr w:type="spellEnd"/>
      <w:r w:rsidRPr="00881840">
        <w:rPr>
          <w:sz w:val="22"/>
          <w:szCs w:val="22"/>
          <w:lang w:val="en-GB"/>
        </w:rPr>
        <w:t xml:space="preserve"> D., P. </w:t>
      </w:r>
      <w:proofErr w:type="spellStart"/>
      <w:r w:rsidRPr="00881840">
        <w:rPr>
          <w:sz w:val="22"/>
          <w:szCs w:val="22"/>
          <w:lang w:val="en-GB"/>
        </w:rPr>
        <w:t>Thunis</w:t>
      </w:r>
      <w:proofErr w:type="spellEnd"/>
      <w:r w:rsidRPr="00881840">
        <w:rPr>
          <w:sz w:val="22"/>
          <w:szCs w:val="22"/>
          <w:lang w:val="en-GB"/>
        </w:rPr>
        <w:t xml:space="preserve">, M. </w:t>
      </w:r>
      <w:proofErr w:type="spellStart"/>
      <w:r w:rsidRPr="00881840">
        <w:rPr>
          <w:sz w:val="22"/>
          <w:szCs w:val="22"/>
          <w:lang w:val="en-GB"/>
        </w:rPr>
        <w:t>Gerboles</w:t>
      </w:r>
      <w:proofErr w:type="spellEnd"/>
      <w:r w:rsidRPr="00881840">
        <w:rPr>
          <w:sz w:val="22"/>
          <w:szCs w:val="22"/>
          <w:lang w:val="en-GB"/>
        </w:rPr>
        <w:t xml:space="preserve"> and C. Belis.2012.</w:t>
      </w:r>
      <w:proofErr w:type="gramEnd"/>
      <w:r w:rsidRPr="00881840">
        <w:rPr>
          <w:sz w:val="22"/>
          <w:szCs w:val="22"/>
          <w:lang w:val="en-GB"/>
        </w:rPr>
        <w:t xml:space="preserve">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384" w:name="_Toc254183893"/>
      <w:bookmarkStart w:id="385"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Default="00690A5A" w:rsidP="000A2059">
      <w:pPr>
        <w:pStyle w:val="Heading1"/>
        <w:jc w:val="center"/>
        <w:rPr>
          <w:sz w:val="144"/>
          <w:szCs w:val="144"/>
          <w:lang w:val="en-GB"/>
        </w:rPr>
      </w:pPr>
      <w:bookmarkStart w:id="386" w:name="_User’s_Guide"/>
      <w:bookmarkStart w:id="387" w:name="UsersGuide"/>
      <w:bookmarkStart w:id="388" w:name="_Ref284330723"/>
      <w:bookmarkStart w:id="389" w:name="_Ref284330786"/>
      <w:bookmarkStart w:id="390" w:name="_Toc284940313"/>
      <w:bookmarkStart w:id="391" w:name="_Toc412107643"/>
      <w:bookmarkEnd w:id="386"/>
      <w:bookmarkEnd w:id="387"/>
      <w:r w:rsidRPr="005E73AB">
        <w:rPr>
          <w:sz w:val="144"/>
          <w:szCs w:val="144"/>
          <w:lang w:val="en-GB"/>
        </w:rPr>
        <w:t>U</w:t>
      </w:r>
      <w:r>
        <w:rPr>
          <w:sz w:val="144"/>
          <w:szCs w:val="144"/>
          <w:lang w:val="en-GB"/>
        </w:rPr>
        <w:t>ser</w:t>
      </w:r>
      <w:r w:rsidRPr="005E73AB">
        <w:rPr>
          <w:sz w:val="144"/>
          <w:szCs w:val="144"/>
          <w:lang w:val="en-GB"/>
        </w:rPr>
        <w:t>’s</w:t>
      </w:r>
      <w:r>
        <w:rPr>
          <w:sz w:val="144"/>
          <w:szCs w:val="144"/>
          <w:lang w:val="en-GB"/>
        </w:rPr>
        <w:t xml:space="preserve"> </w:t>
      </w:r>
      <w:r w:rsidRPr="005E73AB">
        <w:rPr>
          <w:sz w:val="144"/>
          <w:szCs w:val="144"/>
          <w:lang w:val="en-GB"/>
        </w:rPr>
        <w:t>G</w:t>
      </w:r>
      <w:r>
        <w:rPr>
          <w:sz w:val="144"/>
          <w:szCs w:val="144"/>
          <w:lang w:val="en-GB"/>
        </w:rPr>
        <w:t>uide</w:t>
      </w:r>
      <w:bookmarkEnd w:id="388"/>
      <w:bookmarkEnd w:id="389"/>
      <w:bookmarkEnd w:id="390"/>
      <w:bookmarkEnd w:id="391"/>
    </w:p>
    <w:p w:rsidR="00690A5A" w:rsidRPr="005E73AB" w:rsidRDefault="00690A5A" w:rsidP="000A2059">
      <w:pPr>
        <w:pStyle w:val="Heading1"/>
        <w:rPr>
          <w:sz w:val="24"/>
          <w:szCs w:val="24"/>
          <w:lang w:val="en-GB"/>
        </w:rPr>
      </w:pPr>
    </w:p>
    <w:p w:rsidR="00A96179" w:rsidRDefault="00690A5A" w:rsidP="00DA4871">
      <w:pPr>
        <w:pStyle w:val="Heading2"/>
        <w:numPr>
          <w:ilvl w:val="0"/>
          <w:numId w:val="24"/>
        </w:numPr>
        <w:rPr>
          <w:lang w:val="en-GB"/>
        </w:rPr>
      </w:pPr>
      <w:bookmarkStart w:id="392" w:name="_Toc284940314"/>
      <w:r>
        <w:rPr>
          <w:rFonts w:ascii="Times New Roman" w:hAnsi="Times New Roman"/>
          <w:lang w:val="en-GB"/>
        </w:rPr>
        <w:br w:type="page"/>
      </w:r>
      <w:bookmarkStart w:id="393" w:name="_Toc412107644"/>
      <w:r w:rsidR="00A96179">
        <w:rPr>
          <w:lang w:val="en-GB"/>
        </w:rPr>
        <w:lastRenderedPageBreak/>
        <w:t>What’s new</w:t>
      </w:r>
      <w:bookmarkEnd w:id="393"/>
    </w:p>
    <w:p w:rsidR="00081EDE" w:rsidRPr="00081EDE" w:rsidRDefault="0075197E" w:rsidP="00081EDE">
      <w:pPr>
        <w:pStyle w:val="Heading3"/>
        <w:numPr>
          <w:ilvl w:val="1"/>
          <w:numId w:val="24"/>
        </w:numPr>
        <w:rPr>
          <w:lang w:val="en-GB"/>
        </w:rPr>
      </w:pPr>
      <w:bookmarkStart w:id="394" w:name="_Toc412107645"/>
      <w:r>
        <w:rPr>
          <w:lang w:val="en-GB"/>
        </w:rPr>
        <w:t xml:space="preserve">From version 4.0 </w:t>
      </w:r>
      <w:r w:rsidR="00081EDE">
        <w:rPr>
          <w:lang w:val="en-GB"/>
        </w:rPr>
        <w:t>to 5.0</w:t>
      </w:r>
      <w:bookmarkEnd w:id="394"/>
    </w:p>
    <w:p w:rsidR="0075197E" w:rsidRPr="0075197E" w:rsidRDefault="0075197E" w:rsidP="0075197E">
      <w:pPr>
        <w:rPr>
          <w:lang w:val="en-GB"/>
        </w:rPr>
      </w:pPr>
    </w:p>
    <w:p w:rsidR="0075197E" w:rsidRDefault="0075197E" w:rsidP="0075197E">
      <w:pPr>
        <w:pStyle w:val="ListParagraph"/>
        <w:numPr>
          <w:ilvl w:val="0"/>
          <w:numId w:val="12"/>
        </w:numPr>
        <w:rPr>
          <w:lang w:val="en-GB"/>
        </w:rPr>
      </w:pPr>
      <w:r>
        <w:rPr>
          <w:lang w:val="en-GB"/>
        </w:rPr>
        <w:t>An installer i</w:t>
      </w:r>
      <w:r w:rsidR="00081EDE">
        <w:rPr>
          <w:lang w:val="en-GB"/>
        </w:rPr>
        <w:t>s now provided for DELTA under W</w:t>
      </w:r>
      <w:r>
        <w:rPr>
          <w:lang w:val="en-GB"/>
        </w:rPr>
        <w:t xml:space="preserve">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6C2964" w:rsidRPr="0075197E" w:rsidRDefault="006C2964" w:rsidP="0075197E">
      <w:pPr>
        <w:pStyle w:val="ListParagraph"/>
        <w:numPr>
          <w:ilvl w:val="0"/>
          <w:numId w:val="12"/>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rsidR="0075197E" w:rsidRPr="00790BD7" w:rsidRDefault="006C2964" w:rsidP="00790BD7">
      <w:pPr>
        <w:pStyle w:val="ListParagraph"/>
        <w:numPr>
          <w:ilvl w:val="0"/>
          <w:numId w:val="12"/>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is automatically run by default with new datasets to check the consistency of the input data files. This run is performed once only.</w:t>
      </w:r>
      <w:r w:rsidR="00790BD7">
        <w:rPr>
          <w:lang w:val="en-GB"/>
        </w:rPr>
        <w:t xml:space="preserve"> Note that at first application, this function will also convert automatically the observation data from </w:t>
      </w:r>
      <w:proofErr w:type="spellStart"/>
      <w:r w:rsidR="00790BD7">
        <w:rPr>
          <w:lang w:val="en-GB"/>
        </w:rPr>
        <w:t>csv</w:t>
      </w:r>
      <w:proofErr w:type="spellEnd"/>
      <w:r w:rsidR="00790BD7">
        <w:rPr>
          <w:lang w:val="en-GB"/>
        </w:rPr>
        <w:t xml:space="preserve"> to </w:t>
      </w:r>
      <w:proofErr w:type="spellStart"/>
      <w:r w:rsidR="00790BD7">
        <w:rPr>
          <w:lang w:val="en-GB"/>
        </w:rPr>
        <w:t>cdf</w:t>
      </w:r>
      <w:proofErr w:type="spellEnd"/>
      <w:r w:rsidR="00790BD7">
        <w:rPr>
          <w:lang w:val="en-GB"/>
        </w:rPr>
        <w:t xml:space="preserve"> format to speed-up future use with DELTA.</w:t>
      </w:r>
      <w:r>
        <w:rPr>
          <w:lang w:val="en-GB"/>
        </w:rPr>
        <w:t xml:space="preserve"> </w:t>
      </w:r>
    </w:p>
    <w:p w:rsidR="006C2964" w:rsidRPr="006C2964" w:rsidRDefault="006C2964" w:rsidP="006C2964">
      <w:pPr>
        <w:pStyle w:val="ListParagraph"/>
        <w:numPr>
          <w:ilvl w:val="0"/>
          <w:numId w:val="12"/>
        </w:numPr>
        <w:rPr>
          <w:lang w:val="en-GB"/>
        </w:rPr>
      </w:pPr>
      <w:r>
        <w:rPr>
          <w:lang w:val="en-GB"/>
        </w:rPr>
        <w:t>Modelling data entered in “</w:t>
      </w:r>
      <w:proofErr w:type="spellStart"/>
      <w:r>
        <w:rPr>
          <w:lang w:val="en-GB"/>
        </w:rPr>
        <w:t>csv</w:t>
      </w:r>
      <w:proofErr w:type="spellEnd"/>
      <w:r>
        <w:rPr>
          <w:lang w:val="en-GB"/>
        </w:rPr>
        <w:t xml:space="preserve">” format </w:t>
      </w:r>
      <w:r w:rsidR="00790BD7">
        <w:rPr>
          <w:lang w:val="en-GB"/>
        </w:rPr>
        <w:t>can be converted to</w:t>
      </w:r>
      <w:r>
        <w:rPr>
          <w:lang w:val="en-GB"/>
        </w:rPr>
        <w:t xml:space="preserve"> “</w:t>
      </w:r>
      <w:proofErr w:type="spellStart"/>
      <w:r>
        <w:rPr>
          <w:lang w:val="en-GB"/>
        </w:rPr>
        <w:t>cdf</w:t>
      </w:r>
      <w:proofErr w:type="spellEnd"/>
      <w:r>
        <w:rPr>
          <w:lang w:val="en-GB"/>
        </w:rPr>
        <w:t xml:space="preserve">” format </w:t>
      </w:r>
      <w:r w:rsidR="00790BD7">
        <w:rPr>
          <w:lang w:val="en-GB"/>
        </w:rPr>
        <w:t xml:space="preserve">through a </w:t>
      </w:r>
      <w:proofErr w:type="spellStart"/>
      <w:r w:rsidR="00790BD7">
        <w:rPr>
          <w:lang w:val="en-GB"/>
        </w:rPr>
        <w:t>convertion</w:t>
      </w:r>
      <w:proofErr w:type="spellEnd"/>
      <w:r w:rsidR="00790BD7">
        <w:rPr>
          <w:lang w:val="en-GB"/>
        </w:rPr>
        <w:t xml:space="preserve"> functionality incorporated in the DELTA tool (old csv2cdf)</w:t>
      </w:r>
      <w:r>
        <w:rPr>
          <w:lang w:val="en-GB"/>
        </w:rPr>
        <w:t>.</w:t>
      </w:r>
    </w:p>
    <w:p w:rsidR="0075197E" w:rsidRDefault="0075197E" w:rsidP="0075197E">
      <w:pPr>
        <w:pStyle w:val="ListParagraph"/>
        <w:numPr>
          <w:ilvl w:val="0"/>
          <w:numId w:val="12"/>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527EE4" w:rsidRDefault="00527EE4" w:rsidP="0075197E">
      <w:pPr>
        <w:pStyle w:val="ListParagraph"/>
        <w:numPr>
          <w:ilvl w:val="0"/>
          <w:numId w:val="12"/>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t>
      </w:r>
      <w:r w:rsidR="00DB2E58">
        <w:rPr>
          <w:lang w:val="en-GB"/>
        </w:rPr>
        <w:t>will be</w:t>
      </w:r>
      <w:r>
        <w:rPr>
          <w:lang w:val="en-GB"/>
        </w:rPr>
        <w:t xml:space="preserve"> performed once</w:t>
      </w:r>
      <w:r w:rsidR="0016630F" w:rsidRPr="0016630F">
        <w:rPr>
          <w:lang w:val="en-GB"/>
        </w:rPr>
        <w:t xml:space="preserve"> </w:t>
      </w:r>
      <w:r w:rsidR="0016630F">
        <w:rPr>
          <w:lang w:val="en-GB"/>
        </w:rPr>
        <w:t>only</w:t>
      </w:r>
      <w:r>
        <w:rPr>
          <w:lang w:val="en-GB"/>
        </w:rPr>
        <w:t>.</w:t>
      </w:r>
    </w:p>
    <w:p w:rsidR="006C2964" w:rsidRDefault="00081EDE" w:rsidP="0075197E">
      <w:pPr>
        <w:pStyle w:val="ListParagraph"/>
        <w:numPr>
          <w:ilvl w:val="0"/>
          <w:numId w:val="12"/>
        </w:numPr>
        <w:rPr>
          <w:lang w:val="en-GB"/>
        </w:rPr>
      </w:pPr>
      <w:r>
        <w:rPr>
          <w:lang w:val="en-GB"/>
        </w:rPr>
        <w:t xml:space="preserve">Some </w:t>
      </w:r>
      <w:r w:rsidR="00527EE4">
        <w:rPr>
          <w:lang w:val="en-GB"/>
        </w:rPr>
        <w:t xml:space="preserve">minor </w:t>
      </w:r>
      <w:r>
        <w:rPr>
          <w:lang w:val="en-GB"/>
        </w:rPr>
        <w:t>bug</w:t>
      </w:r>
      <w:r w:rsidR="00527EE4">
        <w:rPr>
          <w:lang w:val="en-GB"/>
        </w:rPr>
        <w:t xml:space="preserve">s in the formula of </w:t>
      </w:r>
      <w:hyperlink w:anchor="_Performance_criteria_for" w:history="1">
        <w:r w:rsidR="00527EE4" w:rsidRPr="00527EE4">
          <w:rPr>
            <w:rStyle w:val="Hyperlink"/>
            <w:lang w:val="en-GB"/>
          </w:rPr>
          <w:t>Tables</w:t>
        </w:r>
      </w:hyperlink>
      <w:r w:rsidR="00527EE4">
        <w:rPr>
          <w:lang w:val="en-GB"/>
        </w:rPr>
        <w:t xml:space="preserve"> 2, 3 and 4 in the first Section</w:t>
      </w:r>
      <w:r>
        <w:rPr>
          <w:lang w:val="en-GB"/>
        </w:rPr>
        <w:t xml:space="preserve"> have been </w:t>
      </w:r>
      <w:r w:rsidR="00527EE4">
        <w:rPr>
          <w:lang w:val="en-GB"/>
        </w:rPr>
        <w:t>corrected</w:t>
      </w:r>
      <w:r w:rsidR="006C2964">
        <w:rPr>
          <w:lang w:val="en-GB"/>
        </w:rPr>
        <w:t>.</w:t>
      </w:r>
    </w:p>
    <w:p w:rsidR="006C2964" w:rsidRDefault="006C2964" w:rsidP="0075197E">
      <w:pPr>
        <w:pStyle w:val="ListParagraph"/>
        <w:numPr>
          <w:ilvl w:val="0"/>
          <w:numId w:val="12"/>
        </w:numPr>
        <w:rPr>
          <w:lang w:val="en-GB"/>
        </w:rPr>
      </w:pPr>
      <w:r>
        <w:rPr>
          <w:lang w:val="en-GB"/>
        </w:rPr>
        <w:t>For yearly models:</w:t>
      </w:r>
    </w:p>
    <w:p w:rsidR="00081EDE" w:rsidRDefault="006C2964" w:rsidP="006C2964">
      <w:pPr>
        <w:pStyle w:val="ListParagraph"/>
        <w:numPr>
          <w:ilvl w:val="1"/>
          <w:numId w:val="12"/>
        </w:numPr>
        <w:rPr>
          <w:lang w:val="en-GB"/>
        </w:rPr>
      </w:pPr>
      <w:r>
        <w:rPr>
          <w:lang w:val="en-GB"/>
        </w:rPr>
        <w:t>The mouse recognize functionality has been re-activated for the summary report (bug fix)</w:t>
      </w:r>
      <w:r w:rsidR="00081EDE">
        <w:rPr>
          <w:lang w:val="en-GB"/>
        </w:rPr>
        <w:t xml:space="preserve"> </w:t>
      </w:r>
    </w:p>
    <w:p w:rsidR="006C2964" w:rsidRPr="0075197E" w:rsidRDefault="006C2964" w:rsidP="006C2964">
      <w:pPr>
        <w:pStyle w:val="ListParagraph"/>
        <w:numPr>
          <w:ilvl w:val="1"/>
          <w:numId w:val="12"/>
        </w:numPr>
        <w:rPr>
          <w:lang w:val="en-GB"/>
        </w:rPr>
      </w:pPr>
      <w:r>
        <w:rPr>
          <w:lang w:val="en-GB"/>
        </w:rPr>
        <w:t xml:space="preserve">Monitoring data can be formatted in </w:t>
      </w:r>
      <w:hyperlink w:anchor="_Yearly_Frequency_1" w:history="1">
        <w:r w:rsidRPr="00790BD7">
          <w:rPr>
            <w:rStyle w:val="Hyperlink"/>
            <w:lang w:val="en-GB"/>
          </w:rPr>
          <w:t>one single “</w:t>
        </w:r>
        <w:proofErr w:type="spellStart"/>
        <w:r w:rsidRPr="00790BD7">
          <w:rPr>
            <w:rStyle w:val="Hyperlink"/>
            <w:lang w:val="en-GB"/>
          </w:rPr>
          <w:t>csv</w:t>
        </w:r>
        <w:proofErr w:type="spellEnd"/>
        <w:r w:rsidRPr="00790BD7">
          <w:rPr>
            <w:rStyle w:val="Hyperlink"/>
            <w:lang w:val="en-GB"/>
          </w:rPr>
          <w:t>” file</w:t>
        </w:r>
      </w:hyperlink>
    </w:p>
    <w:p w:rsidR="00A96179" w:rsidRPr="00A96179" w:rsidRDefault="00A96179" w:rsidP="00DA4871">
      <w:pPr>
        <w:pStyle w:val="Heading3"/>
        <w:numPr>
          <w:ilvl w:val="1"/>
          <w:numId w:val="24"/>
        </w:numPr>
        <w:rPr>
          <w:lang w:val="en-GB"/>
        </w:rPr>
      </w:pPr>
      <w:bookmarkStart w:id="395" w:name="_Toc412107646"/>
      <w:r>
        <w:rPr>
          <w:lang w:val="en-GB"/>
        </w:rPr>
        <w:t>From version 3.4 to 4.0</w:t>
      </w:r>
      <w:bookmarkEnd w:id="395"/>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Pr="00F76202" w:rsidRDefault="00A96179" w:rsidP="00DA4871">
      <w:pPr>
        <w:pStyle w:val="ListParagraph"/>
        <w:keepNext/>
        <w:numPr>
          <w:ilvl w:val="0"/>
          <w:numId w:val="34"/>
        </w:numPr>
        <w:spacing w:before="240" w:after="60" w:line="240" w:lineRule="auto"/>
        <w:contextualSpacing w:val="0"/>
        <w:outlineLvl w:val="3"/>
        <w:rPr>
          <w:b/>
          <w:bCs/>
          <w:vanish/>
          <w:sz w:val="28"/>
          <w:szCs w:val="28"/>
          <w:lang w:val="en-GB" w:eastAsia="bg-BG"/>
        </w:rPr>
      </w:pPr>
    </w:p>
    <w:p w:rsidR="00A96179" w:rsidRDefault="00A96179" w:rsidP="00A96179">
      <w:pPr>
        <w:rPr>
          <w:lang w:val="en-GB" w:eastAsia="bg-BG"/>
        </w:rPr>
      </w:pPr>
    </w:p>
    <w:p w:rsidR="00A96179"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a new diagram “</w:t>
      </w:r>
      <w:proofErr w:type="spellStart"/>
      <w:r w:rsidR="00446197">
        <w:fldChar w:fldCharType="begin"/>
      </w:r>
      <w:r w:rsidR="00446197">
        <w:instrText xml:space="preserve"> HYPERLINK \l "geomap" </w:instrText>
      </w:r>
      <w:r w:rsidR="00446197">
        <w:fldChar w:fldCharType="separate"/>
      </w:r>
      <w:r w:rsidRPr="00451738">
        <w:rPr>
          <w:rStyle w:val="Hyperlink"/>
          <w:rFonts w:ascii="Times New Roman" w:hAnsi="Times New Roman"/>
          <w:sz w:val="24"/>
          <w:szCs w:val="24"/>
          <w:lang w:val="en-GB" w:eastAsia="bg-BG"/>
        </w:rPr>
        <w:t>geomap</w:t>
      </w:r>
      <w:proofErr w:type="spellEnd"/>
      <w:r w:rsidR="00446197">
        <w:rPr>
          <w:rStyle w:val="Hyperlink"/>
          <w:rFonts w:ascii="Times New Roman" w:hAnsi="Times New Roman"/>
          <w:sz w:val="24"/>
          <w:szCs w:val="24"/>
          <w:lang w:val="en-GB" w:eastAsia="bg-BG"/>
        </w:rPr>
        <w:fldChar w:fldCharType="end"/>
      </w:r>
      <w:r w:rsidRPr="00451738">
        <w:rPr>
          <w:rFonts w:ascii="Times New Roman" w:hAnsi="Times New Roman"/>
          <w:sz w:val="24"/>
          <w:szCs w:val="24"/>
          <w:lang w:val="en-GB" w:eastAsia="bg-BG"/>
        </w:rPr>
        <w:t>” for hourly/daily model results.</w:t>
      </w:r>
      <w:r w:rsidR="0090002E">
        <w:rPr>
          <w:rFonts w:ascii="Times New Roman" w:hAnsi="Times New Roman"/>
          <w:sz w:val="24"/>
          <w:szCs w:val="24"/>
          <w:lang w:val="en-GB" w:eastAsia="bg-BG"/>
        </w:rPr>
        <w:t xml:space="preserve"> </w:t>
      </w:r>
    </w:p>
    <w:p w:rsidR="0090002E"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X-axis of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is positive in both directions. </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Uncertainty parameters are now indicated on the </w:t>
      </w:r>
      <w:hyperlink w:anchor="_Target_Diagram_(Fig9" w:history="1">
        <w:r w:rsidRPr="0090002E">
          <w:rPr>
            <w:rStyle w:val="Hyperlink"/>
            <w:rFonts w:ascii="Times New Roman" w:hAnsi="Times New Roman"/>
            <w:sz w:val="24"/>
            <w:szCs w:val="24"/>
            <w:lang w:val="en-GB" w:eastAsia="bg-BG"/>
          </w:rPr>
          <w:t>target diagram</w:t>
        </w:r>
      </w:hyperlink>
      <w:r>
        <w:rPr>
          <w:rFonts w:ascii="Times New Roman" w:hAnsi="Times New Roman"/>
          <w:sz w:val="24"/>
          <w:szCs w:val="24"/>
          <w:lang w:val="en-GB" w:eastAsia="bg-BG"/>
        </w:rPr>
        <w:t xml:space="preserve"> and on the scatter diagram</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w:t>
      </w:r>
      <w:hyperlink w:anchor="_An_expression_for" w:history="1">
        <w:r w:rsidRPr="00451738">
          <w:rPr>
            <w:rStyle w:val="Hyperlink"/>
            <w:rFonts w:ascii="Times New Roman" w:hAnsi="Times New Roman"/>
            <w:sz w:val="24"/>
            <w:szCs w:val="24"/>
            <w:lang w:val="en-GB" w:eastAsia="bg-BG"/>
          </w:rPr>
          <w:t>new MQO for PM2.5, WS and TEMP</w:t>
        </w:r>
      </w:hyperlink>
      <w:r w:rsidRPr="00451738">
        <w:rPr>
          <w:rFonts w:ascii="Times New Roman" w:hAnsi="Times New Roman"/>
          <w:sz w:val="24"/>
          <w:szCs w:val="24"/>
          <w:lang w:val="en-GB" w:eastAsia="bg-BG"/>
        </w:rPr>
        <w:t xml:space="preserve">. Parameters for the PM2.5 MQO have been revised to avoid uncertainties smaller than PM10 in the lower concentrations range.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Update of uncertainty parameters for </w:t>
      </w:r>
      <w:hyperlink w:anchor="_An_expression_for" w:history="1">
        <w:r w:rsidRPr="00451738">
          <w:rPr>
            <w:rStyle w:val="Hyperlink"/>
            <w:rFonts w:ascii="Times New Roman" w:hAnsi="Times New Roman"/>
            <w:sz w:val="24"/>
            <w:szCs w:val="24"/>
            <w:lang w:val="en-GB" w:eastAsia="bg-BG"/>
          </w:rPr>
          <w:t>NO2 and PM10</w:t>
        </w:r>
      </w:hyperlink>
      <w:r w:rsidRPr="00451738">
        <w:rPr>
          <w:rFonts w:ascii="Times New Roman" w:hAnsi="Times New Roman"/>
          <w:sz w:val="24"/>
          <w:szCs w:val="24"/>
          <w:lang w:val="en-GB" w:eastAsia="bg-BG"/>
        </w:rPr>
        <w:t xml:space="preserve"> (yearly and hourly)</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Inclusion of the </w:t>
      </w:r>
      <w:hyperlink w:anchor="_Managing_multiple_datasets:_1" w:history="1">
        <w:proofErr w:type="spellStart"/>
        <w:r w:rsidRPr="00451738">
          <w:rPr>
            <w:rStyle w:val="Hyperlink"/>
            <w:rFonts w:ascii="Times New Roman" w:hAnsi="Times New Roman"/>
            <w:sz w:val="24"/>
            <w:szCs w:val="24"/>
            <w:lang w:val="en-GB" w:eastAsia="bg-BG"/>
          </w:rPr>
          <w:t>myDeltaInput</w:t>
        </w:r>
        <w:proofErr w:type="spellEnd"/>
      </w:hyperlink>
      <w:r w:rsidRPr="00451738">
        <w:rPr>
          <w:rFonts w:ascii="Times New Roman" w:hAnsi="Times New Roman"/>
          <w:sz w:val="24"/>
          <w:szCs w:val="24"/>
          <w:lang w:val="en-GB" w:eastAsia="bg-BG"/>
        </w:rPr>
        <w:t xml:space="preserve"> option to facilitate the management of multiple datasets. Note that DELTA can run in absence of this new input file.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Inclusion of MQO for SO4, NH4, NO3, EC and TOM for testing purposes. Uncertainty parameters are available in the “goalscriteria_oc.dat” configuration file.</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proofErr w:type="spellStart"/>
      <w:r w:rsidRPr="00451738">
        <w:rPr>
          <w:rFonts w:ascii="Times New Roman" w:hAnsi="Times New Roman"/>
          <w:sz w:val="24"/>
          <w:szCs w:val="24"/>
          <w:lang w:val="en-GB" w:eastAsia="bg-BG"/>
        </w:rPr>
        <w:t>geomap</w:t>
      </w:r>
      <w:proofErr w:type="spellEnd"/>
      <w:r w:rsidRPr="00451738">
        <w:rPr>
          <w:rFonts w:ascii="Times New Roman" w:hAnsi="Times New Roman"/>
          <w:sz w:val="24"/>
          <w:szCs w:val="24"/>
          <w:lang w:val="en-GB" w:eastAsia="bg-BG"/>
        </w:rPr>
        <w:t xml:space="preserve"> SD and R error symbol types: switch to be consistent with Target.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lastRenderedPageBreak/>
        <w:t>Correction of the counting of valid station in the yearly scatter diagram</w:t>
      </w:r>
    </w:p>
    <w:p w:rsidR="00A96179" w:rsidRPr="0090002E" w:rsidRDefault="00A96179" w:rsidP="00DA4871">
      <w:pPr>
        <w:pStyle w:val="ListParagraph"/>
        <w:numPr>
          <w:ilvl w:val="0"/>
          <w:numId w:val="35"/>
        </w:numPr>
        <w:rPr>
          <w:rStyle w:val="Hyperlink"/>
          <w:rFonts w:ascii="Times New Roman" w:hAnsi="Times New Roman"/>
          <w:color w:val="auto"/>
          <w:sz w:val="24"/>
          <w:szCs w:val="24"/>
          <w:u w:val="none"/>
          <w:lang w:val="en-GB" w:eastAsia="bg-BG"/>
        </w:rPr>
      </w:pPr>
      <w:r w:rsidRPr="00451738">
        <w:rPr>
          <w:rFonts w:ascii="Times New Roman" w:hAnsi="Times New Roman"/>
          <w:sz w:val="24"/>
          <w:szCs w:val="24"/>
          <w:lang w:val="en-GB" w:eastAsia="bg-BG"/>
        </w:rPr>
        <w:t xml:space="preserve">Modifications of the </w:t>
      </w:r>
      <w:hyperlink w:anchor="_Summary_Report_(Fig.2" w:history="1">
        <w:r w:rsidRPr="00451738">
          <w:rPr>
            <w:rStyle w:val="Hyperlink"/>
            <w:rFonts w:ascii="Times New Roman" w:hAnsi="Times New Roman"/>
            <w:sz w:val="24"/>
            <w:szCs w:val="24"/>
            <w:lang w:val="en-GB" w:eastAsia="bg-BG"/>
          </w:rPr>
          <w:t>hourly/daily summary report</w:t>
        </w:r>
      </w:hyperlink>
      <w:r w:rsidRPr="00451738">
        <w:rPr>
          <w:rFonts w:ascii="Times New Roman" w:hAnsi="Times New Roman"/>
          <w:sz w:val="24"/>
          <w:szCs w:val="24"/>
          <w:lang w:val="en-GB" w:eastAsia="bg-BG"/>
        </w:rPr>
        <w:t xml:space="preserve">: the RDE indicator has been suppressed and substituted by a </w:t>
      </w:r>
      <w:hyperlink w:anchor="_Performance_criteria_for_1" w:history="1">
        <w:r w:rsidRPr="00451738">
          <w:rPr>
            <w:rStyle w:val="Hyperlink"/>
            <w:rFonts w:ascii="Times New Roman" w:hAnsi="Times New Roman"/>
            <w:sz w:val="24"/>
            <w:szCs w:val="24"/>
            <w:lang w:val="en-GB" w:eastAsia="bg-BG"/>
          </w:rPr>
          <w:t>threshold indicator</w:t>
        </w:r>
      </w:hyperlink>
    </w:p>
    <w:p w:rsidR="0090002E" w:rsidRDefault="0090002E" w:rsidP="00DA4871">
      <w:pPr>
        <w:pStyle w:val="ListParagraph"/>
        <w:numPr>
          <w:ilvl w:val="0"/>
          <w:numId w:val="35"/>
        </w:numPr>
        <w:rPr>
          <w:rFonts w:ascii="Times New Roman" w:hAnsi="Times New Roman"/>
          <w:sz w:val="24"/>
          <w:szCs w:val="24"/>
          <w:lang w:val="en-GB" w:eastAsia="bg-BG"/>
        </w:rPr>
      </w:pPr>
      <w:r w:rsidRPr="0090002E">
        <w:rPr>
          <w:rFonts w:ascii="Times New Roman" w:hAnsi="Times New Roman"/>
          <w:sz w:val="24"/>
          <w:szCs w:val="24"/>
          <w:lang w:val="en-GB" w:eastAsia="bg-BG"/>
        </w:rPr>
        <w:t xml:space="preserve">The </w:t>
      </w:r>
      <w:r>
        <w:rPr>
          <w:rFonts w:ascii="Times New Roman" w:hAnsi="Times New Roman"/>
          <w:sz w:val="24"/>
          <w:szCs w:val="24"/>
          <w:lang w:val="en-GB" w:eastAsia="bg-BG"/>
        </w:rPr>
        <w:t xml:space="preserve">bug in the </w:t>
      </w:r>
      <w:r w:rsidRPr="0090002E">
        <w:rPr>
          <w:rFonts w:ascii="Times New Roman" w:hAnsi="Times New Roman"/>
          <w:sz w:val="24"/>
          <w:szCs w:val="24"/>
          <w:lang w:val="en-GB" w:eastAsia="bg-BG"/>
        </w:rPr>
        <w:t>summary report</w:t>
      </w:r>
      <w:r>
        <w:rPr>
          <w:rFonts w:ascii="Times New Roman" w:hAnsi="Times New Roman"/>
          <w:sz w:val="24"/>
          <w:szCs w:val="24"/>
          <w:lang w:val="en-GB" w:eastAsia="bg-BG"/>
        </w:rPr>
        <w:t xml:space="preserve"> (calculation of the spatial correlation and spatial standard deviation – no point appearing) has been fixed.</w:t>
      </w:r>
    </w:p>
    <w:p w:rsidR="0090002E" w:rsidRPr="00451738" w:rsidRDefault="0090002E" w:rsidP="00DA4871">
      <w:pPr>
        <w:pStyle w:val="ListParagraph"/>
        <w:numPr>
          <w:ilvl w:val="0"/>
          <w:numId w:val="35"/>
        </w:numPr>
        <w:rPr>
          <w:rFonts w:ascii="Times New Roman" w:hAnsi="Times New Roman"/>
          <w:sz w:val="24"/>
          <w:szCs w:val="24"/>
          <w:lang w:val="en-GB" w:eastAsia="bg-BG"/>
        </w:rPr>
      </w:pPr>
      <w:r>
        <w:rPr>
          <w:rFonts w:ascii="Times New Roman" w:hAnsi="Times New Roman"/>
          <w:sz w:val="24"/>
          <w:szCs w:val="24"/>
          <w:lang w:val="en-GB" w:eastAsia="bg-BG"/>
        </w:rPr>
        <w:t xml:space="preserve">The legend of the </w:t>
      </w:r>
      <w:hyperlink w:anchor="_Summary_Report_(Fig.9" w:history="1">
        <w:r w:rsidRPr="0090002E">
          <w:rPr>
            <w:rStyle w:val="Hyperlink"/>
            <w:rFonts w:ascii="Times New Roman" w:hAnsi="Times New Roman"/>
            <w:sz w:val="24"/>
            <w:szCs w:val="24"/>
            <w:lang w:val="en-GB" w:eastAsia="bg-BG"/>
          </w:rPr>
          <w:t>summary report</w:t>
        </w:r>
      </w:hyperlink>
      <w:r>
        <w:rPr>
          <w:rFonts w:ascii="Times New Roman" w:hAnsi="Times New Roman"/>
          <w:sz w:val="24"/>
          <w:szCs w:val="24"/>
          <w:lang w:val="en-GB" w:eastAsia="bg-BG"/>
        </w:rPr>
        <w:t xml:space="preserve"> has been re-designed</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Modification of the </w:t>
      </w:r>
      <w:hyperlink w:anchor="_Summary_Report_(Fig.3" w:history="1">
        <w:r w:rsidRPr="00451738">
          <w:rPr>
            <w:rStyle w:val="Hyperlink"/>
            <w:rFonts w:ascii="Times New Roman" w:hAnsi="Times New Roman"/>
            <w:sz w:val="24"/>
            <w:szCs w:val="24"/>
            <w:lang w:val="en-GB" w:eastAsia="bg-BG"/>
          </w:rPr>
          <w:t>yearly summary report</w:t>
        </w:r>
      </w:hyperlink>
      <w:r w:rsidRPr="00451738">
        <w:rPr>
          <w:rFonts w:ascii="Times New Roman" w:hAnsi="Times New Roman"/>
          <w:sz w:val="24"/>
          <w:szCs w:val="24"/>
          <w:lang w:val="en-GB" w:eastAsia="bg-BG"/>
        </w:rPr>
        <w:t xml:space="preserve">: RDE has been dropped.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of </w:t>
      </w:r>
      <w:hyperlink w:anchor="_TARGET_(8H_Max," w:history="1">
        <w:r w:rsidRPr="00451738">
          <w:rPr>
            <w:rStyle w:val="Hyperlink"/>
            <w:rFonts w:ascii="Times New Roman" w:hAnsi="Times New Roman"/>
            <w:sz w:val="24"/>
            <w:szCs w:val="24"/>
            <w:lang w:val="en-GB" w:eastAsia="bg-BG"/>
          </w:rPr>
          <w:t>Target diagram</w:t>
        </w:r>
      </w:hyperlink>
      <w:r w:rsidRPr="00451738">
        <w:rPr>
          <w:rFonts w:ascii="Times New Roman" w:hAnsi="Times New Roman"/>
          <w:sz w:val="24"/>
          <w:szCs w:val="24"/>
          <w:lang w:val="en-GB" w:eastAsia="bg-BG"/>
        </w:rPr>
        <w:t>: SD and R related errors were assigned the wrong side of the diagram (left vs. right)</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Uncertainty values for PM10 TEOM and beta-ray measurement techniques have been included in the “</w:t>
      </w:r>
      <w:proofErr w:type="spellStart"/>
      <w:r w:rsidRPr="00451738">
        <w:rPr>
          <w:rFonts w:ascii="Times New Roman" w:hAnsi="Times New Roman"/>
          <w:sz w:val="24"/>
          <w:szCs w:val="24"/>
          <w:lang w:val="en-GB" w:eastAsia="bg-BG"/>
        </w:rPr>
        <w:t>goalsandcriteria_oc</w:t>
      </w:r>
      <w:proofErr w:type="spellEnd"/>
      <w:r w:rsidRPr="00451738">
        <w:rPr>
          <w:rFonts w:ascii="Times New Roman" w:hAnsi="Times New Roman"/>
          <w:sz w:val="24"/>
          <w:szCs w:val="24"/>
          <w:lang w:val="en-GB" w:eastAsia="bg-BG"/>
        </w:rPr>
        <w:t xml:space="preserve">” configuration file. See </w:t>
      </w:r>
      <w:hyperlink r:id="rId124" w:anchor="_"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Addition of a “save main statistical indices” option. This option runs automatically when the summary report diagram is selected. See </w:t>
      </w:r>
      <w:hyperlink w:anchor="_Saving_summary_statistics" w:history="1">
        <w:r w:rsidRPr="00451738">
          <w:rPr>
            <w:rStyle w:val="Hyperlink"/>
            <w:rFonts w:ascii="Times New Roman" w:hAnsi="Times New Roman"/>
            <w:sz w:val="24"/>
            <w:szCs w:val="24"/>
            <w:lang w:val="en-GB" w:eastAsia="bg-BG"/>
          </w:rPr>
          <w:t>here</w:t>
        </w:r>
      </w:hyperlink>
      <w:r w:rsidRPr="00451738">
        <w:rPr>
          <w:rFonts w:ascii="Times New Roman" w:hAnsi="Times New Roman"/>
          <w:sz w:val="24"/>
          <w:szCs w:val="24"/>
          <w:lang w:val="en-GB" w:eastAsia="bg-BG"/>
        </w:rPr>
        <w:t xml:space="preserve"> for more details.</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 xml:space="preserve">Correction: The generation of performance reports in </w:t>
      </w:r>
      <w:proofErr w:type="spellStart"/>
      <w:r w:rsidRPr="00451738">
        <w:rPr>
          <w:rFonts w:ascii="Times New Roman" w:hAnsi="Times New Roman"/>
          <w:sz w:val="24"/>
          <w:szCs w:val="24"/>
          <w:lang w:val="en-GB" w:eastAsia="bg-BG"/>
        </w:rPr>
        <w:t>pdf</w:t>
      </w:r>
      <w:proofErr w:type="spellEnd"/>
      <w:r w:rsidRPr="00451738">
        <w:rPr>
          <w:rFonts w:ascii="Times New Roman" w:hAnsi="Times New Roman"/>
          <w:sz w:val="24"/>
          <w:szCs w:val="24"/>
          <w:lang w:val="en-GB" w:eastAsia="bg-BG"/>
        </w:rPr>
        <w:t xml:space="preserve"> format did not work properly in version 3.6.  </w:t>
      </w:r>
    </w:p>
    <w:p w:rsidR="00A96179" w:rsidRPr="00451738" w:rsidRDefault="00A96179" w:rsidP="00DA4871">
      <w:pPr>
        <w:pStyle w:val="ListParagraph"/>
        <w:numPr>
          <w:ilvl w:val="0"/>
          <w:numId w:val="35"/>
        </w:numPr>
        <w:rPr>
          <w:rFonts w:ascii="Times New Roman" w:hAnsi="Times New Roman"/>
          <w:sz w:val="24"/>
          <w:szCs w:val="24"/>
          <w:lang w:val="en-GB" w:eastAsia="bg-BG"/>
        </w:rPr>
      </w:pPr>
      <w:r w:rsidRPr="00451738">
        <w:rPr>
          <w:rFonts w:ascii="Times New Roman" w:hAnsi="Times New Roman"/>
          <w:sz w:val="24"/>
          <w:szCs w:val="24"/>
          <w:lang w:val="en-GB" w:eastAsia="bg-BG"/>
        </w:rPr>
        <w:t>The MQO for 3h average NO2 has been removed</w:t>
      </w:r>
    </w:p>
    <w:p w:rsidR="00A96179" w:rsidRPr="00A96179" w:rsidRDefault="00A96179" w:rsidP="00DA4871">
      <w:pPr>
        <w:pStyle w:val="Heading2"/>
        <w:numPr>
          <w:ilvl w:val="0"/>
          <w:numId w:val="24"/>
        </w:numPr>
        <w:rPr>
          <w:lang w:val="en-GB"/>
        </w:rPr>
      </w:pPr>
      <w:bookmarkStart w:id="396" w:name="_Installation_and_running"/>
      <w:bookmarkStart w:id="397" w:name="_Toc412107647"/>
      <w:bookmarkEnd w:id="392"/>
      <w:bookmarkEnd w:id="396"/>
      <w:r>
        <w:rPr>
          <w:lang w:val="en-GB"/>
        </w:rPr>
        <w:t>I</w:t>
      </w:r>
      <w:r w:rsidRPr="00C514F4">
        <w:rPr>
          <w:lang w:val="en-GB"/>
        </w:rPr>
        <w:t>nstallation and running step</w:t>
      </w:r>
      <w:r>
        <w:rPr>
          <w:lang w:val="en-GB"/>
        </w:rPr>
        <w:t>s</w:t>
      </w:r>
      <w:bookmarkEnd w:id="397"/>
    </w:p>
    <w:p w:rsidR="00A96179" w:rsidRPr="00EC6F06" w:rsidRDefault="00A96179" w:rsidP="00EC6F06">
      <w:pPr>
        <w:rPr>
          <w:lang w:val="en-GB"/>
        </w:rPr>
      </w:pPr>
    </w:p>
    <w:p w:rsidR="00690A5A" w:rsidRPr="006D24EC" w:rsidRDefault="00690A5A" w:rsidP="000C3177">
      <w:pPr>
        <w:jc w:val="both"/>
      </w:pPr>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rsidR="007F42C4" w:rsidRDefault="007F42C4" w:rsidP="007F42C4">
      <w:pPr>
        <w:pStyle w:val="NormalWeb"/>
        <w:numPr>
          <w:ilvl w:val="0"/>
          <w:numId w:val="37"/>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7F42C4">
      <w:pPr>
        <w:pStyle w:val="NormalWeb"/>
        <w:numPr>
          <w:ilvl w:val="0"/>
          <w:numId w:val="37"/>
        </w:numPr>
      </w:pPr>
      <w:r>
        <w:t>After the first installation the software is configured to operate with a demo dataset. If you wish to re-use data you produced with an earlier version of the software, please follow the below steps:</w:t>
      </w:r>
    </w:p>
    <w:p w:rsidR="00492C02" w:rsidRDefault="00492C02" w:rsidP="00081EDE">
      <w:pPr>
        <w:pStyle w:val="NormalWeb"/>
        <w:numPr>
          <w:ilvl w:val="1"/>
          <w:numId w:val="37"/>
        </w:numPr>
      </w:pPr>
      <w:r>
        <w:t>Access the $home$ directory through the JRC_DELTA menu.</w:t>
      </w:r>
    </w:p>
    <w:p w:rsidR="00925C92" w:rsidRDefault="00081EDE" w:rsidP="00081EDE">
      <w:pPr>
        <w:pStyle w:val="NormalWeb"/>
        <w:numPr>
          <w:ilvl w:val="1"/>
          <w:numId w:val="37"/>
        </w:numPr>
      </w:pPr>
      <w:r>
        <w:t xml:space="preserve">Create a </w:t>
      </w:r>
      <w:r w:rsidR="00492C02">
        <w:t>sub-</w:t>
      </w:r>
      <w:r>
        <w:t xml:space="preserve">directory </w:t>
      </w:r>
      <w:r w:rsidR="00492C02">
        <w:t>under data/monitoring, e.g. “</w:t>
      </w:r>
      <w:proofErr w:type="spellStart"/>
      <w:r w:rsidR="00492C02">
        <w:t>Mydata</w:t>
      </w:r>
      <w:proofErr w:type="spellEnd"/>
      <w:r w:rsidR="00492C02">
        <w:t xml:space="preserve">” </w:t>
      </w:r>
      <w:r w:rsidR="00925C92">
        <w:t xml:space="preserve">(parallel to demo) and include in it your monitoring data. </w:t>
      </w:r>
    </w:p>
    <w:p w:rsidR="00925C92" w:rsidRDefault="00925C92" w:rsidP="00081EDE">
      <w:pPr>
        <w:pStyle w:val="NormalWeb"/>
        <w:numPr>
          <w:ilvl w:val="1"/>
          <w:numId w:val="37"/>
        </w:numPr>
      </w:pPr>
      <w:r>
        <w:t>Create a sub-directory under data/modeling, e.g. “</w:t>
      </w:r>
      <w:proofErr w:type="spellStart"/>
      <w:r>
        <w:t>Mydata</w:t>
      </w:r>
      <w:proofErr w:type="spellEnd"/>
      <w:r>
        <w:t>” (parallel to demo) and include in it your modeling data</w:t>
      </w:r>
    </w:p>
    <w:p w:rsidR="00925C92" w:rsidRDefault="00925C92" w:rsidP="00925C92">
      <w:pPr>
        <w:pStyle w:val="NormalWeb"/>
        <w:numPr>
          <w:ilvl w:val="1"/>
          <w:numId w:val="37"/>
        </w:numPr>
      </w:pPr>
      <w:r>
        <w:t>Include your startup.ini file and rename it into startup_MyData.ini in the resource sub-directory</w:t>
      </w:r>
    </w:p>
    <w:p w:rsidR="00925C92" w:rsidRDefault="00925C92" w:rsidP="00081EDE">
      <w:pPr>
        <w:pStyle w:val="NormalWeb"/>
        <w:numPr>
          <w:ilvl w:val="1"/>
          <w:numId w:val="37"/>
        </w:numPr>
      </w:pPr>
      <w:r>
        <w:t xml:space="preserve">Adapt the names and paths in the </w:t>
      </w:r>
      <w:hyperlink w:anchor="_Managing_multiple_datasets:_1" w:history="1">
        <w:proofErr w:type="spellStart"/>
        <w:r w:rsidRPr="00527EE4">
          <w:rPr>
            <w:rStyle w:val="Hyperlink"/>
          </w:rPr>
          <w:t>MyDeltaInput</w:t>
        </w:r>
        <w:proofErr w:type="spellEnd"/>
      </w:hyperlink>
      <w:r>
        <w:t xml:space="preserve"> file (change demo into </w:t>
      </w:r>
      <w:proofErr w:type="spellStart"/>
      <w:r>
        <w:t>Mydata</w:t>
      </w:r>
      <w:proofErr w:type="spellEnd"/>
      <w:r>
        <w:t xml:space="preserve">). The </w:t>
      </w:r>
      <w:proofErr w:type="spellStart"/>
      <w:r>
        <w:t>MyDeltaInput</w:t>
      </w:r>
      <w:proofErr w:type="spellEnd"/>
      <w:r>
        <w:t xml:space="preserve"> is placed on the </w:t>
      </w:r>
      <w:r w:rsidR="005F5BE4">
        <w:t>resource subdirectory but is als</w:t>
      </w:r>
      <w:r>
        <w:t>o accessible through the start menu.</w:t>
      </w:r>
    </w:p>
    <w:p w:rsidR="007F42C4" w:rsidRDefault="00925C92" w:rsidP="00081EDE">
      <w:pPr>
        <w:pStyle w:val="NormalWeb"/>
        <w:numPr>
          <w:ilvl w:val="1"/>
          <w:numId w:val="37"/>
        </w:numPr>
      </w:pPr>
      <w:r>
        <w:t>Re-start the Delta application</w:t>
      </w:r>
      <w:r w:rsidR="007F42C4">
        <w:t xml:space="preserve">  </w:t>
      </w:r>
    </w:p>
    <w:p w:rsidR="00690A5A" w:rsidRDefault="00495AE7" w:rsidP="00925C92">
      <w:pPr>
        <w:pStyle w:val="NormalWeb"/>
        <w:numPr>
          <w:ilvl w:val="0"/>
          <w:numId w:val="37"/>
        </w:numPr>
      </w:pPr>
      <w:r>
        <w:t xml:space="preserve">A “JRC-DELTA” program item </w:t>
      </w:r>
      <w:r w:rsidR="00925C92">
        <w:t>in the start menu g</w:t>
      </w:r>
      <w:r>
        <w:t xml:space="preserve">ives you access to 1) the home installation directory, </w:t>
      </w:r>
      <w:r w:rsidR="00925C92">
        <w:t xml:space="preserve">2) the </w:t>
      </w:r>
      <w:proofErr w:type="spellStart"/>
      <w:r w:rsidR="00925C92">
        <w:t>MyDeltaInput</w:t>
      </w:r>
      <w:proofErr w:type="spellEnd"/>
      <w:r w:rsidR="00925C92">
        <w:t xml:space="preserve"> configuration file, 3) the user’s guide and 4</w:t>
      </w:r>
      <w:r>
        <w:t xml:space="preserve">) the web-site.  </w:t>
      </w:r>
    </w:p>
    <w:p w:rsidR="00B95C19" w:rsidRDefault="00B95C19" w:rsidP="00B95C19">
      <w:pPr>
        <w:pStyle w:val="NormalWeb"/>
      </w:pPr>
    </w:p>
    <w:p w:rsidR="0016630F" w:rsidRDefault="0016630F" w:rsidP="0016630F">
      <w:pPr>
        <w:pStyle w:val="NormalWeb"/>
        <w:ind w:left="360"/>
        <w:rPr>
          <w:b/>
          <w:bCs/>
          <w:u w:val="single"/>
          <w:lang w:val="en-GB"/>
        </w:rPr>
      </w:pPr>
      <w:r w:rsidRPr="007A54E5">
        <w:rPr>
          <w:b/>
          <w:bCs/>
          <w:u w:val="single"/>
          <w:lang w:val="en-GB"/>
        </w:rPr>
        <w:lastRenderedPageBreak/>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rsidR="0016630F" w:rsidRPr="005F5BE4" w:rsidRDefault="0016630F" w:rsidP="0016630F">
      <w:pPr>
        <w:pStyle w:val="NormalWeb"/>
        <w:numPr>
          <w:ilvl w:val="0"/>
          <w:numId w:val="37"/>
        </w:numPr>
      </w:pPr>
      <w:r w:rsidRPr="005F5BE4">
        <w:t xml:space="preserve">Download and </w:t>
      </w:r>
      <w:r w:rsidR="005F5BE4" w:rsidRPr="005F5BE4">
        <w:t xml:space="preserve">unzip the </w:t>
      </w:r>
      <w:r w:rsidRPr="005F5BE4">
        <w:t>setup</w:t>
      </w:r>
      <w:r w:rsidR="005F5BE4" w:rsidRPr="005F5BE4">
        <w:t>_linux.tar</w:t>
      </w:r>
      <w:r w:rsidRPr="005F5BE4">
        <w:t xml:space="preserve"> file available on the Delta web page</w:t>
      </w:r>
      <w:r w:rsidR="005F5BE4" w:rsidRPr="005F5BE4">
        <w:t xml:space="preserve"> in a new directory (e.g. </w:t>
      </w:r>
      <w:proofErr w:type="spellStart"/>
      <w:r w:rsidR="005F5BE4" w:rsidRPr="005F5BE4">
        <w:t>DeltaTool</w:t>
      </w:r>
      <w:proofErr w:type="spellEnd"/>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Pr="005F5BE4">
        <w:t xml:space="preserve"> </w:t>
      </w:r>
      <w:proofErr w:type="gramStart"/>
      <w:r w:rsidRPr="005F5BE4">
        <w:t>You</w:t>
      </w:r>
      <w:proofErr w:type="gramEnd"/>
      <w:r w:rsidRPr="005F5BE4">
        <w:t xml:space="preserve"> can </w:t>
      </w:r>
      <w:r w:rsidR="005F5BE4" w:rsidRPr="005F5BE4">
        <w:t xml:space="preserve">then </w:t>
      </w:r>
      <w:r w:rsidRPr="005F5BE4">
        <w:t>launch the application by</w:t>
      </w:r>
      <w:r w:rsidR="005F5BE4" w:rsidRPr="005F5BE4">
        <w:t xml:space="preserve"> running the </w:t>
      </w:r>
      <w:proofErr w:type="spellStart"/>
      <w:r w:rsidR="005F5BE4" w:rsidRPr="005F5BE4">
        <w:t>DeltaTool</w:t>
      </w:r>
      <w:proofErr w:type="spellEnd"/>
      <w:r w:rsidR="005F5BE4" w:rsidRPr="005F5BE4">
        <w:t xml:space="preserve"> executable</w:t>
      </w:r>
      <w:r w:rsidRPr="005F5BE4">
        <w:t>.</w:t>
      </w:r>
    </w:p>
    <w:p w:rsidR="0016630F" w:rsidRPr="005F5BE4" w:rsidRDefault="0016630F" w:rsidP="0016630F">
      <w:pPr>
        <w:pStyle w:val="NormalWeb"/>
        <w:numPr>
          <w:ilvl w:val="0"/>
          <w:numId w:val="37"/>
        </w:numPr>
      </w:pPr>
      <w:r w:rsidRPr="005F5BE4">
        <w:t>After the first installation the software is configured to operate with a demo dataset. If you wish to re-use data you produced with an earlier version of the software, please follow the below steps:</w:t>
      </w:r>
    </w:p>
    <w:p w:rsidR="0016630F" w:rsidRPr="005F5BE4" w:rsidRDefault="0016630F" w:rsidP="0016630F">
      <w:pPr>
        <w:pStyle w:val="NormalWeb"/>
        <w:numPr>
          <w:ilvl w:val="1"/>
          <w:numId w:val="37"/>
        </w:numPr>
      </w:pPr>
      <w:r w:rsidRPr="005F5BE4">
        <w:t>Create a sub-directory under data/monitoring, e.g. “</w:t>
      </w:r>
      <w:proofErr w:type="spellStart"/>
      <w:r w:rsidRPr="005F5BE4">
        <w:t>Mydata</w:t>
      </w:r>
      <w:proofErr w:type="spellEnd"/>
      <w:r w:rsidRPr="005F5BE4">
        <w:t xml:space="preserve">” (parallel to demo) and include in it your monitoring data. </w:t>
      </w:r>
    </w:p>
    <w:p w:rsidR="0016630F" w:rsidRPr="005F5BE4" w:rsidRDefault="0016630F" w:rsidP="0016630F">
      <w:pPr>
        <w:pStyle w:val="NormalWeb"/>
        <w:numPr>
          <w:ilvl w:val="1"/>
          <w:numId w:val="37"/>
        </w:numPr>
      </w:pPr>
      <w:r w:rsidRPr="005F5BE4">
        <w:t>Create a sub-directory under data/modeling, e.g. “</w:t>
      </w:r>
      <w:proofErr w:type="spellStart"/>
      <w:r w:rsidRPr="005F5BE4">
        <w:t>Mydata</w:t>
      </w:r>
      <w:proofErr w:type="spellEnd"/>
      <w:r w:rsidRPr="005F5BE4">
        <w:t>” (parallel to demo) and include in it your modeling data</w:t>
      </w:r>
    </w:p>
    <w:p w:rsidR="0016630F" w:rsidRPr="005F5BE4" w:rsidRDefault="0016630F" w:rsidP="0016630F">
      <w:pPr>
        <w:pStyle w:val="NormalWeb"/>
        <w:numPr>
          <w:ilvl w:val="1"/>
          <w:numId w:val="37"/>
        </w:numPr>
      </w:pPr>
      <w:r w:rsidRPr="005F5BE4">
        <w:t>Include your startup.ini file and rename it into startup_MyData.ini in the resource sub-directory</w:t>
      </w:r>
    </w:p>
    <w:p w:rsidR="0016630F" w:rsidRPr="005F5BE4" w:rsidRDefault="0016630F" w:rsidP="0016630F">
      <w:pPr>
        <w:pStyle w:val="NormalWeb"/>
        <w:numPr>
          <w:ilvl w:val="1"/>
          <w:numId w:val="37"/>
        </w:numPr>
      </w:pPr>
      <w:r w:rsidRPr="005F5BE4">
        <w:t xml:space="preserve">Adapt the names and paths in the </w:t>
      </w:r>
      <w:hyperlink w:anchor="_Managing_multiple_datasets:_1" w:history="1">
        <w:proofErr w:type="spellStart"/>
        <w:r w:rsidRPr="005F5BE4">
          <w:rPr>
            <w:rStyle w:val="Hyperlink"/>
          </w:rPr>
          <w:t>MyDeltaInput</w:t>
        </w:r>
        <w:proofErr w:type="spellEnd"/>
      </w:hyperlink>
      <w:r w:rsidRPr="005F5BE4">
        <w:t xml:space="preserve"> file (change demo into </w:t>
      </w:r>
      <w:proofErr w:type="spellStart"/>
      <w:r w:rsidRPr="005F5BE4">
        <w:t>Mydat</w:t>
      </w:r>
      <w:r w:rsidR="005F5BE4">
        <w:t>a</w:t>
      </w:r>
      <w:proofErr w:type="spellEnd"/>
      <w:r w:rsidR="005F5BE4">
        <w:t xml:space="preserve">). The </w:t>
      </w:r>
      <w:proofErr w:type="spellStart"/>
      <w:r w:rsidR="005F5BE4">
        <w:t>MyDeltaInput</w:t>
      </w:r>
      <w:proofErr w:type="spellEnd"/>
      <w:r w:rsidR="005F5BE4">
        <w:t xml:space="preserve"> is placed i</w:t>
      </w:r>
      <w:r w:rsidRPr="005F5BE4">
        <w:t xml:space="preserve">n the </w:t>
      </w:r>
      <w:r w:rsidR="005F5BE4">
        <w:t>resource subdirectory.</w:t>
      </w:r>
    </w:p>
    <w:p w:rsidR="0016630F" w:rsidRDefault="0016630F" w:rsidP="0016630F">
      <w:pPr>
        <w:pStyle w:val="NormalWeb"/>
        <w:numPr>
          <w:ilvl w:val="1"/>
          <w:numId w:val="37"/>
        </w:numPr>
      </w:pPr>
      <w:r w:rsidRPr="005F5BE4">
        <w:t xml:space="preserve">Re-start the Delta application  </w:t>
      </w:r>
    </w:p>
    <w:p w:rsidR="005F5BE4" w:rsidRPr="005F5BE4" w:rsidRDefault="005F5BE4" w:rsidP="0016630F">
      <w:pPr>
        <w:pStyle w:val="NormalWeb"/>
        <w:numPr>
          <w:ilvl w:val="1"/>
          <w:numId w:val="37"/>
        </w:numPr>
      </w:pPr>
      <w:r>
        <w:t xml:space="preserve">Paths will need to be updated in the init.ini file (under the resource sub-directory) to allow some external applications to run (Word, </w:t>
      </w:r>
      <w:proofErr w:type="spellStart"/>
      <w:r>
        <w:t>pdf</w:t>
      </w:r>
      <w:proofErr w:type="spellEnd"/>
      <w:r>
        <w:t xml:space="preserve"> reader…). </w:t>
      </w:r>
    </w:p>
    <w:p w:rsidR="0016630F" w:rsidRPr="00925C92" w:rsidRDefault="005F5BE4" w:rsidP="0016630F">
      <w:pPr>
        <w:pStyle w:val="NormalWeb"/>
        <w:ind w:left="360"/>
      </w:pPr>
      <w:r>
        <w:t>T</w:t>
      </w:r>
      <w:r w:rsidR="0016630F" w:rsidRPr="005F5BE4">
        <w:t xml:space="preserve">he user’s guide </w:t>
      </w:r>
      <w:r>
        <w:t>is available in the help sub-directory</w:t>
      </w:r>
    </w:p>
    <w:p w:rsidR="00690A5A" w:rsidRDefault="00690A5A" w:rsidP="00DA4871">
      <w:pPr>
        <w:pStyle w:val="Heading2"/>
        <w:numPr>
          <w:ilvl w:val="0"/>
          <w:numId w:val="24"/>
        </w:numPr>
        <w:rPr>
          <w:lang w:val="en-GB"/>
        </w:rPr>
      </w:pPr>
      <w:bookmarkStart w:id="398" w:name="_Preparation_of_input"/>
      <w:bookmarkStart w:id="399" w:name="_Toc412107648"/>
      <w:bookmarkStart w:id="400" w:name="_Toc284940315"/>
      <w:bookmarkEnd w:id="398"/>
      <w:r w:rsidRPr="00C514F4">
        <w:rPr>
          <w:lang w:val="en-GB"/>
        </w:rPr>
        <w:t>Preparation of input fil</w:t>
      </w:r>
      <w:r>
        <w:rPr>
          <w:lang w:val="en-GB"/>
        </w:rPr>
        <w:t>es</w:t>
      </w:r>
      <w:bookmarkEnd w:id="399"/>
    </w:p>
    <w:p w:rsidR="00690A5A" w:rsidRDefault="00690A5A" w:rsidP="00FA510C">
      <w:pPr>
        <w:rPr>
          <w:lang w:val="en-GB"/>
        </w:rPr>
      </w:pPr>
    </w:p>
    <w:p w:rsidR="00690A5A" w:rsidRDefault="00D73504" w:rsidP="00FA510C">
      <w:pPr>
        <w:spacing w:line="360" w:lineRule="auto"/>
      </w:pPr>
      <w:r>
        <w:t>In order to run the T</w:t>
      </w:r>
      <w:r w:rsidR="00690A5A">
        <w:t>ool, the following files have to be prepared by the user</w:t>
      </w:r>
    </w:p>
    <w:p w:rsidR="00690A5A" w:rsidRDefault="00E351D0" w:rsidP="00DA4871">
      <w:pPr>
        <w:numPr>
          <w:ilvl w:val="0"/>
          <w:numId w:val="16"/>
        </w:numPr>
        <w:ind w:left="714" w:hanging="357"/>
      </w:pPr>
      <w:r>
        <w:t>The</w:t>
      </w:r>
      <w:r w:rsidR="00690A5A">
        <w:t xml:space="preserve"> </w:t>
      </w:r>
      <w:proofErr w:type="gramStart"/>
      <w:r w:rsidR="00690A5A" w:rsidRPr="00691A3C">
        <w:rPr>
          <w:u w:val="single"/>
        </w:rPr>
        <w:t>configuration file</w:t>
      </w:r>
      <w:proofErr w:type="gramEnd"/>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w:t>
      </w:r>
      <w:proofErr w:type="gramStart"/>
      <w:r w:rsidR="00690A5A" w:rsidRPr="00793A21">
        <w:t>folder ...</w:t>
      </w:r>
      <w:proofErr w:type="gramEnd"/>
      <w:r w:rsidR="00690A5A" w:rsidRPr="00793A21">
        <w:t>\resource</w:t>
      </w:r>
      <w:r w:rsidR="00690A5A">
        <w:t>.</w:t>
      </w:r>
      <w:r w:rsidR="00000D45">
        <w:t xml:space="preserve"> </w:t>
      </w:r>
      <w:r w:rsidR="00D73504">
        <w:t>For handling different data (</w:t>
      </w:r>
      <w:proofErr w:type="spellStart"/>
      <w:r w:rsidR="00D73504">
        <w:t>obs</w:t>
      </w:r>
      <w:proofErr w:type="spellEnd"/>
      <w:r w:rsidR="00D73504">
        <w:t xml:space="preserve">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r>
        <w:r w:rsidR="00D73504" w:rsidRPr="00D73504">
          <w:rPr>
            <w:rStyle w:val="Hyperlink"/>
          </w:rPr>
          <w:fldChar w:fldCharType="separate"/>
        </w:r>
        <w:r w:rsidR="001207FB">
          <w:rPr>
            <w:rStyle w:val="Hyperlink"/>
          </w:rPr>
          <w:t>6.4</w:t>
        </w:r>
        <w:r w:rsidR="00D73504" w:rsidRPr="00D73504">
          <w:rPr>
            <w:rStyle w:val="Hyperlink"/>
          </w:rPr>
          <w:fldChar w:fldCharType="end"/>
        </w:r>
      </w:hyperlink>
    </w:p>
    <w:p w:rsidR="00690A5A" w:rsidRDefault="00690A5A" w:rsidP="00DA4871">
      <w:pPr>
        <w:numPr>
          <w:ilvl w:val="0"/>
          <w:numId w:val="16"/>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proofErr w:type="spellStart"/>
      <w:r w:rsidRPr="00793A21">
        <w:t>csv</w:t>
      </w:r>
      <w:proofErr w:type="spellEnd"/>
      <w:r w:rsidR="0016630F">
        <w:t>”</w:t>
      </w:r>
      <w:r w:rsidRPr="00793A21">
        <w:t xml:space="preserve"> </w:t>
      </w:r>
      <w:r w:rsidR="0016630F">
        <w:t>or “</w:t>
      </w:r>
      <w:proofErr w:type="spellStart"/>
      <w:r w:rsidR="0016630F">
        <w:t>cdf</w:t>
      </w:r>
      <w:proofErr w:type="spellEnd"/>
      <w:r w:rsidR="0016630F">
        <w:t xml:space="preserve">” </w:t>
      </w:r>
      <w:r w:rsidRPr="00793A21">
        <w:t>format and be placed in folder ...\data\monitoring</w:t>
      </w:r>
    </w:p>
    <w:p w:rsidR="00690A5A" w:rsidRDefault="00690A5A" w:rsidP="00DA4871">
      <w:pPr>
        <w:numPr>
          <w:ilvl w:val="0"/>
          <w:numId w:val="16"/>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w:t>
      </w:r>
      <w:proofErr w:type="spellStart"/>
      <w:r w:rsidR="0016630F">
        <w:t>csv</w:t>
      </w:r>
      <w:proofErr w:type="spellEnd"/>
      <w:r w:rsidR="0016630F">
        <w:t>” or “</w:t>
      </w:r>
      <w:proofErr w:type="spellStart"/>
      <w:r w:rsidRPr="00793A21">
        <w:t>cdf</w:t>
      </w:r>
      <w:proofErr w:type="spellEnd"/>
      <w:r w:rsidR="0016630F">
        <w:t>”</w:t>
      </w:r>
      <w:r w:rsidRPr="00793A21">
        <w:t xml:space="preserve"> format</w:t>
      </w:r>
      <w:r w:rsidR="0016630F">
        <w:t>. If only “</w:t>
      </w:r>
      <w:proofErr w:type="spellStart"/>
      <w:r w:rsidR="0016630F">
        <w:t>csv</w:t>
      </w:r>
      <w:proofErr w:type="spellEnd"/>
      <w:r w:rsidR="0016630F">
        <w:t>” files are available, DELTA will automatically create a “</w:t>
      </w:r>
      <w:proofErr w:type="spellStart"/>
      <w:r w:rsidR="0016630F">
        <w:t>cdf</w:t>
      </w:r>
      <w:proofErr w:type="spellEnd"/>
      <w:r w:rsidR="0016630F">
        <w:t>” version at first use.</w:t>
      </w:r>
      <w:r w:rsidRPr="00793A21">
        <w:t xml:space="preserve"> Each .</w:t>
      </w:r>
      <w:proofErr w:type="spellStart"/>
      <w:r w:rsidRPr="00793A21">
        <w:t>cdf</w:t>
      </w:r>
      <w:proofErr w:type="spellEnd"/>
      <w:r w:rsidRPr="00793A21">
        <w:t xml:space="preserve"> file may contain model results for several locations (stations). The .</w:t>
      </w:r>
      <w:proofErr w:type="spellStart"/>
      <w:r w:rsidRPr="00793A21">
        <w:t>cdf</w:t>
      </w:r>
      <w:proofErr w:type="spellEnd"/>
      <w:r w:rsidRPr="00793A21">
        <w:t xml:space="preserve"> files should be placed in </w:t>
      </w:r>
      <w:proofErr w:type="gramStart"/>
      <w:r w:rsidRPr="00793A21">
        <w:t>folder ...</w:t>
      </w:r>
      <w:proofErr w:type="gramEnd"/>
      <w:r w:rsidRPr="00793A21">
        <w:t xml:space="preserve">\data\modeling. </w:t>
      </w:r>
      <w:r w:rsidR="0016630F">
        <w:t>If results from more than one model are used, t</w:t>
      </w:r>
      <w:r w:rsidRPr="00793A21">
        <w:t xml:space="preserve">he </w:t>
      </w:r>
      <w:r w:rsidR="0016630F">
        <w:t>ut</w:t>
      </w:r>
      <w:r w:rsidRPr="00793A21">
        <w:t xml:space="preserve">ility to create </w:t>
      </w:r>
      <w:proofErr w:type="spellStart"/>
      <w:r w:rsidRPr="00793A21">
        <w:t>cdf</w:t>
      </w:r>
      <w:proofErr w:type="spellEnd"/>
      <w:r w:rsidRPr="00793A21">
        <w:t xml:space="preserve"> files from </w:t>
      </w:r>
      <w:proofErr w:type="spellStart"/>
      <w:r w:rsidRPr="00793A21">
        <w:t>csv</w:t>
      </w:r>
      <w:proofErr w:type="spellEnd"/>
      <w:r w:rsidRPr="00793A21">
        <w:t xml:space="preserve"> files</w:t>
      </w:r>
      <w:r>
        <w:t xml:space="preserve"> </w:t>
      </w:r>
      <w:r w:rsidR="0016630F">
        <w:t xml:space="preserve">should be used </w:t>
      </w:r>
      <w:r>
        <w:t>(</w:t>
      </w:r>
      <w:r w:rsidR="0016630F">
        <w:t>available from help menu, s</w:t>
      </w:r>
      <w:r>
        <w:t xml:space="preserve">ee </w:t>
      </w:r>
      <w:hyperlink w:anchor="_CSV_to_NetCDF" w:history="1">
        <w:proofErr w:type="gramStart"/>
        <w:r w:rsidRPr="00000D45">
          <w:rPr>
            <w:rStyle w:val="Hyperlink"/>
          </w:rPr>
          <w:t xml:space="preserve">Section </w:t>
        </w:r>
        <w:proofErr w:type="gramEnd"/>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1207FB">
          <w:rPr>
            <w:rStyle w:val="Hyperlink"/>
          </w:rPr>
          <w:t>9.2</w:t>
        </w:r>
        <w:r w:rsidR="001D5832">
          <w:rPr>
            <w:rStyle w:val="Hyperlink"/>
          </w:rPr>
          <w:fldChar w:fldCharType="end"/>
        </w:r>
      </w:hyperlink>
      <w:r>
        <w:t>)</w:t>
      </w:r>
      <w:r w:rsidRPr="00793A21">
        <w:t>.</w:t>
      </w:r>
    </w:p>
    <w:p w:rsidR="00925C92" w:rsidRDefault="00925C92" w:rsidP="00DA4871">
      <w:pPr>
        <w:numPr>
          <w:ilvl w:val="0"/>
          <w:numId w:val="16"/>
        </w:numPr>
        <w:ind w:left="714" w:hanging="357"/>
      </w:pPr>
      <w:r>
        <w:t>The file “</w:t>
      </w:r>
      <w:proofErr w:type="spellStart"/>
      <w:r w:rsidR="00446197">
        <w:fldChar w:fldCharType="begin"/>
      </w:r>
      <w:r w:rsidR="00446197">
        <w:instrText xml:space="preserve"> HYPERLINK \l "_Managing_multiple_datasets:_1" </w:instrText>
      </w:r>
      <w:r w:rsidR="00446197">
        <w:fldChar w:fldCharType="separate"/>
      </w:r>
      <w:r w:rsidRPr="00925C92">
        <w:rPr>
          <w:rStyle w:val="Hyperlink"/>
        </w:rPr>
        <w:t>MyDeltaInput</w:t>
      </w:r>
      <w:proofErr w:type="spellEnd"/>
      <w:r w:rsidR="00446197">
        <w:rPr>
          <w:rStyle w:val="Hyperlink"/>
        </w:rPr>
        <w:fldChar w:fldCharType="end"/>
      </w:r>
      <w:r>
        <w:t>” in the resource directory should then be adapted to the paths and file names selected by the user.</w:t>
      </w:r>
    </w:p>
    <w:p w:rsidR="00690A5A" w:rsidRDefault="00690A5A" w:rsidP="00096147">
      <w:pPr>
        <w:ind w:left="357"/>
      </w:pPr>
    </w:p>
    <w:p w:rsidR="00690A5A" w:rsidRDefault="00690A5A" w:rsidP="00DA4871">
      <w:pPr>
        <w:pStyle w:val="Heading3"/>
        <w:numPr>
          <w:ilvl w:val="1"/>
          <w:numId w:val="24"/>
        </w:numPr>
        <w:rPr>
          <w:lang w:val="en-GB"/>
        </w:rPr>
      </w:pPr>
      <w:bookmarkStart w:id="401" w:name="_Init.ini"/>
      <w:bookmarkStart w:id="402" w:name="_Toc412107649"/>
      <w:bookmarkEnd w:id="401"/>
      <w:r>
        <w:rPr>
          <w:lang w:val="en-GB"/>
        </w:rPr>
        <w:t>Init.ini</w:t>
      </w:r>
      <w:bookmarkEnd w:id="402"/>
    </w:p>
    <w:p w:rsidR="00690A5A" w:rsidRDefault="00690A5A" w:rsidP="00FA510C">
      <w:pPr>
        <w:rPr>
          <w:lang w:val="en-GB"/>
        </w:rPr>
      </w:pPr>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 xml:space="preserve">This is needed, </w:t>
      </w:r>
      <w:proofErr w:type="spellStart"/>
      <w:r w:rsidR="005E26A8">
        <w:rPr>
          <w:lang w:val="en-GB"/>
        </w:rPr>
        <w:t>e.g</w:t>
      </w:r>
      <w:proofErr w:type="spellEnd"/>
      <w:r w:rsidR="005E26A8">
        <w:rPr>
          <w:lang w:val="en-GB"/>
        </w:rPr>
        <w:t>,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lastRenderedPageBreak/>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rsidR="00690A5A" w:rsidRDefault="00690A5A" w:rsidP="00FA510C">
      <w:pPr>
        <w:rPr>
          <w:lang w:val="en-GB"/>
        </w:rPr>
      </w:pPr>
      <w:r>
        <w:rPr>
          <w:lang w:val="en-GB"/>
        </w:rPr>
        <w:t xml:space="preserve"> </w:t>
      </w:r>
    </w:p>
    <w:p w:rsidR="00690A5A" w:rsidRPr="00D73504" w:rsidRDefault="00690A5A" w:rsidP="00FA510C">
      <w:pPr>
        <w:rPr>
          <w:sz w:val="20"/>
          <w:szCs w:val="20"/>
          <w:lang w:val="en-GB"/>
        </w:rPr>
      </w:pPr>
      <w:r w:rsidRPr="00D73504">
        <w:rPr>
          <w:sz w:val="20"/>
          <w:szCs w:val="20"/>
          <w:lang w:val="en-GB"/>
        </w:rPr>
        <w:t>BROWSER_LOCATION=C</w:t>
      </w:r>
      <w:proofErr w:type="gramStart"/>
      <w:r w:rsidRPr="00D73504">
        <w:rPr>
          <w:sz w:val="20"/>
          <w:szCs w:val="20"/>
          <w:lang w:val="en-GB"/>
        </w:rPr>
        <w:t>:\</w:t>
      </w:r>
      <w:proofErr w:type="gramEnd"/>
      <w:r w:rsidRPr="00D73504">
        <w:rPr>
          <w:sz w:val="20"/>
          <w:szCs w:val="20"/>
          <w:lang w:val="en-GB"/>
        </w:rPr>
        <w:t>Program Files\Mozilla Firefox\firefox.exe</w:t>
      </w:r>
    </w:p>
    <w:p w:rsidR="00690A5A" w:rsidRPr="00D73504" w:rsidRDefault="00690A5A" w:rsidP="00FA510C">
      <w:pPr>
        <w:rPr>
          <w:sz w:val="20"/>
          <w:szCs w:val="20"/>
          <w:lang w:val="en-GB"/>
        </w:rPr>
      </w:pPr>
      <w:r w:rsidRPr="00D73504">
        <w:rPr>
          <w:sz w:val="20"/>
          <w:szCs w:val="20"/>
          <w:lang w:val="en-GB"/>
        </w:rPr>
        <w:t>WORKSHEET_LOCATION=C</w:t>
      </w:r>
      <w:proofErr w:type="gramStart"/>
      <w:r w:rsidRPr="00D73504">
        <w:rPr>
          <w:sz w:val="20"/>
          <w:szCs w:val="20"/>
          <w:lang w:val="en-GB"/>
        </w:rPr>
        <w:t>:\</w:t>
      </w:r>
      <w:proofErr w:type="gramEnd"/>
      <w:r w:rsidRPr="00D73504">
        <w:rPr>
          <w:sz w:val="20"/>
          <w:szCs w:val="20"/>
          <w:lang w:val="en-GB"/>
        </w:rPr>
        <w:t>Program Files\Microsoft Office\OFFICE11\EXCEL.EXE</w:t>
      </w:r>
    </w:p>
    <w:p w:rsidR="00690A5A" w:rsidRPr="00D73504" w:rsidRDefault="00690A5A" w:rsidP="00FA510C">
      <w:pPr>
        <w:rPr>
          <w:sz w:val="20"/>
          <w:szCs w:val="20"/>
          <w:lang w:val="en-GB"/>
        </w:rPr>
      </w:pPr>
      <w:r w:rsidRPr="00D73504">
        <w:rPr>
          <w:sz w:val="20"/>
          <w:szCs w:val="20"/>
          <w:lang w:val="en-GB"/>
        </w:rPr>
        <w:t>DOCUMENTSREADER_LOCATION=C</w:t>
      </w:r>
      <w:proofErr w:type="gramStart"/>
      <w:r w:rsidRPr="00D73504">
        <w:rPr>
          <w:sz w:val="20"/>
          <w:szCs w:val="20"/>
          <w:lang w:val="en-GB"/>
        </w:rPr>
        <w:t>:\</w:t>
      </w:r>
      <w:proofErr w:type="gramEnd"/>
      <w:r w:rsidRPr="00D73504">
        <w:rPr>
          <w:sz w:val="20"/>
          <w:szCs w:val="20"/>
          <w:lang w:val="en-GB"/>
        </w:rPr>
        <w:t>Program Files\Microsoft Office\OFFICE11\WINWORD.EXE</w:t>
      </w:r>
    </w:p>
    <w:p w:rsidR="00690A5A" w:rsidRPr="00D73504" w:rsidRDefault="00690A5A" w:rsidP="00FA510C">
      <w:pPr>
        <w:rPr>
          <w:sz w:val="20"/>
          <w:szCs w:val="20"/>
          <w:lang w:val="en-GB"/>
        </w:rPr>
      </w:pPr>
      <w:r w:rsidRPr="00D73504">
        <w:rPr>
          <w:sz w:val="20"/>
          <w:szCs w:val="20"/>
          <w:lang w:val="en-GB"/>
        </w:rPr>
        <w:t>NOTEPAD_LOCATION=notepad.exe</w:t>
      </w:r>
    </w:p>
    <w:p w:rsidR="00690A5A" w:rsidRPr="00D73504" w:rsidRDefault="00690A5A" w:rsidP="00FA510C">
      <w:pPr>
        <w:rPr>
          <w:sz w:val="20"/>
          <w:szCs w:val="20"/>
          <w:lang w:val="en-GB"/>
        </w:rPr>
      </w:pPr>
      <w:r w:rsidRPr="00D73504">
        <w:rPr>
          <w:sz w:val="20"/>
          <w:szCs w:val="20"/>
          <w:lang w:val="en-GB"/>
        </w:rPr>
        <w:t>PDFREADER_LOCATION=C</w:t>
      </w:r>
      <w:proofErr w:type="gramStart"/>
      <w:r w:rsidRPr="00D73504">
        <w:rPr>
          <w:sz w:val="20"/>
          <w:szCs w:val="20"/>
          <w:lang w:val="en-GB"/>
        </w:rPr>
        <w:t>:\</w:t>
      </w:r>
      <w:proofErr w:type="gramEnd"/>
      <w:r w:rsidRPr="00D73504">
        <w:rPr>
          <w:sz w:val="20"/>
          <w:szCs w:val="20"/>
          <w:lang w:val="en-GB"/>
        </w:rPr>
        <w:t>Program Files\Adobe\Acrobat 7.0\Acrobat\Acrobat.exe</w:t>
      </w:r>
    </w:p>
    <w:p w:rsidR="00690A5A" w:rsidRPr="00EE14DD" w:rsidRDefault="00690A5A" w:rsidP="00FA510C">
      <w:pPr>
        <w:rPr>
          <w:sz w:val="20"/>
          <w:szCs w:val="20"/>
          <w:lang w:val="en-GB"/>
        </w:rPr>
      </w:pPr>
      <w:r w:rsidRPr="00D73504">
        <w:rPr>
          <w:sz w:val="20"/>
          <w:szCs w:val="20"/>
          <w:lang w:val="en-GB"/>
        </w:rPr>
        <w:t>GOOGLEEARTH_LOCATION=C</w:t>
      </w:r>
      <w:proofErr w:type="gramStart"/>
      <w:r w:rsidRPr="00D73504">
        <w:rPr>
          <w:sz w:val="20"/>
          <w:szCs w:val="20"/>
          <w:lang w:val="en-GB"/>
        </w:rPr>
        <w:t>:\</w:t>
      </w:r>
      <w:proofErr w:type="gramEnd"/>
      <w:r w:rsidRPr="00D73504">
        <w:rPr>
          <w:sz w:val="20"/>
          <w:szCs w:val="20"/>
          <w:lang w:val="en-GB"/>
        </w:rPr>
        <w:t>Program Files\Google\Google Earth\client\googleearth.exe</w:t>
      </w:r>
    </w:p>
    <w:p w:rsidR="00690A5A" w:rsidRPr="00FA510C" w:rsidRDefault="00690A5A" w:rsidP="00FA510C">
      <w:pPr>
        <w:rPr>
          <w:lang w:val="en-GB"/>
        </w:rPr>
      </w:pPr>
    </w:p>
    <w:p w:rsidR="00690A5A" w:rsidRPr="00F7598A" w:rsidRDefault="00690A5A" w:rsidP="00DA4871">
      <w:pPr>
        <w:pStyle w:val="Heading3"/>
        <w:numPr>
          <w:ilvl w:val="1"/>
          <w:numId w:val="24"/>
        </w:numPr>
        <w:rPr>
          <w:lang w:val="en-GB"/>
        </w:rPr>
      </w:pPr>
      <w:bookmarkStart w:id="403" w:name="_Startup.ini"/>
      <w:bookmarkStart w:id="404" w:name="_Ref341968215"/>
      <w:bookmarkStart w:id="405" w:name="_Ref341969374"/>
      <w:bookmarkStart w:id="406" w:name="_Toc412107650"/>
      <w:bookmarkEnd w:id="403"/>
      <w:r>
        <w:rPr>
          <w:lang w:val="en-GB"/>
        </w:rPr>
        <w:t>Startup.ini</w:t>
      </w:r>
      <w:bookmarkEnd w:id="404"/>
      <w:bookmarkEnd w:id="405"/>
      <w:bookmarkEnd w:id="406"/>
    </w:p>
    <w:p w:rsidR="00690A5A" w:rsidRDefault="00690A5A" w:rsidP="007A0F3A">
      <w:pPr>
        <w:spacing w:before="120"/>
        <w:jc w:val="both"/>
      </w:pPr>
      <w:r>
        <w:t xml:space="preserve">The configuration file (startup.ini) is common to both inputs with hourly and yearly frequencies. </w:t>
      </w:r>
      <w:r w:rsidR="005E26A8">
        <w:t xml:space="preserve">It is located </w:t>
      </w:r>
      <w:proofErr w:type="gramStart"/>
      <w:r w:rsidR="005E26A8">
        <w:t xml:space="preserve">in </w:t>
      </w:r>
      <w:r w:rsidR="005E26A8" w:rsidRPr="00793A21">
        <w:t>...</w:t>
      </w:r>
      <w:proofErr w:type="gramEnd"/>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7A0F3A">
      <w:pPr>
        <w:spacing w:before="120"/>
        <w:jc w:val="both"/>
      </w:pPr>
    </w:p>
    <w:p w:rsidR="00690A5A" w:rsidRDefault="00690A5A" w:rsidP="00DA4871">
      <w:pPr>
        <w:numPr>
          <w:ilvl w:val="0"/>
          <w:numId w:val="17"/>
        </w:numPr>
        <w:jc w:val="both"/>
      </w:pPr>
      <w:r>
        <w:t xml:space="preserve">MODEL – includes information about the year, spatial scale and input frequency. </w:t>
      </w:r>
    </w:p>
    <w:p w:rsidR="00690A5A" w:rsidRDefault="00690A5A" w:rsidP="00DA4871">
      <w:pPr>
        <w:numPr>
          <w:ilvl w:val="0"/>
          <w:numId w:val="17"/>
        </w:numPr>
        <w:jc w:val="both"/>
      </w:pPr>
      <w:r>
        <w:t xml:space="preserve">PARAMETERS - includes variable names and measurement units </w:t>
      </w:r>
    </w:p>
    <w:p w:rsidR="00690A5A" w:rsidRPr="006600DA" w:rsidRDefault="00690A5A" w:rsidP="00DA4871">
      <w:pPr>
        <w:numPr>
          <w:ilvl w:val="0"/>
          <w:numId w:val="17"/>
        </w:numPr>
        <w:jc w:val="both"/>
        <w:rPr>
          <w:b/>
        </w:rPr>
      </w:pPr>
      <w:r>
        <w:t>MONITORING – includes list of all stations with their siting characteristics and parameters measured.</w:t>
      </w:r>
    </w:p>
    <w:p w:rsidR="005E26A8" w:rsidRDefault="005E26A8" w:rsidP="006600DA">
      <w:pPr>
        <w:ind w:left="720"/>
        <w:jc w:val="both"/>
      </w:pPr>
    </w:p>
    <w:p w:rsidR="005E26A8" w:rsidRPr="00F57D08" w:rsidRDefault="005E26A8" w:rsidP="005E26A8">
      <w:pPr>
        <w:jc w:val="both"/>
        <w:rPr>
          <w:b/>
        </w:rPr>
      </w:pPr>
      <w:r>
        <w:t xml:space="preserve">The following conventions apply: </w:t>
      </w:r>
    </w:p>
    <w:p w:rsidR="005E26A8" w:rsidRPr="00451738" w:rsidRDefault="005E26A8" w:rsidP="00DA4871">
      <w:pPr>
        <w:numPr>
          <w:ilvl w:val="0"/>
          <w:numId w:val="5"/>
        </w:numPr>
        <w:jc w:val="both"/>
      </w:pPr>
      <w:r w:rsidRPr="00451738">
        <w:t>Each blank row or each line beginning with "[", ";" or "#" will be discarded</w:t>
      </w:r>
    </w:p>
    <w:p w:rsidR="005E26A8" w:rsidRPr="00451738" w:rsidRDefault="005E26A8" w:rsidP="00DA4871">
      <w:pPr>
        <w:numPr>
          <w:ilvl w:val="0"/>
          <w:numId w:val="5"/>
        </w:numPr>
        <w:jc w:val="both"/>
      </w:pPr>
      <w:r w:rsidRPr="00451738">
        <w:t>No blanks between fields are permitted</w:t>
      </w:r>
    </w:p>
    <w:p w:rsidR="005E26A8" w:rsidRPr="00451738" w:rsidRDefault="005E26A8" w:rsidP="00DA4871">
      <w:pPr>
        <w:numPr>
          <w:ilvl w:val="0"/>
          <w:numId w:val="5"/>
        </w:numPr>
        <w:jc w:val="both"/>
      </w:pPr>
      <w:r w:rsidRPr="00451738">
        <w:t>Line breaks are not allowed.</w:t>
      </w:r>
    </w:p>
    <w:p w:rsidR="005E26A8" w:rsidRPr="00451738" w:rsidRDefault="005E26A8" w:rsidP="00DA4871">
      <w:pPr>
        <w:numPr>
          <w:ilvl w:val="0"/>
          <w:numId w:val="5"/>
        </w:numPr>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DA4871">
      <w:pPr>
        <w:numPr>
          <w:ilvl w:val="0"/>
          <w:numId w:val="5"/>
        </w:numPr>
        <w:jc w:val="both"/>
      </w:pPr>
      <w:r w:rsidRPr="00451738">
        <w:t xml:space="preserve">Station codes </w:t>
      </w:r>
      <w:r w:rsidR="000A1691">
        <w:t xml:space="preserve">and abbreviation codes </w:t>
      </w:r>
      <w:r w:rsidRPr="00451738">
        <w:t xml:space="preserve">must be </w:t>
      </w:r>
      <w:r w:rsidR="00AA69BA" w:rsidRPr="00451738">
        <w:t>unique.</w:t>
      </w:r>
    </w:p>
    <w:p w:rsidR="005E26A8" w:rsidRPr="00451738" w:rsidRDefault="005E26A8" w:rsidP="00DA4871">
      <w:pPr>
        <w:numPr>
          <w:ilvl w:val="0"/>
          <w:numId w:val="5"/>
        </w:numPr>
        <w:jc w:val="both"/>
      </w:pPr>
      <w:r w:rsidRPr="00451738">
        <w:t>The station names should not include blanks and special characters such as “.”,” ’ ”, “;”</w:t>
      </w:r>
      <w:r w:rsidR="00D73504" w:rsidRPr="00451738">
        <w:t>,”-“</w:t>
      </w:r>
    </w:p>
    <w:p w:rsidR="005E26A8" w:rsidRPr="00451738" w:rsidRDefault="005E26A8" w:rsidP="00DA4871">
      <w:pPr>
        <w:numPr>
          <w:ilvl w:val="0"/>
          <w:numId w:val="5"/>
        </w:numPr>
        <w:jc w:val="both"/>
      </w:pPr>
      <w:r w:rsidRPr="00451738">
        <w:t>Only the symbol “_” is allowed.</w:t>
      </w:r>
    </w:p>
    <w:p w:rsidR="005E26A8" w:rsidRPr="00451738" w:rsidRDefault="005E26A8" w:rsidP="00DA4871">
      <w:pPr>
        <w:numPr>
          <w:ilvl w:val="0"/>
          <w:numId w:val="5"/>
        </w:numPr>
        <w:jc w:val="both"/>
      </w:pPr>
      <w:r w:rsidRPr="00451738">
        <w:t>Variables must be separated by an asterisk.</w:t>
      </w:r>
    </w:p>
    <w:p w:rsidR="005E26A8" w:rsidRPr="00451738" w:rsidRDefault="005E26A8" w:rsidP="00DA4871">
      <w:pPr>
        <w:numPr>
          <w:ilvl w:val="0"/>
          <w:numId w:val="5"/>
        </w:numPr>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p>
    <w:p w:rsidR="00690A5A" w:rsidRDefault="00690A5A" w:rsidP="007A0F3A">
      <w:pPr>
        <w:jc w:val="both"/>
        <w:rPr>
          <w:b/>
        </w:rPr>
      </w:pPr>
      <w:r>
        <w:rPr>
          <w:b/>
        </w:rPr>
        <w:t>Example:</w:t>
      </w:r>
    </w:p>
    <w:p w:rsidR="00690A5A" w:rsidRPr="00732E56" w:rsidRDefault="00690A5A" w:rsidP="007A0F3A">
      <w:pPr>
        <w:jc w:val="both"/>
        <w:rPr>
          <w:b/>
        </w:rPr>
      </w:pPr>
    </w:p>
    <w:p w:rsidR="00690A5A" w:rsidRDefault="00690A5A" w:rsidP="007A0F3A">
      <w:pPr>
        <w:jc w:val="both"/>
        <w:rPr>
          <w:sz w:val="20"/>
          <w:szCs w:val="20"/>
        </w:rPr>
      </w:pPr>
      <w:r w:rsidRPr="005423DF">
        <w:rPr>
          <w:sz w:val="20"/>
          <w:szCs w:val="20"/>
        </w:rPr>
        <w:t>[</w:t>
      </w:r>
      <w:r>
        <w:rPr>
          <w:sz w:val="20"/>
          <w:szCs w:val="20"/>
        </w:rPr>
        <w:t>MODEL</w:t>
      </w:r>
      <w:r w:rsidRPr="005423DF">
        <w:rPr>
          <w:sz w:val="20"/>
          <w:szCs w:val="20"/>
        </w:rPr>
        <w:t>]</w:t>
      </w:r>
    </w:p>
    <w:p w:rsidR="00690A5A" w:rsidRPr="00380707" w:rsidRDefault="00690A5A" w:rsidP="00380707">
      <w:pPr>
        <w:jc w:val="both"/>
        <w:rPr>
          <w:sz w:val="20"/>
          <w:szCs w:val="20"/>
        </w:rPr>
      </w:pPr>
      <w:proofErr w:type="gramStart"/>
      <w:r w:rsidRPr="00380707">
        <w:rPr>
          <w:sz w:val="20"/>
          <w:szCs w:val="20"/>
        </w:rPr>
        <w:t>;Year</w:t>
      </w:r>
      <w:proofErr w:type="gramEnd"/>
    </w:p>
    <w:p w:rsidR="00690A5A" w:rsidRPr="00380707" w:rsidRDefault="00690A5A" w:rsidP="00380707">
      <w:pPr>
        <w:jc w:val="both"/>
        <w:rPr>
          <w:sz w:val="20"/>
          <w:szCs w:val="20"/>
        </w:rPr>
      </w:pPr>
      <w:proofErr w:type="gramStart"/>
      <w:r w:rsidRPr="00380707">
        <w:rPr>
          <w:sz w:val="20"/>
          <w:szCs w:val="20"/>
        </w:rPr>
        <w:t>;frequency</w:t>
      </w:r>
      <w:proofErr w:type="gramEnd"/>
    </w:p>
    <w:p w:rsidR="00690A5A" w:rsidRPr="005423DF" w:rsidRDefault="00690A5A" w:rsidP="00380707">
      <w:pPr>
        <w:jc w:val="both"/>
        <w:rPr>
          <w:sz w:val="20"/>
          <w:szCs w:val="20"/>
        </w:rPr>
      </w:pPr>
      <w:proofErr w:type="gramStart"/>
      <w:r w:rsidRPr="00380707">
        <w:rPr>
          <w:sz w:val="20"/>
          <w:szCs w:val="20"/>
        </w:rPr>
        <w:t>;Scale</w:t>
      </w:r>
      <w:proofErr w:type="gramEnd"/>
    </w:p>
    <w:p w:rsidR="00690A5A" w:rsidRDefault="00690A5A" w:rsidP="007A0F3A">
      <w:pPr>
        <w:jc w:val="both"/>
      </w:pPr>
      <w:r>
        <w:rPr>
          <w:sz w:val="20"/>
          <w:szCs w:val="20"/>
        </w:rPr>
        <w:t>2009</w:t>
      </w:r>
    </w:p>
    <w:p w:rsidR="00690A5A" w:rsidRDefault="00690A5A" w:rsidP="007A0F3A">
      <w:pPr>
        <w:jc w:val="both"/>
        <w:rPr>
          <w:sz w:val="20"/>
          <w:szCs w:val="20"/>
        </w:rPr>
      </w:pPr>
      <w:proofErr w:type="gramStart"/>
      <w:r>
        <w:rPr>
          <w:sz w:val="20"/>
          <w:szCs w:val="20"/>
        </w:rPr>
        <w:t>hour</w:t>
      </w:r>
      <w:proofErr w:type="gramEnd"/>
    </w:p>
    <w:p w:rsidR="00690A5A" w:rsidRDefault="00690A5A" w:rsidP="007A0F3A">
      <w:pPr>
        <w:jc w:val="both"/>
        <w:rPr>
          <w:sz w:val="20"/>
          <w:szCs w:val="20"/>
        </w:rPr>
      </w:pPr>
      <w:proofErr w:type="gramStart"/>
      <w:r>
        <w:rPr>
          <w:sz w:val="20"/>
          <w:szCs w:val="20"/>
        </w:rPr>
        <w:t>urban</w:t>
      </w:r>
      <w:proofErr w:type="gramEnd"/>
    </w:p>
    <w:p w:rsidR="00690A5A" w:rsidRPr="002A11D2" w:rsidRDefault="00690A5A" w:rsidP="007A0F3A">
      <w:pPr>
        <w:jc w:val="both"/>
        <w:rPr>
          <w:sz w:val="20"/>
          <w:szCs w:val="20"/>
        </w:rPr>
      </w:pPr>
      <w:r w:rsidRPr="002A11D2">
        <w:rPr>
          <w:sz w:val="20"/>
          <w:szCs w:val="20"/>
        </w:rPr>
        <w:t>[PARAMETERS]</w:t>
      </w:r>
    </w:p>
    <w:p w:rsidR="00690A5A" w:rsidRPr="001764DF" w:rsidRDefault="00D73504" w:rsidP="007A0F3A">
      <w:pPr>
        <w:jc w:val="both"/>
        <w:rPr>
          <w:sz w:val="20"/>
          <w:szCs w:val="20"/>
        </w:rPr>
      </w:pPr>
      <w:proofErr w:type="gramStart"/>
      <w:r>
        <w:rPr>
          <w:sz w:val="20"/>
          <w:szCs w:val="20"/>
        </w:rPr>
        <w:t>;</w:t>
      </w:r>
      <w:proofErr w:type="spellStart"/>
      <w:r>
        <w:rPr>
          <w:sz w:val="20"/>
          <w:szCs w:val="20"/>
        </w:rPr>
        <w:t>Species</w:t>
      </w:r>
      <w:proofErr w:type="gramEnd"/>
      <w:r>
        <w:rPr>
          <w:sz w:val="20"/>
          <w:szCs w:val="20"/>
        </w:rPr>
        <w:t>;type;</w:t>
      </w:r>
      <w:r w:rsidR="00690A5A" w:rsidRPr="001764DF">
        <w:rPr>
          <w:sz w:val="20"/>
          <w:szCs w:val="20"/>
        </w:rPr>
        <w:t>measure</w:t>
      </w:r>
      <w:proofErr w:type="spellEnd"/>
      <w:r w:rsidR="00690A5A" w:rsidRPr="001764DF">
        <w:rPr>
          <w:sz w:val="20"/>
          <w:szCs w:val="20"/>
        </w:rPr>
        <w:t xml:space="preserve"> unit</w:t>
      </w:r>
    </w:p>
    <w:p w:rsidR="00690A5A" w:rsidRPr="00F51A57" w:rsidRDefault="00690A5A" w:rsidP="007A0F3A">
      <w:pPr>
        <w:jc w:val="both"/>
        <w:rPr>
          <w:sz w:val="20"/>
          <w:szCs w:val="20"/>
        </w:rPr>
      </w:pPr>
      <w:r w:rsidRPr="00F51A57">
        <w:rPr>
          <w:sz w:val="20"/>
          <w:szCs w:val="20"/>
        </w:rPr>
        <w:t>SO2</w:t>
      </w:r>
      <w:proofErr w:type="gramStart"/>
      <w:r w:rsidRPr="00F51A57">
        <w:rPr>
          <w:sz w:val="20"/>
          <w:szCs w:val="20"/>
        </w:rPr>
        <w:t>;POL</w:t>
      </w:r>
      <w:proofErr w:type="gramEnd"/>
      <w:r w:rsidRPr="00F51A57">
        <w:rPr>
          <w:sz w:val="20"/>
          <w:szCs w:val="20"/>
        </w:rPr>
        <w:t>;</w:t>
      </w:r>
      <w:r w:rsidRPr="001764DF">
        <w:rPr>
          <w:rFonts w:ascii="Symbol" w:hAnsi="Symbol"/>
          <w:sz w:val="20"/>
          <w:szCs w:val="20"/>
        </w:rPr>
        <w:t></w:t>
      </w:r>
      <w:r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NO2</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PM25</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PM10</w:t>
      </w:r>
      <w:proofErr w:type="gramStart"/>
      <w:r w:rsidRPr="00F51A57">
        <w:rPr>
          <w:sz w:val="20"/>
          <w:szCs w:val="20"/>
        </w:rPr>
        <w:t>;POL</w:t>
      </w:r>
      <w:proofErr w:type="gramEnd"/>
      <w:r w:rsidRPr="00F51A57">
        <w:rPr>
          <w:sz w:val="20"/>
          <w:szCs w:val="20"/>
        </w:rPr>
        <w:t xml:space="preserve">; </w:t>
      </w:r>
      <w:r w:rsidR="005E26A8" w:rsidRPr="001764DF">
        <w:rPr>
          <w:rFonts w:ascii="Symbol" w:hAnsi="Symbol"/>
          <w:sz w:val="20"/>
          <w:szCs w:val="20"/>
        </w:rPr>
        <w:t></w:t>
      </w:r>
      <w:r w:rsidR="005E26A8" w:rsidRPr="00F51A57">
        <w:rPr>
          <w:sz w:val="20"/>
          <w:szCs w:val="20"/>
        </w:rPr>
        <w:t>g</w:t>
      </w:r>
      <w:r w:rsidR="005E26A8">
        <w:rPr>
          <w:sz w:val="20"/>
          <w:szCs w:val="20"/>
        </w:rPr>
        <w:t>m-3</w:t>
      </w:r>
    </w:p>
    <w:p w:rsidR="00690A5A" w:rsidRPr="00F51A57" w:rsidRDefault="00690A5A" w:rsidP="007A0F3A">
      <w:pPr>
        <w:jc w:val="both"/>
        <w:rPr>
          <w:sz w:val="20"/>
          <w:szCs w:val="20"/>
        </w:rPr>
      </w:pPr>
      <w:r w:rsidRPr="00F51A57">
        <w:rPr>
          <w:sz w:val="20"/>
          <w:szCs w:val="20"/>
        </w:rPr>
        <w:t>WS</w:t>
      </w:r>
      <w:proofErr w:type="gramStart"/>
      <w:r w:rsidRPr="00F51A57">
        <w:rPr>
          <w:sz w:val="20"/>
          <w:szCs w:val="20"/>
        </w:rPr>
        <w:t>;MET</w:t>
      </w:r>
      <w:proofErr w:type="gramEnd"/>
      <w:r w:rsidRPr="00F51A57">
        <w:rPr>
          <w:sz w:val="20"/>
          <w:szCs w:val="20"/>
        </w:rPr>
        <w:t>; m</w:t>
      </w:r>
      <w:r w:rsidR="005E26A8">
        <w:rPr>
          <w:sz w:val="20"/>
          <w:szCs w:val="20"/>
        </w:rPr>
        <w:t>/</w:t>
      </w:r>
      <w:r w:rsidRPr="00F51A57">
        <w:rPr>
          <w:sz w:val="20"/>
          <w:szCs w:val="20"/>
        </w:rPr>
        <w:t>s</w:t>
      </w:r>
    </w:p>
    <w:p w:rsidR="00690A5A" w:rsidRPr="00F51A57" w:rsidRDefault="00690A5A" w:rsidP="007A0F3A">
      <w:pPr>
        <w:jc w:val="both"/>
        <w:rPr>
          <w:sz w:val="20"/>
          <w:szCs w:val="20"/>
        </w:rPr>
      </w:pPr>
      <w:r w:rsidRPr="00F51A57">
        <w:rPr>
          <w:sz w:val="20"/>
          <w:szCs w:val="20"/>
        </w:rPr>
        <w:lastRenderedPageBreak/>
        <w:t>TEMP</w:t>
      </w:r>
      <w:proofErr w:type="gramStart"/>
      <w:r w:rsidRPr="00F51A57">
        <w:rPr>
          <w:sz w:val="20"/>
          <w:szCs w:val="20"/>
        </w:rPr>
        <w:t>;MET</w:t>
      </w:r>
      <w:proofErr w:type="gramEnd"/>
      <w:r w:rsidRPr="00F51A57">
        <w:rPr>
          <w:sz w:val="20"/>
          <w:szCs w:val="20"/>
        </w:rPr>
        <w:t xml:space="preserve">; </w:t>
      </w:r>
      <w:r w:rsidR="00A05BC8">
        <w:rPr>
          <w:sz w:val="20"/>
          <w:szCs w:val="20"/>
        </w:rPr>
        <w:t>C</w:t>
      </w:r>
    </w:p>
    <w:p w:rsidR="00690A5A" w:rsidRPr="00227A64" w:rsidRDefault="00690A5A" w:rsidP="007A0F3A">
      <w:pPr>
        <w:jc w:val="both"/>
        <w:rPr>
          <w:sz w:val="20"/>
          <w:szCs w:val="20"/>
        </w:rPr>
      </w:pPr>
      <w:r w:rsidRPr="00227A64">
        <w:rPr>
          <w:sz w:val="20"/>
          <w:szCs w:val="20"/>
        </w:rPr>
        <w:t>[MONITORING]</w:t>
      </w:r>
    </w:p>
    <w:p w:rsidR="00690A5A" w:rsidRPr="00227A64" w:rsidRDefault="00690A5A" w:rsidP="007A0F3A">
      <w:pPr>
        <w:jc w:val="both"/>
        <w:rPr>
          <w:sz w:val="18"/>
          <w:szCs w:val="18"/>
        </w:rPr>
      </w:pPr>
      <w:r w:rsidRPr="00227A64">
        <w:rPr>
          <w:sz w:val="18"/>
          <w:szCs w:val="18"/>
        </w:rPr>
        <w:t xml:space="preserve">Stat_Code;Stat_Name;Stat_Abbreviation;Altitude;Lon;Lat;GMTlag;Region;Stat_Type;Area_Type;Siting; </w:t>
      </w:r>
      <w:proofErr w:type="spellStart"/>
      <w:r w:rsidRPr="00227A64">
        <w:rPr>
          <w:sz w:val="18"/>
          <w:szCs w:val="18"/>
        </w:rPr>
        <w:t>listOfvariables</w:t>
      </w:r>
      <w:proofErr w:type="spellEnd"/>
      <w:r w:rsidRPr="00227A64">
        <w:rPr>
          <w:sz w:val="18"/>
          <w:szCs w:val="18"/>
        </w:rPr>
        <w:t xml:space="preserve"> </w:t>
      </w:r>
    </w:p>
    <w:p w:rsidR="00690A5A" w:rsidRPr="00734EF7" w:rsidRDefault="00690A5A" w:rsidP="007A0F3A">
      <w:pPr>
        <w:jc w:val="both"/>
        <w:rPr>
          <w:sz w:val="20"/>
          <w:szCs w:val="20"/>
        </w:rPr>
      </w:pPr>
      <w:r w:rsidRPr="00734EF7">
        <w:rPr>
          <w:sz w:val="20"/>
          <w:szCs w:val="20"/>
        </w:rPr>
        <w:t>IT00000;station0;STAT0;681.;8.931;44.31;GMT+1;Lombardia;Background;Urban;Plane;TEMP*PM10*O3;</w:t>
      </w:r>
    </w:p>
    <w:p w:rsidR="00690A5A" w:rsidRPr="0001685A" w:rsidRDefault="00690A5A" w:rsidP="007A0F3A">
      <w:pPr>
        <w:jc w:val="both"/>
        <w:rPr>
          <w:sz w:val="20"/>
          <w:szCs w:val="20"/>
        </w:rPr>
      </w:pPr>
      <w:r w:rsidRPr="0001685A">
        <w:rPr>
          <w:sz w:val="20"/>
          <w:szCs w:val="20"/>
        </w:rPr>
        <w:t>IT00</w:t>
      </w:r>
      <w:r>
        <w:rPr>
          <w:sz w:val="20"/>
          <w:szCs w:val="20"/>
        </w:rPr>
        <w:t>001;</w:t>
      </w:r>
      <w:r w:rsidRPr="0001685A">
        <w:rPr>
          <w:sz w:val="20"/>
          <w:szCs w:val="20"/>
        </w:rPr>
        <w:t>station1;STAT1;962.;10.03;44.97;GMT+1;Veneto;Traffic;SubUrban;Hilly;TEMP*O3;</w:t>
      </w:r>
    </w:p>
    <w:p w:rsidR="00690A5A" w:rsidRPr="0001685A" w:rsidRDefault="00690A5A" w:rsidP="007A0F3A">
      <w:pPr>
        <w:jc w:val="both"/>
        <w:rPr>
          <w:sz w:val="20"/>
          <w:szCs w:val="20"/>
        </w:rPr>
      </w:pPr>
      <w:r>
        <w:rPr>
          <w:sz w:val="20"/>
          <w:szCs w:val="20"/>
        </w:rPr>
        <w:t>IT00002;</w:t>
      </w:r>
      <w:r w:rsidRPr="0001685A">
        <w:rPr>
          <w:sz w:val="20"/>
          <w:szCs w:val="20"/>
        </w:rPr>
        <w:t>station2;STAT2;851.;11.34;44.18;GMT+1;Piemonte;traffic;urban;Mountain;WS*PM10*O3*SO2;</w:t>
      </w:r>
    </w:p>
    <w:p w:rsidR="00690A5A" w:rsidRPr="0001685A" w:rsidRDefault="00690A5A" w:rsidP="007A0F3A">
      <w:pPr>
        <w:jc w:val="both"/>
        <w:rPr>
          <w:sz w:val="20"/>
          <w:szCs w:val="20"/>
        </w:rPr>
      </w:pPr>
      <w:r>
        <w:rPr>
          <w:sz w:val="20"/>
          <w:szCs w:val="20"/>
        </w:rPr>
        <w:t>IT00003;</w:t>
      </w:r>
      <w:r w:rsidRPr="0001685A">
        <w:rPr>
          <w:sz w:val="20"/>
          <w:szCs w:val="20"/>
        </w:rPr>
        <w:t>station3;STAT3;806.;7.597;46.02;GMT+1;Emilia-Romagna;Industrial;Rural;Valley;WS;</w:t>
      </w:r>
    </w:p>
    <w:p w:rsidR="00690A5A" w:rsidRPr="0001685A" w:rsidRDefault="00690A5A" w:rsidP="007A0F3A">
      <w:pPr>
        <w:jc w:val="both"/>
        <w:rPr>
          <w:sz w:val="20"/>
          <w:szCs w:val="20"/>
        </w:rPr>
      </w:pPr>
      <w:r>
        <w:rPr>
          <w:sz w:val="20"/>
          <w:szCs w:val="20"/>
        </w:rPr>
        <w:t>IT00004;</w:t>
      </w:r>
      <w:r w:rsidRPr="0001685A">
        <w:rPr>
          <w:sz w:val="20"/>
          <w:szCs w:val="20"/>
        </w:rPr>
        <w:t>station4;STAT4;769.;8.222;44.29;GMT+1;Lombardia;Background;Urban;Plane;TEMP*O3;</w:t>
      </w:r>
    </w:p>
    <w:p w:rsidR="00690A5A" w:rsidRPr="0001685A" w:rsidRDefault="00690A5A" w:rsidP="007A0F3A">
      <w:pPr>
        <w:jc w:val="both"/>
        <w:rPr>
          <w:sz w:val="20"/>
          <w:szCs w:val="20"/>
        </w:rPr>
      </w:pPr>
      <w:r>
        <w:rPr>
          <w:sz w:val="20"/>
          <w:szCs w:val="20"/>
        </w:rPr>
        <w:t>IT00005;</w:t>
      </w:r>
      <w:r w:rsidRPr="0001685A">
        <w:rPr>
          <w:sz w:val="20"/>
          <w:szCs w:val="20"/>
        </w:rPr>
        <w:t xml:space="preserve">station5;STAT5;163.;9.193;45.85;GMT+1;Friuli </w:t>
      </w:r>
      <w:proofErr w:type="spellStart"/>
      <w:r w:rsidRPr="0001685A">
        <w:rPr>
          <w:sz w:val="20"/>
          <w:szCs w:val="20"/>
        </w:rPr>
        <w:t>Venezia</w:t>
      </w:r>
      <w:proofErr w:type="spellEnd"/>
      <w:r w:rsidRPr="0001685A">
        <w:rPr>
          <w:sz w:val="20"/>
          <w:szCs w:val="20"/>
        </w:rPr>
        <w:t xml:space="preserve"> Giulia;Unknown;Unknown;Coastal;PM10;</w:t>
      </w:r>
    </w:p>
    <w:p w:rsidR="00690A5A" w:rsidRPr="001764DF" w:rsidRDefault="00690A5A" w:rsidP="007A0F3A">
      <w:pPr>
        <w:rPr>
          <w:sz w:val="20"/>
          <w:szCs w:val="20"/>
        </w:rPr>
      </w:pPr>
      <w:r w:rsidRPr="001764DF">
        <w:rPr>
          <w:sz w:val="20"/>
          <w:szCs w:val="20"/>
        </w:rPr>
        <w:t>...</w:t>
      </w:r>
    </w:p>
    <w:p w:rsidR="00690A5A" w:rsidRPr="001764DF" w:rsidRDefault="00690A5A" w:rsidP="007A0F3A">
      <w:pPr>
        <w:rPr>
          <w:sz w:val="20"/>
          <w:szCs w:val="20"/>
        </w:rPr>
      </w:pPr>
      <w:r w:rsidRPr="001764DF">
        <w:rPr>
          <w:sz w:val="20"/>
          <w:szCs w:val="20"/>
        </w:rPr>
        <w:t>&lt;EOF&gt;</w:t>
      </w:r>
    </w:p>
    <w:p w:rsidR="00690A5A" w:rsidRDefault="00690A5A" w:rsidP="007A0F3A">
      <w:pPr>
        <w:jc w:val="both"/>
        <w:rPr>
          <w:b/>
        </w:rPr>
      </w:pPr>
    </w:p>
    <w:p w:rsidR="00550C4D" w:rsidRPr="00732E56" w:rsidRDefault="00690A5A" w:rsidP="007A0F3A">
      <w:pPr>
        <w:jc w:val="both"/>
        <w:rPr>
          <w:b/>
        </w:rPr>
      </w:pPr>
      <w:r w:rsidRPr="00732E56">
        <w:rPr>
          <w:b/>
        </w:rPr>
        <w:t>Description:</w:t>
      </w:r>
    </w:p>
    <w:p w:rsidR="00690A5A" w:rsidRDefault="00690A5A" w:rsidP="007A0F3A">
      <w:pPr>
        <w:jc w:val="both"/>
      </w:pP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Default="00550C4D" w:rsidP="00381476">
      <w:pPr>
        <w:jc w:val="both"/>
      </w:pPr>
      <w:r>
        <w:t>The first three lines are just comments</w:t>
      </w:r>
    </w:p>
    <w:p w:rsidR="00690A5A" w:rsidRDefault="00690A5A" w:rsidP="00381476">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Year</w:t>
      </w:r>
      <w:r>
        <w:rPr>
          <w:rFonts w:ascii="Times New Roman" w:hAnsi="Times New Roman"/>
          <w:sz w:val="24"/>
          <w:szCs w:val="24"/>
        </w:rPr>
        <w:t>:</w:t>
      </w:r>
      <w:r w:rsidRPr="005C0F6C">
        <w:rPr>
          <w:rFonts w:ascii="Times New Roman" w:hAnsi="Times New Roman"/>
          <w:sz w:val="24"/>
          <w:szCs w:val="24"/>
        </w:rPr>
        <w:t xml:space="preserve"> </w:t>
      </w:r>
      <w:r>
        <w:rPr>
          <w:rFonts w:ascii="Times New Roman" w:hAnsi="Times New Roman"/>
          <w:sz w:val="24"/>
          <w:szCs w:val="24"/>
        </w:rPr>
        <w:t>year of</w:t>
      </w:r>
      <w:r w:rsidRPr="00451738">
        <w:rPr>
          <w:rFonts w:ascii="Times New Roman" w:hAnsi="Times New Roman"/>
          <w:sz w:val="24"/>
          <w:szCs w:val="24"/>
        </w:rPr>
        <w:t xml:space="preserve"> interest</w:t>
      </w:r>
      <w:r w:rsidRPr="00451738">
        <w:rPr>
          <w:rFonts w:ascii="Times New Roman" w:hAnsi="Times New Roman"/>
          <w:sz w:val="24"/>
          <w:szCs w:val="24"/>
        </w:rPr>
        <w:tab/>
      </w:r>
      <w:r w:rsidRPr="005C0F6C">
        <w:rPr>
          <w:rFonts w:ascii="Times New Roman" w:hAnsi="Times New Roman"/>
          <w:sz w:val="24"/>
          <w:szCs w:val="24"/>
        </w:rPr>
        <w:t xml:space="preserv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Frequency</w:t>
      </w:r>
      <w:r w:rsidR="000B6FEE" w:rsidRPr="00451738">
        <w:rPr>
          <w:rFonts w:ascii="Times New Roman" w:hAnsi="Times New Roman"/>
          <w:sz w:val="24"/>
          <w:szCs w:val="24"/>
        </w:rPr>
        <w:t xml:space="preserve"> (lowercase):</w:t>
      </w:r>
      <w:r w:rsidRPr="00451738">
        <w:rPr>
          <w:rFonts w:ascii="Times New Roman" w:hAnsi="Times New Roman"/>
          <w:sz w:val="24"/>
          <w:szCs w:val="24"/>
        </w:rPr>
        <w:t xml:space="preserve">  Either hour or year.</w:t>
      </w:r>
      <w:r w:rsidR="000B6FEE" w:rsidRPr="00451738">
        <w:rPr>
          <w:rFonts w:ascii="Times New Roman" w:hAnsi="Times New Roman"/>
          <w:sz w:val="24"/>
          <w:szCs w:val="24"/>
        </w:rPr>
        <w:t xml:space="preserve"> </w:t>
      </w:r>
      <w:r w:rsidRPr="00451738">
        <w:rPr>
          <w:rFonts w:ascii="Times New Roman" w:hAnsi="Times New Roman"/>
          <w:sz w:val="24"/>
          <w:szCs w:val="24"/>
        </w:rPr>
        <w:t xml:space="preserve">This parameter should be set to “hour” for models delivering outputs with an hourly or daily frequency and set to “year’ for models delivering outputs as annual averages (see </w:t>
      </w:r>
      <w:hyperlink w:anchor="_Preparation_of_input" w:history="1">
        <w:r w:rsidRPr="00451738">
          <w:rPr>
            <w:rFonts w:ascii="Times New Roman" w:hAnsi="Times New Roman"/>
          </w:rPr>
          <w:t xml:space="preserve">User’s Guide </w:t>
        </w:r>
        <w:proofErr w:type="gramStart"/>
        <w:r w:rsidRPr="00451738">
          <w:rPr>
            <w:rFonts w:ascii="Times New Roman" w:hAnsi="Times New Roman"/>
          </w:rPr>
          <w:t xml:space="preserve">Section </w:t>
        </w:r>
        <w:proofErr w:type="gramEnd"/>
        <w:r w:rsidR="001D5832" w:rsidRPr="00451738">
          <w:rPr>
            <w:rFonts w:ascii="Times New Roman" w:hAnsi="Times New Roman"/>
          </w:rPr>
          <w:fldChar w:fldCharType="begin"/>
        </w:r>
        <w:r w:rsidR="001D5832" w:rsidRPr="00451738">
          <w:rPr>
            <w:rFonts w:ascii="Times New Roman" w:hAnsi="Times New Roman"/>
          </w:rPr>
          <w:instrText xml:space="preserve"> REF _Ref342032271 \w \h </w:instrText>
        </w:r>
        <w:r w:rsidR="00451738">
          <w:rPr>
            <w:rFonts w:ascii="Times New Roman" w:hAnsi="Times New Roman"/>
          </w:rPr>
          <w:instrText xml:space="preserve"> \* MERGEFORMAT </w:instrText>
        </w:r>
        <w:r w:rsidR="001D5832" w:rsidRPr="00451738">
          <w:rPr>
            <w:rFonts w:ascii="Times New Roman" w:hAnsi="Times New Roman"/>
          </w:rPr>
        </w:r>
        <w:r w:rsidR="001D5832" w:rsidRPr="00451738">
          <w:rPr>
            <w:rFonts w:ascii="Times New Roman" w:hAnsi="Times New Roman"/>
          </w:rPr>
          <w:fldChar w:fldCharType="separate"/>
        </w:r>
        <w:r w:rsidR="001207FB">
          <w:rPr>
            <w:rFonts w:ascii="Times New Roman" w:hAnsi="Times New Roman"/>
          </w:rPr>
          <w:t>3.5</w:t>
        </w:r>
        <w:r w:rsidR="001D5832" w:rsidRPr="00451738">
          <w:rPr>
            <w:rFonts w:ascii="Times New Roman" w:hAnsi="Times New Roman"/>
          </w:rPr>
          <w:fldChar w:fldCharType="end"/>
        </w:r>
      </w:hyperlink>
      <w:r w:rsidRPr="00451738">
        <w:rPr>
          <w:rFonts w:ascii="Times New Roman" w:hAnsi="Times New Roman"/>
          <w:sz w:val="24"/>
          <w:szCs w:val="24"/>
        </w:rPr>
        <w:t xml:space="preserve">).  </w:t>
      </w:r>
      <w:r w:rsidR="00451738">
        <w:rPr>
          <w:rFonts w:ascii="Times New Roman" w:hAnsi="Times New Roman"/>
          <w:sz w:val="24"/>
          <w:szCs w:val="24"/>
        </w:rPr>
        <w:tab/>
      </w:r>
      <w:r w:rsidRPr="00451738">
        <w:rPr>
          <w:rFonts w:ascii="Times New Roman" w:hAnsi="Times New Roman"/>
          <w:sz w:val="24"/>
          <w:szCs w:val="24"/>
        </w:rPr>
        <w:t xml:space="preserve"> </w:t>
      </w:r>
    </w:p>
    <w:p w:rsidR="00690A5A" w:rsidRPr="00451738" w:rsidRDefault="00451738" w:rsidP="00DA4871">
      <w:pPr>
        <w:pStyle w:val="ListParagraph"/>
        <w:numPr>
          <w:ilvl w:val="0"/>
          <w:numId w:val="28"/>
        </w:numPr>
        <w:jc w:val="both"/>
        <w:rPr>
          <w:rFonts w:ascii="Times New Roman" w:hAnsi="Times New Roman"/>
          <w:sz w:val="24"/>
          <w:szCs w:val="24"/>
        </w:rPr>
      </w:pPr>
      <w:r>
        <w:rPr>
          <w:rFonts w:ascii="Times New Roman" w:hAnsi="Times New Roman"/>
          <w:i/>
          <w:sz w:val="24"/>
          <w:szCs w:val="24"/>
        </w:rPr>
        <w:t>S</w:t>
      </w:r>
      <w:r w:rsidR="00690A5A" w:rsidRPr="00451738">
        <w:rPr>
          <w:rFonts w:ascii="Times New Roman" w:hAnsi="Times New Roman"/>
          <w:i/>
          <w:sz w:val="24"/>
          <w:szCs w:val="24"/>
        </w:rPr>
        <w:t>cale</w:t>
      </w:r>
      <w:r w:rsidR="000B6FEE" w:rsidRPr="00451738">
        <w:rPr>
          <w:rFonts w:ascii="Times New Roman" w:hAnsi="Times New Roman"/>
          <w:sz w:val="24"/>
          <w:szCs w:val="24"/>
        </w:rPr>
        <w:t xml:space="preserve"> (lowercase)</w:t>
      </w:r>
      <w:r w:rsidR="00690A5A" w:rsidRPr="00451738">
        <w:rPr>
          <w:rFonts w:ascii="Times New Roman" w:hAnsi="Times New Roman"/>
          <w:sz w:val="24"/>
          <w:szCs w:val="24"/>
        </w:rPr>
        <w:t xml:space="preserve">: Either local (traffic), urban or regional. </w:t>
      </w:r>
      <w:r w:rsidR="00064432" w:rsidRPr="00451738">
        <w:rPr>
          <w:rFonts w:ascii="Times New Roman" w:hAnsi="Times New Roman"/>
          <w:sz w:val="24"/>
          <w:szCs w:val="24"/>
        </w:rPr>
        <w:t>But n</w:t>
      </w:r>
      <w:r w:rsidR="00690A5A" w:rsidRPr="00451738">
        <w:rPr>
          <w:rFonts w:ascii="Times New Roman" w:hAnsi="Times New Roman"/>
          <w:sz w:val="24"/>
          <w:szCs w:val="24"/>
        </w:rPr>
        <w:t>ot used currently</w:t>
      </w:r>
    </w:p>
    <w:p w:rsidR="00690A5A" w:rsidRDefault="00690A5A" w:rsidP="007A0F3A">
      <w:pPr>
        <w:jc w:val="both"/>
      </w:pPr>
      <w:r w:rsidRPr="00C76B66">
        <w:rPr>
          <w:color w:val="00B0F0"/>
        </w:rPr>
        <w:t>[PARAMETERS] section</w:t>
      </w:r>
      <w:r>
        <w:t>:</w:t>
      </w:r>
    </w:p>
    <w:p w:rsidR="00550C4D" w:rsidRDefault="00550C4D" w:rsidP="007A0F3A">
      <w:pPr>
        <w:jc w:val="both"/>
      </w:pPr>
      <w:r>
        <w:t>The first line is a comment which gives a hint of the contents of the following lines:</w:t>
      </w:r>
    </w:p>
    <w:p w:rsidR="00690A5A" w:rsidRDefault="00690A5A" w:rsidP="007A0F3A">
      <w:pPr>
        <w:jc w:val="both"/>
      </w:pP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Species</w:t>
      </w:r>
      <w:r>
        <w:rPr>
          <w:rFonts w:ascii="Times New Roman" w:hAnsi="Times New Roman"/>
          <w:sz w:val="24"/>
          <w:szCs w:val="24"/>
        </w:rPr>
        <w:t xml:space="preserve">:  </w:t>
      </w:r>
      <w:r w:rsidRPr="00451738">
        <w:rPr>
          <w:rFonts w:ascii="Times New Roman" w:hAnsi="Times New Roman"/>
          <w:sz w:val="24"/>
          <w:szCs w:val="24"/>
        </w:rPr>
        <w:t>name of the variable</w:t>
      </w:r>
      <w:r w:rsidRPr="005C0F6C">
        <w:rPr>
          <w:rFonts w:ascii="Times New Roman" w:hAnsi="Times New Roman"/>
          <w:sz w:val="24"/>
          <w:szCs w:val="24"/>
        </w:rPr>
        <w:t xml:space="preserve"> </w:t>
      </w:r>
      <w:r w:rsidR="000B6FEE">
        <w:rPr>
          <w:rFonts w:ascii="Times New Roman" w:hAnsi="Times New Roman"/>
          <w:sz w:val="24"/>
          <w:szCs w:val="24"/>
        </w:rPr>
        <w:t>(</w:t>
      </w:r>
      <w:r w:rsidR="000B6FEE" w:rsidRPr="00451738">
        <w:rPr>
          <w:rFonts w:ascii="Times New Roman" w:hAnsi="Times New Roman"/>
          <w:sz w:val="24"/>
          <w:szCs w:val="24"/>
        </w:rPr>
        <w:t>lower or upper case but should be consistent with observation and modeling files)</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Type</w:t>
      </w:r>
      <w:r w:rsidRPr="00451738">
        <w:rPr>
          <w:rFonts w:ascii="Times New Roman" w:hAnsi="Times New Roman"/>
          <w:sz w:val="24"/>
          <w:szCs w:val="24"/>
        </w:rPr>
        <w:t xml:space="preserve">:  </w:t>
      </w:r>
      <w:r w:rsidRPr="00451738">
        <w:rPr>
          <w:rFonts w:ascii="Times New Roman" w:hAnsi="Times New Roman"/>
          <w:sz w:val="24"/>
          <w:szCs w:val="24"/>
        </w:rPr>
        <w:tab/>
        <w:t xml:space="preserve">“POL” and “MET” indicate air quality and meteorological variables respectively. </w:t>
      </w:r>
      <w:r w:rsidR="00064432" w:rsidRPr="00451738">
        <w:rPr>
          <w:rFonts w:ascii="Times New Roman" w:hAnsi="Times New Roman"/>
          <w:sz w:val="24"/>
          <w:szCs w:val="24"/>
        </w:rPr>
        <w:t xml:space="preserve">These categories are created to facilitate filtering during the selection phase and </w:t>
      </w:r>
      <w:r w:rsidRPr="00451738">
        <w:rPr>
          <w:rFonts w:ascii="Times New Roman" w:hAnsi="Times New Roman"/>
          <w:sz w:val="24"/>
          <w:szCs w:val="24"/>
        </w:rPr>
        <w:t xml:space="preserve">can be defined by the user at his convenience. </w:t>
      </w:r>
    </w:p>
    <w:p w:rsidR="00690A5A" w:rsidRPr="00451738" w:rsidRDefault="00690A5A" w:rsidP="00DA4871">
      <w:pPr>
        <w:pStyle w:val="ListParagraph"/>
        <w:numPr>
          <w:ilvl w:val="0"/>
          <w:numId w:val="28"/>
        </w:numPr>
        <w:jc w:val="both"/>
        <w:rPr>
          <w:rFonts w:ascii="Times New Roman" w:hAnsi="Times New Roman"/>
          <w:sz w:val="24"/>
          <w:szCs w:val="24"/>
        </w:rPr>
      </w:pPr>
      <w:r w:rsidRPr="00451738">
        <w:rPr>
          <w:rFonts w:ascii="Times New Roman" w:hAnsi="Times New Roman"/>
          <w:i/>
          <w:sz w:val="24"/>
          <w:szCs w:val="24"/>
        </w:rPr>
        <w:t>Measure units</w:t>
      </w:r>
      <w:r w:rsidRPr="00451738">
        <w:rPr>
          <w:rFonts w:ascii="Times New Roman" w:hAnsi="Times New Roman"/>
          <w:sz w:val="24"/>
          <w:szCs w:val="24"/>
        </w:rPr>
        <w:t xml:space="preserve">: the units MUST be μgm-3 for concentrations. For the other variables, see the </w:t>
      </w:r>
      <w:r w:rsidR="00550C4D" w:rsidRPr="00451738">
        <w:rPr>
          <w:rFonts w:ascii="Times New Roman" w:hAnsi="Times New Roman"/>
          <w:sz w:val="24"/>
          <w:szCs w:val="24"/>
        </w:rPr>
        <w:t>notes below</w:t>
      </w:r>
      <w:r w:rsidRPr="00451738">
        <w:rPr>
          <w:rFonts w:ascii="Times New Roman" w:hAnsi="Times New Roman"/>
          <w:sz w:val="24"/>
          <w:szCs w:val="24"/>
        </w:rPr>
        <w:t>.</w:t>
      </w:r>
    </w:p>
    <w:p w:rsidR="00690A5A" w:rsidRPr="00451738" w:rsidRDefault="00690A5A" w:rsidP="007A0F3A">
      <w:pPr>
        <w:jc w:val="both"/>
      </w:pPr>
      <w:r w:rsidRPr="00451738">
        <w:t xml:space="preserve">Notes: </w:t>
      </w:r>
    </w:p>
    <w:p w:rsidR="00690A5A" w:rsidRPr="00451738" w:rsidRDefault="00690A5A" w:rsidP="007A0F3A">
      <w:pPr>
        <w:jc w:val="both"/>
      </w:pPr>
    </w:p>
    <w:p w:rsidR="00690A5A" w:rsidRPr="00451738" w:rsidRDefault="00550C4D"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Each line contains the name of a parameter, the type and the measurement unit, separated by semicolons. The parameters are those available in the </w:t>
      </w:r>
      <w:r w:rsidR="000B6FEE" w:rsidRPr="00451738">
        <w:rPr>
          <w:rFonts w:ascii="Times New Roman" w:hAnsi="Times New Roman"/>
          <w:sz w:val="24"/>
          <w:szCs w:val="24"/>
        </w:rPr>
        <w:t xml:space="preserve">observation </w:t>
      </w:r>
      <w:r w:rsidRPr="00451738">
        <w:rPr>
          <w:rFonts w:ascii="Times New Roman" w:hAnsi="Times New Roman"/>
          <w:sz w:val="24"/>
          <w:szCs w:val="24"/>
        </w:rPr>
        <w:t>dataset. It is permitted to have lines with parameters not present in the dataset. The sequence of parameters is irrelevant.</w:t>
      </w:r>
    </w:p>
    <w:p w:rsidR="00690A5A" w:rsidRPr="00451738" w:rsidRDefault="00064432"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Some p</w:t>
      </w:r>
      <w:r w:rsidR="00690A5A" w:rsidRPr="00451738">
        <w:rPr>
          <w:rFonts w:ascii="Times New Roman" w:hAnsi="Times New Roman"/>
          <w:sz w:val="24"/>
          <w:szCs w:val="24"/>
        </w:rPr>
        <w:t xml:space="preserve">arameter names and units are </w:t>
      </w:r>
      <w:r w:rsidRPr="00451738">
        <w:rPr>
          <w:rFonts w:ascii="Times New Roman" w:hAnsi="Times New Roman"/>
          <w:sz w:val="24"/>
          <w:szCs w:val="24"/>
        </w:rPr>
        <w:t xml:space="preserve">pre-assigned and should </w:t>
      </w:r>
      <w:r w:rsidR="001F6E49" w:rsidRPr="00451738">
        <w:rPr>
          <w:rFonts w:ascii="Times New Roman" w:hAnsi="Times New Roman"/>
          <w:sz w:val="24"/>
          <w:szCs w:val="24"/>
        </w:rPr>
        <w:t xml:space="preserve">be </w:t>
      </w:r>
      <w:r w:rsidR="00690A5A" w:rsidRPr="00451738">
        <w:rPr>
          <w:rFonts w:ascii="Times New Roman" w:hAnsi="Times New Roman"/>
          <w:sz w:val="24"/>
          <w:szCs w:val="24"/>
        </w:rPr>
        <w:t xml:space="preserve">obligatory </w:t>
      </w:r>
      <w:r w:rsidRPr="00451738">
        <w:rPr>
          <w:rFonts w:ascii="Times New Roman" w:hAnsi="Times New Roman"/>
          <w:sz w:val="24"/>
          <w:szCs w:val="24"/>
        </w:rPr>
        <w:t xml:space="preserve">followed </w:t>
      </w:r>
      <w:r w:rsidR="00690A5A" w:rsidRPr="00451738">
        <w:rPr>
          <w:rFonts w:ascii="Times New Roman" w:hAnsi="Times New Roman"/>
          <w:sz w:val="24"/>
          <w:szCs w:val="24"/>
        </w:rPr>
        <w:t>(since they are used in the benchmarking procedure): O3 [μgm-3], NO2 [</w:t>
      </w:r>
      <w:r w:rsidR="001F6E49" w:rsidRPr="00451738">
        <w:rPr>
          <w:rFonts w:ascii="Times New Roman" w:hAnsi="Times New Roman"/>
          <w:sz w:val="24"/>
          <w:szCs w:val="24"/>
        </w:rPr>
        <w:t>μgm-3], PM10 [μgm-3], WS [ms-1]</w:t>
      </w:r>
      <w:r w:rsidR="00690A5A" w:rsidRPr="00451738">
        <w:rPr>
          <w:rFonts w:ascii="Times New Roman" w:hAnsi="Times New Roman"/>
          <w:sz w:val="24"/>
          <w:szCs w:val="24"/>
        </w:rPr>
        <w:t xml:space="preserve"> (wind speed), TEMP [</w:t>
      </w:r>
      <w:proofErr w:type="spellStart"/>
      <w:r w:rsidR="00690A5A" w:rsidRPr="00451738">
        <w:rPr>
          <w:rFonts w:ascii="Times New Roman" w:hAnsi="Times New Roman"/>
          <w:sz w:val="24"/>
          <w:szCs w:val="24"/>
        </w:rPr>
        <w:t>degC</w:t>
      </w:r>
      <w:proofErr w:type="spellEnd"/>
      <w:r w:rsidR="00690A5A" w:rsidRPr="00451738">
        <w:rPr>
          <w:rFonts w:ascii="Times New Roman" w:hAnsi="Times New Roman"/>
          <w:sz w:val="24"/>
          <w:szCs w:val="24"/>
        </w:rPr>
        <w:t>] - temperature,   SH [g/kg] (specific humidity)</w:t>
      </w:r>
    </w:p>
    <w:p w:rsidR="00690A5A" w:rsidRPr="005C0F6C" w:rsidRDefault="00690A5A" w:rsidP="007A0F3A">
      <w:pPr>
        <w:jc w:val="both"/>
        <w:rPr>
          <w:rFonts w:ascii="Calibri" w:hAnsi="Calibri"/>
        </w:rPr>
      </w:pPr>
    </w:p>
    <w:p w:rsidR="00690A5A" w:rsidRPr="00C76B66" w:rsidRDefault="00690A5A" w:rsidP="007A0F3A">
      <w:pPr>
        <w:jc w:val="both"/>
        <w:rPr>
          <w:color w:val="00B0F0"/>
        </w:rPr>
      </w:pPr>
      <w:r w:rsidRPr="00C76B66">
        <w:rPr>
          <w:color w:val="00B0F0"/>
        </w:rPr>
        <w:t>[MONITORING] section</w:t>
      </w:r>
    </w:p>
    <w:p w:rsidR="00690A5A" w:rsidRPr="005C0F6C" w:rsidRDefault="00690A5A" w:rsidP="007A0F3A">
      <w:pPr>
        <w:jc w:val="both"/>
        <w:rPr>
          <w:rFonts w:ascii="Calibri" w:hAnsi="Calibri"/>
        </w:rPr>
      </w:pPr>
    </w:p>
    <w:p w:rsidR="00690A5A" w:rsidRPr="00451738" w:rsidRDefault="00690A5A" w:rsidP="007A0F3A">
      <w:pPr>
        <w:jc w:val="both"/>
      </w:pPr>
      <w:r w:rsidRPr="00451738">
        <w:lastRenderedPageBreak/>
        <w:t xml:space="preserve">The first row contains the labels. </w:t>
      </w:r>
      <w:r w:rsidR="00550C4D" w:rsidRPr="00451738">
        <w:t>The</w:t>
      </w:r>
      <w:r w:rsidR="00EA761F" w:rsidRPr="00451738">
        <w:t xml:space="preserve"> labels currently referred to as: region, station type, area type and siting can be modified by the user and will appear as modified in the data selection window. </w:t>
      </w:r>
      <w:r w:rsidRPr="00451738">
        <w:t>Each subsequent row refers to a given station, where:</w:t>
      </w:r>
    </w:p>
    <w:p w:rsidR="00690A5A" w:rsidRPr="00451738" w:rsidRDefault="00690A5A" w:rsidP="007A0F3A">
      <w:pPr>
        <w:jc w:val="both"/>
      </w:pP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Stat_Code</w:t>
      </w:r>
      <w:proofErr w:type="spellEnd"/>
      <w:r w:rsidRPr="00451738">
        <w:rPr>
          <w:rFonts w:ascii="Times New Roman" w:hAnsi="Times New Roman"/>
          <w:sz w:val="24"/>
          <w:szCs w:val="24"/>
        </w:rPr>
        <w:t>: national identification of the station e.g.  AT0001ST, or VEN00356, or user’s assigned code (e.g. STAT001)</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Stat_Name</w:t>
      </w:r>
      <w:proofErr w:type="spellEnd"/>
      <w:r w:rsidR="000B6FEE" w:rsidRPr="00451738">
        <w:rPr>
          <w:rFonts w:ascii="Times New Roman" w:hAnsi="Times New Roman"/>
          <w:sz w:val="24"/>
          <w:szCs w:val="24"/>
        </w:rPr>
        <w:t xml:space="preserve"> (case sensitive)</w:t>
      </w:r>
      <w:r w:rsidRPr="00451738">
        <w:rPr>
          <w:rFonts w:ascii="Times New Roman" w:hAnsi="Times New Roman"/>
          <w:sz w:val="24"/>
          <w:szCs w:val="24"/>
        </w:rPr>
        <w:t>: combination of letters and/or numbers ; only the symbol “_” is allowed blanks and special characters are not allowed</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Stat_Abbreviation</w:t>
      </w:r>
      <w:proofErr w:type="spellEnd"/>
      <w:r w:rsidRPr="00451738">
        <w:rPr>
          <w:rFonts w:ascii="Times New Roman" w:hAnsi="Times New Roman"/>
          <w:sz w:val="24"/>
          <w:szCs w:val="24"/>
        </w:rPr>
        <w:t xml:space="preserve">: station name abbreviation (4 letters). The abbreviation will be the one  identifying the station on the DELTA output graphs and statistics </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Altitude: height above sea level (in meters)</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 xml:space="preserve">Lon, </w:t>
      </w:r>
      <w:proofErr w:type="spellStart"/>
      <w:r w:rsidRPr="00451738">
        <w:rPr>
          <w:rFonts w:ascii="Times New Roman" w:hAnsi="Times New Roman"/>
          <w:sz w:val="24"/>
          <w:szCs w:val="24"/>
        </w:rPr>
        <w:t>Lat</w:t>
      </w:r>
      <w:proofErr w:type="spellEnd"/>
      <w:r w:rsidRPr="00451738">
        <w:rPr>
          <w:rFonts w:ascii="Times New Roman" w:hAnsi="Times New Roman"/>
          <w:sz w:val="24"/>
          <w:szCs w:val="24"/>
        </w:rPr>
        <w:t xml:space="preserve">:  Longitude and Latitude (in decimal degrees)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GMTlag</w:t>
      </w:r>
      <w:proofErr w:type="spellEnd"/>
      <w:r w:rsidRPr="00451738">
        <w:rPr>
          <w:rFonts w:ascii="Times New Roman" w:hAnsi="Times New Roman"/>
          <w:sz w:val="24"/>
          <w:szCs w:val="24"/>
        </w:rPr>
        <w:t>: Time zone</w:t>
      </w:r>
      <w:r w:rsidR="000B6FEE" w:rsidRPr="00451738">
        <w:rPr>
          <w:rFonts w:ascii="Times New Roman" w:hAnsi="Times New Roman"/>
          <w:sz w:val="24"/>
          <w:szCs w:val="24"/>
        </w:rPr>
        <w:t xml:space="preserve"> (currently not used)</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Region: Name of the administrative region to which the station belongs. In alternative – a user defined region (Naming rules similar to “</w:t>
      </w:r>
      <w:proofErr w:type="spellStart"/>
      <w:r w:rsidRPr="00451738">
        <w:rPr>
          <w:rFonts w:ascii="Times New Roman" w:hAnsi="Times New Roman"/>
          <w:sz w:val="24"/>
          <w:szCs w:val="24"/>
        </w:rPr>
        <w:t>Stat_Name</w:t>
      </w:r>
      <w:proofErr w:type="spellEnd"/>
      <w:r w:rsidRPr="00451738">
        <w:rPr>
          <w:rFonts w:ascii="Times New Roman" w:hAnsi="Times New Roman"/>
          <w:sz w:val="24"/>
          <w:szCs w:val="24"/>
        </w:rPr>
        <w:t xml:space="preserve">”)  </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Stat_Type</w:t>
      </w:r>
      <w:proofErr w:type="spellEnd"/>
      <w:r w:rsidRPr="00451738">
        <w:rPr>
          <w:rFonts w:ascii="Times New Roman" w:hAnsi="Times New Roman"/>
          <w:sz w:val="24"/>
          <w:szCs w:val="24"/>
        </w:rPr>
        <w:t>: background, traffic, industrial</w:t>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r w:rsidRPr="00451738">
        <w:rPr>
          <w:rFonts w:ascii="Times New Roman" w:hAnsi="Times New Roman"/>
          <w:sz w:val="24"/>
          <w:szCs w:val="24"/>
        </w:rPr>
        <w:t>Area_Type</w:t>
      </w:r>
      <w:proofErr w:type="spellEnd"/>
      <w:r w:rsidRPr="00451738">
        <w:rPr>
          <w:rFonts w:ascii="Times New Roman" w:hAnsi="Times New Roman"/>
          <w:sz w:val="24"/>
          <w:szCs w:val="24"/>
        </w:rPr>
        <w:t>: urban, suburban, rural</w:t>
      </w:r>
    </w:p>
    <w:p w:rsidR="00690A5A" w:rsidRPr="00451738" w:rsidRDefault="00690A5A" w:rsidP="00DA4871">
      <w:pPr>
        <w:pStyle w:val="ListParagraph"/>
        <w:numPr>
          <w:ilvl w:val="0"/>
          <w:numId w:val="29"/>
        </w:numPr>
        <w:jc w:val="both"/>
        <w:rPr>
          <w:rFonts w:ascii="Times New Roman" w:hAnsi="Times New Roman"/>
          <w:sz w:val="24"/>
          <w:szCs w:val="24"/>
        </w:rPr>
      </w:pPr>
      <w:r w:rsidRPr="00451738">
        <w:rPr>
          <w:rFonts w:ascii="Times New Roman" w:hAnsi="Times New Roman"/>
          <w:sz w:val="24"/>
          <w:szCs w:val="24"/>
        </w:rPr>
        <w:t>Siting:</w:t>
      </w:r>
      <w:r w:rsidRPr="00451738">
        <w:rPr>
          <w:rFonts w:ascii="Times New Roman" w:hAnsi="Times New Roman"/>
          <w:sz w:val="24"/>
          <w:szCs w:val="24"/>
        </w:rPr>
        <w:tab/>
        <w:t xml:space="preserve">Categories are proposed: mountain, hilly, plane, valley or coastal. They will be used eventually to group stations and calculate average statistics for each group; </w:t>
      </w:r>
      <w:proofErr w:type="gramStart"/>
      <w:r w:rsidRPr="00451738">
        <w:rPr>
          <w:rFonts w:ascii="Times New Roman" w:hAnsi="Times New Roman"/>
          <w:sz w:val="24"/>
          <w:szCs w:val="24"/>
        </w:rPr>
        <w:t>If</w:t>
      </w:r>
      <w:proofErr w:type="gramEnd"/>
      <w:r w:rsidRPr="00451738">
        <w:rPr>
          <w:rFonts w:ascii="Times New Roman" w:hAnsi="Times New Roman"/>
          <w:sz w:val="24"/>
          <w:szCs w:val="24"/>
        </w:rPr>
        <w:t xml:space="preserve"> other categories suit better user’s stations, they can be defined here.</w:t>
      </w:r>
      <w:r w:rsidRPr="00451738">
        <w:rPr>
          <w:rFonts w:ascii="Times New Roman" w:hAnsi="Times New Roman"/>
          <w:sz w:val="24"/>
          <w:szCs w:val="24"/>
        </w:rPr>
        <w:tab/>
      </w:r>
    </w:p>
    <w:p w:rsidR="00690A5A" w:rsidRPr="00451738" w:rsidRDefault="00690A5A" w:rsidP="00DA4871">
      <w:pPr>
        <w:pStyle w:val="ListParagraph"/>
        <w:numPr>
          <w:ilvl w:val="0"/>
          <w:numId w:val="29"/>
        </w:numPr>
        <w:jc w:val="both"/>
        <w:rPr>
          <w:rFonts w:ascii="Times New Roman" w:hAnsi="Times New Roman"/>
          <w:sz w:val="24"/>
          <w:szCs w:val="24"/>
        </w:rPr>
      </w:pPr>
      <w:proofErr w:type="spellStart"/>
      <w:proofErr w:type="gramStart"/>
      <w:r w:rsidRPr="00451738">
        <w:rPr>
          <w:rFonts w:ascii="Times New Roman" w:hAnsi="Times New Roman"/>
          <w:sz w:val="24"/>
          <w:szCs w:val="24"/>
        </w:rPr>
        <w:t>listOfvariables</w:t>
      </w:r>
      <w:proofErr w:type="spellEnd"/>
      <w:proofErr w:type="gramEnd"/>
      <w:r w:rsidRPr="00451738">
        <w:rPr>
          <w:rFonts w:ascii="Times New Roman" w:hAnsi="Times New Roman"/>
          <w:sz w:val="24"/>
          <w:szCs w:val="24"/>
        </w:rPr>
        <w:t xml:space="preserve">..: The variables measured at each station , (PM10, O3, WS </w:t>
      </w:r>
      <w:proofErr w:type="spellStart"/>
      <w:r w:rsidRPr="00451738">
        <w:rPr>
          <w:rFonts w:ascii="Times New Roman" w:hAnsi="Times New Roman"/>
          <w:sz w:val="24"/>
          <w:szCs w:val="24"/>
        </w:rPr>
        <w:t>etc</w:t>
      </w:r>
      <w:proofErr w:type="spellEnd"/>
      <w:r w:rsidRPr="00451738">
        <w:rPr>
          <w:rFonts w:ascii="Times New Roman" w:hAnsi="Times New Roman"/>
          <w:sz w:val="24"/>
          <w:szCs w:val="24"/>
        </w:rPr>
        <w:t>). The variables are separated by an asterisk.</w:t>
      </w:r>
    </w:p>
    <w:p w:rsidR="00690A5A" w:rsidRPr="00451738" w:rsidRDefault="00690A5A" w:rsidP="00381476">
      <w:pPr>
        <w:jc w:val="both"/>
      </w:pPr>
    </w:p>
    <w:p w:rsidR="00690A5A" w:rsidRPr="000A1691" w:rsidRDefault="000A1691" w:rsidP="000A1691">
      <w:pPr>
        <w:ind w:left="360"/>
        <w:jc w:val="both"/>
      </w:pPr>
      <w:r w:rsidRPr="000A1691">
        <w:rPr>
          <w:b/>
          <w:u w:val="single"/>
        </w:rPr>
        <w:t>Note</w:t>
      </w:r>
      <w:r w:rsidR="00690A5A" w:rsidRPr="00451738">
        <w:t>:</w:t>
      </w:r>
      <w:r>
        <w:t xml:space="preserve"> </w:t>
      </w:r>
      <w:r w:rsidR="00690A5A" w:rsidRPr="00451738">
        <w:t xml:space="preserve">It is left to the user to assign appropriate fields to classify stations. In our example, REGION, </w:t>
      </w:r>
      <w:proofErr w:type="spellStart"/>
      <w:r w:rsidR="00690A5A" w:rsidRPr="00451738">
        <w:t>STAT_type</w:t>
      </w:r>
      <w:proofErr w:type="spellEnd"/>
      <w:r w:rsidR="00690A5A" w:rsidRPr="00451738">
        <w:t xml:space="preserve">, </w:t>
      </w:r>
      <w:proofErr w:type="spellStart"/>
      <w:r w:rsidR="00690A5A" w:rsidRPr="00451738">
        <w:t>Area_Type</w:t>
      </w:r>
      <w:proofErr w:type="spellEnd"/>
      <w:r w:rsidR="00690A5A" w:rsidRPr="00451738">
        <w:t xml:space="preserve"> and Siting are selected but other choices could have been made. These choices will configure the widget menus to help with the selection of stations according to the chosen fields. </w:t>
      </w:r>
      <w:r w:rsidR="00690A5A" w:rsidRPr="000A1691">
        <w:t xml:space="preserve">  </w:t>
      </w:r>
    </w:p>
    <w:p w:rsidR="00690A5A" w:rsidRPr="00381476" w:rsidRDefault="00690A5A" w:rsidP="00DA4871">
      <w:pPr>
        <w:pStyle w:val="Heading3"/>
        <w:numPr>
          <w:ilvl w:val="1"/>
          <w:numId w:val="24"/>
        </w:numPr>
        <w:rPr>
          <w:lang w:val="en-GB"/>
        </w:rPr>
      </w:pPr>
      <w:r>
        <w:rPr>
          <w:lang w:val="en-GB"/>
        </w:rPr>
        <w:t xml:space="preserve"> </w:t>
      </w:r>
      <w:bookmarkStart w:id="407" w:name="_Toc412107651"/>
      <w:r w:rsidRPr="009C43D7">
        <w:rPr>
          <w:lang w:val="en-GB"/>
        </w:rPr>
        <w:t>Observation file</w:t>
      </w:r>
      <w:bookmarkEnd w:id="407"/>
    </w:p>
    <w:p w:rsidR="00690A5A" w:rsidRPr="00340FF8" w:rsidRDefault="00690A5A" w:rsidP="00DA4871">
      <w:pPr>
        <w:pStyle w:val="Heading3"/>
        <w:numPr>
          <w:ilvl w:val="2"/>
          <w:numId w:val="24"/>
        </w:numPr>
        <w:rPr>
          <w:sz w:val="24"/>
          <w:szCs w:val="24"/>
          <w:lang w:val="en-GB"/>
        </w:rPr>
      </w:pPr>
      <w:bookmarkStart w:id="408" w:name="_Toc412107652"/>
      <w:r w:rsidRPr="00340FF8">
        <w:rPr>
          <w:sz w:val="24"/>
          <w:szCs w:val="24"/>
          <w:lang w:val="en-GB"/>
        </w:rPr>
        <w:t>Hourly Frequency</w:t>
      </w:r>
      <w:bookmarkEnd w:id="408"/>
    </w:p>
    <w:p w:rsidR="00690A5A" w:rsidRDefault="00690A5A" w:rsidP="00920A94">
      <w:pPr>
        <w:rPr>
          <w:lang w:val="en-GB"/>
        </w:rPr>
      </w:pPr>
    </w:p>
    <w:p w:rsidR="00690A5A" w:rsidRDefault="00690A5A" w:rsidP="00920A94">
      <w:pPr>
        <w:jc w:val="both"/>
      </w:pPr>
      <w:r>
        <w:t>Monitorin</w:t>
      </w:r>
      <w:r w:rsidR="000B6FEE">
        <w:t>g stations to be used with the T</w:t>
      </w:r>
      <w:r>
        <w:t xml:space="preserve">ool may have either air quality data, either meteorological data or both. </w:t>
      </w:r>
    </w:p>
    <w:p w:rsidR="000A1691" w:rsidRDefault="000A1691" w:rsidP="00920A94">
      <w:pPr>
        <w:jc w:val="both"/>
      </w:pPr>
    </w:p>
    <w:p w:rsidR="000A1691" w:rsidRPr="000A1691" w:rsidRDefault="004143C5" w:rsidP="00920A94">
      <w:pPr>
        <w:jc w:val="both"/>
        <w:rPr>
          <w:b/>
          <w:u w:val="single"/>
        </w:rPr>
      </w:pPr>
      <w:proofErr w:type="spellStart"/>
      <w:proofErr w:type="gramStart"/>
      <w:r>
        <w:rPr>
          <w:b/>
          <w:u w:val="single"/>
        </w:rPr>
        <w:t>c</w:t>
      </w:r>
      <w:r w:rsidR="000A1691" w:rsidRPr="000A1691">
        <w:rPr>
          <w:b/>
          <w:u w:val="single"/>
        </w:rPr>
        <w:t>sv</w:t>
      </w:r>
      <w:proofErr w:type="spellEnd"/>
      <w:proofErr w:type="gramEnd"/>
      <w:r w:rsidR="000A1691" w:rsidRPr="000A1691">
        <w:rPr>
          <w:b/>
          <w:u w:val="single"/>
        </w:rPr>
        <w:t xml:space="preserve"> format</w:t>
      </w:r>
    </w:p>
    <w:p w:rsidR="00690A5A" w:rsidRDefault="00690A5A" w:rsidP="00920A94">
      <w:pPr>
        <w:jc w:val="both"/>
      </w:pP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920A94">
      <w:pPr>
        <w:jc w:val="both"/>
      </w:pPr>
    </w:p>
    <w:p w:rsidR="00652029" w:rsidRDefault="00652029"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652029" w:rsidRPr="00845B1E" w:rsidRDefault="00652029" w:rsidP="00DA4871">
      <w:pPr>
        <w:numPr>
          <w:ilvl w:val="0"/>
          <w:numId w:val="14"/>
        </w:numPr>
        <w:jc w:val="both"/>
      </w:pPr>
      <w:r>
        <w:t xml:space="preserve">The file names should be consistent </w:t>
      </w:r>
      <w:r w:rsidR="000B6FEE">
        <w:t xml:space="preserve">(including case sensitivity) </w:t>
      </w:r>
      <w:r>
        <w:t>with the naming rules used in the configuration file (startup.ini).</w:t>
      </w:r>
    </w:p>
    <w:p w:rsidR="00690A5A" w:rsidRDefault="00690A5A" w:rsidP="00920A94">
      <w:pPr>
        <w:jc w:val="both"/>
      </w:pPr>
    </w:p>
    <w:p w:rsidR="00690A5A" w:rsidRPr="00190C6D" w:rsidRDefault="00690A5A" w:rsidP="00920A94">
      <w:pPr>
        <w:jc w:val="both"/>
      </w:pPr>
      <w:r w:rsidRPr="00525AEB">
        <w:rPr>
          <w:b/>
          <w:i/>
        </w:rPr>
        <w:t>Files loc</w:t>
      </w:r>
      <w:r w:rsidRPr="00190C6D">
        <w:rPr>
          <w:b/>
          <w:i/>
        </w:rPr>
        <w:t>ation:</w:t>
      </w:r>
      <w:r w:rsidRPr="00190C6D">
        <w:t xml:space="preserve"> </w:t>
      </w:r>
    </w:p>
    <w:p w:rsidR="00690A5A" w:rsidRPr="00190C6D" w:rsidRDefault="00690A5A" w:rsidP="00920A94">
      <w:pPr>
        <w:jc w:val="both"/>
      </w:pPr>
    </w:p>
    <w:p w:rsidR="00690A5A" w:rsidRPr="00190C6D" w:rsidRDefault="00690A5A" w:rsidP="00920A94">
      <w:pPr>
        <w:jc w:val="both"/>
      </w:pPr>
      <w:r w:rsidRPr="00190C6D">
        <w:lastRenderedPageBreak/>
        <w:tab/>
        <w:t>….\data\monitoring</w:t>
      </w:r>
    </w:p>
    <w:p w:rsidR="00690A5A" w:rsidRPr="00190C6D" w:rsidRDefault="00690A5A" w:rsidP="00920A94">
      <w:pPr>
        <w:jc w:val="both"/>
        <w:rPr>
          <w:b/>
          <w:i/>
        </w:rPr>
      </w:pPr>
    </w:p>
    <w:p w:rsidR="00690A5A" w:rsidRDefault="00690A5A" w:rsidP="00920A94">
      <w:pPr>
        <w:jc w:val="both"/>
        <w:rPr>
          <w:b/>
          <w:i/>
        </w:rPr>
      </w:pPr>
      <w:r w:rsidRPr="00190C6D">
        <w:rPr>
          <w:b/>
          <w:i/>
        </w:rPr>
        <w:t>Files structure:</w:t>
      </w:r>
    </w:p>
    <w:p w:rsidR="00690A5A" w:rsidRDefault="00690A5A" w:rsidP="00920A94">
      <w:pPr>
        <w:jc w:val="both"/>
        <w:rPr>
          <w:b/>
          <w:i/>
        </w:rPr>
      </w:pP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Pr="00525AEB" w:rsidRDefault="00690A5A" w:rsidP="00920A94">
      <w:pPr>
        <w:jc w:val="both"/>
        <w:rPr>
          <w:b/>
          <w:i/>
        </w:rPr>
      </w:pP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Pr="00166EDE" w:rsidRDefault="00690A5A" w:rsidP="00920A94">
      <w:pPr>
        <w:rPr>
          <w:b/>
        </w:rPr>
      </w:pPr>
    </w:p>
    <w:p w:rsidR="00EA761F" w:rsidRDefault="00EA761F" w:rsidP="00EA761F">
      <w:r>
        <w:t>year;month;day;hour;O3;PM10;WS;WD;TEMP;</w:t>
      </w:r>
    </w:p>
    <w:p w:rsidR="00690A5A" w:rsidRDefault="00690A5A" w:rsidP="00920A94">
      <w:r>
        <w:t xml:space="preserve">2005;1;1;0;40.1;55.4;0.75;310;15.6; </w:t>
      </w:r>
    </w:p>
    <w:p w:rsidR="00690A5A" w:rsidRDefault="00690A5A" w:rsidP="00920A94">
      <w:r>
        <w:t>2005;1;1;1;</w:t>
      </w:r>
      <w:r w:rsidRPr="00585362">
        <w:t xml:space="preserve"> </w:t>
      </w:r>
      <w:r>
        <w:t xml:space="preserve">40.1;55.4;0.75;310;15.6; </w:t>
      </w:r>
    </w:p>
    <w:p w:rsidR="00690A5A" w:rsidRDefault="00690A5A" w:rsidP="00920A94">
      <w:r>
        <w:t>2005;1;1;2;</w:t>
      </w:r>
      <w:r w:rsidRPr="00585362">
        <w:t xml:space="preserve"> </w:t>
      </w:r>
      <w:r>
        <w:t>40.1;55.4;0.75;310;15.6;</w:t>
      </w:r>
    </w:p>
    <w:p w:rsidR="00690A5A" w:rsidRDefault="00690A5A" w:rsidP="00920A94">
      <w:r>
        <w:t>…</w:t>
      </w:r>
    </w:p>
    <w:p w:rsidR="00690A5A" w:rsidRDefault="00690A5A" w:rsidP="00920A94">
      <w:r>
        <w:t>2005;12;31;23;</w:t>
      </w:r>
      <w:r w:rsidRPr="00585362">
        <w:t xml:space="preserve"> </w:t>
      </w:r>
      <w:r>
        <w:t>40.1;55.4;0.75;310;15.6;</w:t>
      </w:r>
    </w:p>
    <w:p w:rsidR="00690A5A" w:rsidRDefault="00690A5A" w:rsidP="00920A94">
      <w:r>
        <w:t>&lt;EOF&gt;</w:t>
      </w:r>
    </w:p>
    <w:p w:rsidR="00690A5A" w:rsidRDefault="00690A5A" w:rsidP="00920A94"/>
    <w:p w:rsidR="00690A5A" w:rsidRDefault="00690A5A" w:rsidP="00920A94">
      <w:pPr>
        <w:rPr>
          <w:b/>
        </w:rPr>
      </w:pPr>
      <w:r w:rsidRPr="00732E56">
        <w:rPr>
          <w:b/>
        </w:rPr>
        <w:t>Particular requirements:</w:t>
      </w:r>
    </w:p>
    <w:p w:rsidR="00690A5A" w:rsidRDefault="00690A5A" w:rsidP="00920A94">
      <w:pPr>
        <w:rPr>
          <w:b/>
        </w:rPr>
      </w:pPr>
    </w:p>
    <w:p w:rsidR="00690A5A" w:rsidRDefault="00690A5A" w:rsidP="00DA4871">
      <w:pPr>
        <w:numPr>
          <w:ilvl w:val="0"/>
          <w:numId w:val="6"/>
        </w:numPr>
      </w:pPr>
      <w:r w:rsidRPr="00BE03F4">
        <w:t>The station names used in startup.ini must be used for each one of these files.</w:t>
      </w:r>
    </w:p>
    <w:p w:rsidR="00690A5A" w:rsidRPr="00B70A98" w:rsidRDefault="00690A5A" w:rsidP="00DA4871">
      <w:pPr>
        <w:numPr>
          <w:ilvl w:val="0"/>
          <w:numId w:val="6"/>
        </w:numPr>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DA4871">
      <w:pPr>
        <w:numPr>
          <w:ilvl w:val="0"/>
          <w:numId w:val="6"/>
        </w:numPr>
        <w:jc w:val="both"/>
      </w:pPr>
      <w:r w:rsidRPr="00B70A98">
        <w:t xml:space="preserve">Data will be read by dates. Missing dates (i.e. lines) will automatically be treated by DELTA as -999. </w:t>
      </w:r>
    </w:p>
    <w:p w:rsidR="00690A5A" w:rsidRDefault="00690A5A" w:rsidP="00DA4871">
      <w:pPr>
        <w:numPr>
          <w:ilvl w:val="0"/>
          <w:numId w:val="6"/>
        </w:numPr>
        <w:jc w:val="both"/>
      </w:pPr>
      <w:r w:rsidRPr="00B70A98">
        <w:t>If data are monitored on a daily basis (</w:t>
      </w:r>
      <w:proofErr w:type="spellStart"/>
      <w:r w:rsidRPr="00B70A98">
        <w:t>e.g</w:t>
      </w:r>
      <w:proofErr w:type="spellEnd"/>
      <w:r w:rsidRPr="00B70A98">
        <w:t xml:space="preserve"> PM10), please put the daily value at </w:t>
      </w:r>
      <w:r w:rsidRPr="00B70A98">
        <w:rPr>
          <w:u w:val="single"/>
        </w:rPr>
        <w:t>all</w:t>
      </w:r>
      <w:r w:rsidRPr="00B70A98">
        <w:t xml:space="preserve"> hours from 0 to 23 for this day.</w:t>
      </w:r>
      <w:r>
        <w:t xml:space="preserve"> </w:t>
      </w:r>
    </w:p>
    <w:p w:rsidR="00690A5A" w:rsidRPr="00B70A98" w:rsidRDefault="00690A5A" w:rsidP="00587904">
      <w:pPr>
        <w:ind w:left="360"/>
        <w:jc w:val="both"/>
      </w:pPr>
      <w:r>
        <w:t>Remark: Daily deposition observations (for example rain) should be distributed over the 24 hours of the particular day.</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D07B6B" w:rsidRDefault="00D07B6B" w:rsidP="00DA4871">
      <w:pPr>
        <w:numPr>
          <w:ilvl w:val="0"/>
          <w:numId w:val="6"/>
        </w:numPr>
        <w:jc w:val="both"/>
      </w:pPr>
      <w:r>
        <w:t>The semi-column ending each lines is not mandatory</w:t>
      </w:r>
    </w:p>
    <w:p w:rsidR="000A1691" w:rsidRDefault="000A1691" w:rsidP="000A1691">
      <w:pPr>
        <w:jc w:val="both"/>
      </w:pPr>
    </w:p>
    <w:p w:rsidR="000A1691" w:rsidRPr="000A1691" w:rsidRDefault="000A1691" w:rsidP="000A1691">
      <w:pPr>
        <w:jc w:val="both"/>
        <w:rPr>
          <w:b/>
          <w:u w:val="single"/>
        </w:rPr>
      </w:pPr>
      <w:proofErr w:type="spellStart"/>
      <w:proofErr w:type="gramStart"/>
      <w:r>
        <w:rPr>
          <w:b/>
          <w:u w:val="single"/>
        </w:rPr>
        <w:t>c</w:t>
      </w:r>
      <w:r w:rsidRPr="000A1691">
        <w:rPr>
          <w:b/>
          <w:u w:val="single"/>
        </w:rPr>
        <w:t>df</w:t>
      </w:r>
      <w:proofErr w:type="spellEnd"/>
      <w:proofErr w:type="gramEnd"/>
      <w:r w:rsidRPr="000A1691">
        <w:rPr>
          <w:b/>
          <w:u w:val="single"/>
        </w:rPr>
        <w:t xml:space="preserve"> format</w:t>
      </w:r>
    </w:p>
    <w:p w:rsidR="00690A5A" w:rsidRDefault="00690A5A" w:rsidP="00920A94"/>
    <w:p w:rsidR="000A1691" w:rsidRDefault="000A1691" w:rsidP="00920A94">
      <w:r>
        <w:t>The “</w:t>
      </w:r>
      <w:proofErr w:type="spellStart"/>
      <w:r>
        <w:t>cdf</w:t>
      </w:r>
      <w:proofErr w:type="spellEnd"/>
      <w:r>
        <w:t xml:space="preserve">” format </w:t>
      </w:r>
      <w:r w:rsidR="004143C5">
        <w:t>is</w:t>
      </w:r>
      <w:r>
        <w:t xml:space="preserve"> identical to the one specified for </w:t>
      </w:r>
      <w:hyperlink w:anchor="_Hourly_Frequency" w:history="1">
        <w:r w:rsidRPr="000A1691">
          <w:rPr>
            <w:rStyle w:val="Hyperlink"/>
          </w:rPr>
          <w:t xml:space="preserve">modeling </w:t>
        </w:r>
        <w:r>
          <w:rPr>
            <w:rStyle w:val="Hyperlink"/>
          </w:rPr>
          <w:t>result data (</w:t>
        </w:r>
        <w:r w:rsidRPr="000A1691">
          <w:rPr>
            <w:rStyle w:val="Hyperlink"/>
          </w:rPr>
          <w:t>option 2)</w:t>
        </w:r>
      </w:hyperlink>
      <w:r>
        <w:t>.</w:t>
      </w:r>
      <w:r w:rsidR="004143C5">
        <w:t xml:space="preserve"> If provided as “</w:t>
      </w:r>
      <w:proofErr w:type="spellStart"/>
      <w:r w:rsidR="004143C5">
        <w:t>csv</w:t>
      </w:r>
      <w:proofErr w:type="spellEnd"/>
      <w:r w:rsidR="004143C5">
        <w:t>”, the conversion from to “</w:t>
      </w:r>
      <w:proofErr w:type="spellStart"/>
      <w:r w:rsidR="004143C5">
        <w:t>cdf</w:t>
      </w:r>
      <w:proofErr w:type="spellEnd"/>
      <w:r w:rsidR="004143C5">
        <w:t>” will be performed automatically when running DELTA</w:t>
      </w:r>
      <w:r w:rsidR="00790BD7">
        <w:t xml:space="preserve"> if </w:t>
      </w:r>
      <w:proofErr w:type="gramStart"/>
      <w:r w:rsidR="00790BD7">
        <w:t>your</w:t>
      </w:r>
      <w:proofErr w:type="gramEnd"/>
      <w:r w:rsidR="00790BD7">
        <w:t xml:space="preserve"> set of data is new</w:t>
      </w:r>
      <w:r w:rsidR="004143C5">
        <w:t>.</w:t>
      </w:r>
      <w:r w:rsidR="00790BD7">
        <w:t xml:space="preserve"> If not done automatically, you can always perform this operation by running the </w:t>
      </w:r>
      <w:hyperlink w:anchor="_Data-Check_Integrity_Tool" w:history="1">
        <w:r w:rsidR="00790BD7" w:rsidRPr="00790BD7">
          <w:rPr>
            <w:rStyle w:val="Hyperlink"/>
          </w:rPr>
          <w:t>“check integrity tool”</w:t>
        </w:r>
      </w:hyperlink>
      <w:r w:rsidR="00790BD7">
        <w:t xml:space="preserve"> available under the help menu.</w:t>
      </w:r>
    </w:p>
    <w:p w:rsidR="004F4CE7" w:rsidRDefault="004F4CE7" w:rsidP="00920A94"/>
    <w:p w:rsidR="004F4CE7" w:rsidRDefault="004F4CE7" w:rsidP="00920A94"/>
    <w:p w:rsidR="004F4CE7" w:rsidRPr="00920A94" w:rsidRDefault="004F4CE7" w:rsidP="00920A94"/>
    <w:p w:rsidR="00690A5A" w:rsidRPr="00340FF8" w:rsidRDefault="00690A5A" w:rsidP="00DA4871">
      <w:pPr>
        <w:pStyle w:val="Heading3"/>
        <w:numPr>
          <w:ilvl w:val="2"/>
          <w:numId w:val="24"/>
        </w:numPr>
        <w:rPr>
          <w:sz w:val="24"/>
          <w:szCs w:val="24"/>
          <w:lang w:val="en-GB"/>
        </w:rPr>
      </w:pPr>
      <w:bookmarkStart w:id="409" w:name="_Yearly_Frequency_1"/>
      <w:bookmarkStart w:id="410" w:name="_Toc412107653"/>
      <w:bookmarkEnd w:id="409"/>
      <w:r w:rsidRPr="00340FF8">
        <w:rPr>
          <w:sz w:val="24"/>
          <w:szCs w:val="24"/>
          <w:lang w:val="en-GB"/>
        </w:rPr>
        <w:lastRenderedPageBreak/>
        <w:t>Yearly Frequency</w:t>
      </w:r>
      <w:bookmarkEnd w:id="410"/>
    </w:p>
    <w:p w:rsidR="00690A5A" w:rsidRPr="007A0F3A" w:rsidRDefault="00690A5A" w:rsidP="007A0F3A">
      <w:pPr>
        <w:rPr>
          <w:lang w:val="en-GB"/>
        </w:rPr>
      </w:pPr>
    </w:p>
    <w:p w:rsidR="001532A5" w:rsidRPr="001532A5" w:rsidRDefault="001532A5" w:rsidP="007A0F3A">
      <w:pPr>
        <w:jc w:val="both"/>
        <w:rPr>
          <w:b/>
          <w:u w:val="single"/>
        </w:rPr>
      </w:pPr>
      <w:r w:rsidRPr="001532A5">
        <w:rPr>
          <w:b/>
          <w:u w:val="single"/>
        </w:rPr>
        <w:t>Option 1: Each station monitoring data is assigned a specific file</w:t>
      </w:r>
    </w:p>
    <w:p w:rsidR="001532A5" w:rsidRDefault="001532A5" w:rsidP="007A0F3A">
      <w:pPr>
        <w:jc w:val="both"/>
        <w:rPr>
          <w:b/>
          <w:i/>
        </w:rPr>
      </w:pP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90A5A" w:rsidRDefault="00690A5A" w:rsidP="007A0F3A">
      <w:pPr>
        <w:jc w:val="both"/>
      </w:pPr>
    </w:p>
    <w:p w:rsidR="00EA761F" w:rsidRDefault="00EA761F" w:rsidP="00DA4871">
      <w:pPr>
        <w:numPr>
          <w:ilvl w:val="0"/>
          <w:numId w:val="15"/>
        </w:numPr>
        <w:jc w:val="both"/>
      </w:pPr>
      <w:r>
        <w:t>Each station must have an associated file containing the data in comma separated format and with extension .</w:t>
      </w:r>
      <w:proofErr w:type="spellStart"/>
      <w:r>
        <w:t>csv</w:t>
      </w:r>
      <w:proofErr w:type="spellEnd"/>
      <w:r>
        <w:t>, e.g. “</w:t>
      </w:r>
      <w:r w:rsidRPr="00166EDE">
        <w:rPr>
          <w:b/>
        </w:rPr>
        <w:t>stat</w:t>
      </w:r>
      <w:r>
        <w:rPr>
          <w:b/>
        </w:rPr>
        <w:t>ion1</w:t>
      </w:r>
      <w:r w:rsidRPr="00166EDE">
        <w:rPr>
          <w:b/>
        </w:rPr>
        <w:t>.csv</w:t>
      </w:r>
      <w:r>
        <w:rPr>
          <w:b/>
        </w:rPr>
        <w:t>”</w:t>
      </w:r>
      <w:r>
        <w:t xml:space="preserve"> </w:t>
      </w:r>
    </w:p>
    <w:p w:rsidR="00EA761F" w:rsidRPr="00845B1E" w:rsidRDefault="00EA761F" w:rsidP="00DA4871">
      <w:pPr>
        <w:numPr>
          <w:ilvl w:val="0"/>
          <w:numId w:val="14"/>
        </w:numPr>
        <w:jc w:val="both"/>
      </w:pPr>
      <w:r>
        <w:t>The file names should be consistent with the naming rules used in the configuration file &lt;startup.ini</w:t>
      </w:r>
      <w:proofErr w:type="gramStart"/>
      <w:r>
        <w:t xml:space="preserve">&gt;  </w:t>
      </w:r>
      <w:r w:rsidRPr="00845B1E">
        <w:t>(</w:t>
      </w:r>
      <w:proofErr w:type="gramEnd"/>
      <w:r w:rsidRPr="00845B1E">
        <w:t xml:space="preserve">see </w:t>
      </w:r>
      <w:r>
        <w:t xml:space="preserve">Section </w:t>
      </w:r>
      <w:r>
        <w:fldChar w:fldCharType="begin"/>
      </w:r>
      <w:r>
        <w:instrText xml:space="preserve"> REF _Ref341968215 \r \h </w:instrText>
      </w:r>
      <w:r>
        <w:fldChar w:fldCharType="separate"/>
      </w:r>
      <w:r w:rsidR="001207FB">
        <w:t>3.2</w:t>
      </w:r>
      <w:r>
        <w:fldChar w:fldCharType="end"/>
      </w:r>
      <w:r w:rsidRPr="00845B1E">
        <w:t xml:space="preserve">).  </w:t>
      </w:r>
    </w:p>
    <w:p w:rsidR="00690A5A" w:rsidRDefault="00690A5A" w:rsidP="007A0F3A">
      <w:pPr>
        <w:jc w:val="both"/>
      </w:pP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p>
    <w:p w:rsidR="00690A5A" w:rsidRPr="00190C6D" w:rsidRDefault="00690A5A" w:rsidP="007A0F3A">
      <w:pPr>
        <w:jc w:val="both"/>
      </w:pPr>
      <w:r w:rsidRPr="00190C6D">
        <w:tab/>
        <w:t>….\data\monitoring</w:t>
      </w:r>
    </w:p>
    <w:p w:rsidR="00690A5A" w:rsidRPr="00190C6D" w:rsidRDefault="00690A5A" w:rsidP="007A0F3A">
      <w:pPr>
        <w:jc w:val="both"/>
        <w:rPr>
          <w:b/>
          <w:i/>
        </w:rPr>
      </w:pPr>
    </w:p>
    <w:p w:rsidR="00690A5A" w:rsidRDefault="00690A5A" w:rsidP="007A0F3A">
      <w:pPr>
        <w:jc w:val="both"/>
        <w:rPr>
          <w:b/>
          <w:i/>
        </w:rPr>
      </w:pPr>
      <w:r w:rsidRPr="00190C6D">
        <w:rPr>
          <w:b/>
          <w:i/>
        </w:rPr>
        <w:t>Files structure:</w:t>
      </w:r>
    </w:p>
    <w:p w:rsidR="00690A5A" w:rsidRDefault="00690A5A" w:rsidP="007A0F3A">
      <w:pPr>
        <w:jc w:val="both"/>
        <w:rPr>
          <w:b/>
          <w:i/>
        </w:rPr>
      </w:pPr>
    </w:p>
    <w:p w:rsidR="00690A5A" w:rsidRPr="007A0F3A" w:rsidRDefault="00690A5A" w:rsidP="007A0F3A">
      <w:pPr>
        <w:ind w:left="360"/>
        <w:jc w:val="both"/>
      </w:pPr>
      <w:r w:rsidRPr="00B81445">
        <w:t xml:space="preserve">The first row must </w:t>
      </w:r>
      <w:r>
        <w:t>start with the label “</w:t>
      </w:r>
      <w:proofErr w:type="spellStart"/>
      <w:r>
        <w:t>YearlyAvg</w:t>
      </w:r>
      <w:proofErr w:type="spellEnd"/>
      <w:r>
        <w:t>” to indicate that yearly averaged results are used.</w:t>
      </w:r>
      <w:r w:rsidRPr="00B81445">
        <w:t xml:space="preserve"> </w:t>
      </w:r>
      <w:proofErr w:type="gramStart"/>
      <w:r>
        <w:t>Should follow the year (4 digits) and species of interest.</w:t>
      </w:r>
      <w:proofErr w:type="gramEnd"/>
      <w:r>
        <w:t xml:space="preserve"> All fields should be separated by semi-column. Row 2 should contain the numeric observed values for the parameters mentioned in row 1. </w:t>
      </w:r>
    </w:p>
    <w:p w:rsidR="00690A5A" w:rsidRDefault="00690A5A" w:rsidP="007A0F3A">
      <w:pPr>
        <w:rPr>
          <w:b/>
        </w:rPr>
      </w:pP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p w:rsidR="00690A5A" w:rsidRDefault="00690A5A" w:rsidP="007A0F3A">
      <w:r>
        <w:t>YearlyAvg</w:t>
      </w:r>
      <w:proofErr w:type="gramStart"/>
      <w:r>
        <w:t>;2009</w:t>
      </w:r>
      <w:proofErr w:type="gramEnd"/>
      <w:r>
        <w:t>;PM10;NO2;WS</w:t>
      </w:r>
    </w:p>
    <w:p w:rsidR="00690A5A" w:rsidRDefault="00690A5A" w:rsidP="007A0F3A">
      <w:r>
        <w:t>; parameter1</w:t>
      </w:r>
      <w:proofErr w:type="gramStart"/>
      <w:r>
        <w:t>;parameter2</w:t>
      </w:r>
      <w:proofErr w:type="gramEnd"/>
      <w:r>
        <w:t>;parameter3</w:t>
      </w:r>
    </w:p>
    <w:p w:rsidR="00690A5A" w:rsidRDefault="00690A5A" w:rsidP="007A0F3A">
      <w:r>
        <w:t>55.1</w:t>
      </w:r>
      <w:proofErr w:type="gramStart"/>
      <w:r>
        <w:t>;15.6</w:t>
      </w:r>
      <w:proofErr w:type="gramEnd"/>
      <w:r>
        <w:t>; 2.1</w:t>
      </w:r>
    </w:p>
    <w:p w:rsidR="00690A5A" w:rsidRDefault="00690A5A" w:rsidP="007A0F3A">
      <w:r>
        <w:t>&lt;EOF&gt;</w:t>
      </w:r>
    </w:p>
    <w:p w:rsidR="00690A5A" w:rsidRDefault="00690A5A" w:rsidP="00EC6F06"/>
    <w:p w:rsidR="00690A5A" w:rsidRDefault="00690A5A" w:rsidP="00B01978">
      <w:pPr>
        <w:rPr>
          <w:b/>
        </w:rPr>
      </w:pPr>
      <w:r w:rsidRPr="00732E56">
        <w:rPr>
          <w:b/>
        </w:rPr>
        <w:t>Particular requirements:</w:t>
      </w:r>
    </w:p>
    <w:p w:rsidR="00690A5A" w:rsidRDefault="00690A5A" w:rsidP="00B01978">
      <w:pPr>
        <w:rPr>
          <w:b/>
        </w:rPr>
      </w:pPr>
    </w:p>
    <w:p w:rsidR="00690A5A" w:rsidRDefault="00690A5A" w:rsidP="00DA4871">
      <w:pPr>
        <w:numPr>
          <w:ilvl w:val="0"/>
          <w:numId w:val="6"/>
        </w:numPr>
      </w:pPr>
      <w:r w:rsidRPr="00BE03F4">
        <w:t>The station names used in startup.ini must be used for each one of these files.</w:t>
      </w:r>
    </w:p>
    <w:p w:rsidR="00690A5A" w:rsidRDefault="00690A5A" w:rsidP="00DA4871">
      <w:pPr>
        <w:numPr>
          <w:ilvl w:val="0"/>
          <w:numId w:val="6"/>
        </w:numPr>
        <w:jc w:val="both"/>
      </w:pPr>
      <w:r>
        <w:t>If data are missing the gaps should be filled by -999.</w:t>
      </w:r>
    </w:p>
    <w:p w:rsidR="00690A5A" w:rsidRDefault="00690A5A" w:rsidP="00DA4871">
      <w:pPr>
        <w:numPr>
          <w:ilvl w:val="0"/>
          <w:numId w:val="6"/>
        </w:numPr>
        <w:jc w:val="both"/>
      </w:pPr>
      <w:r>
        <w:t>If both air quality and meteorological measurements are available for the same site, the data must be included in the same file (as in the example above)</w:t>
      </w:r>
    </w:p>
    <w:p w:rsidR="00690A5A" w:rsidRDefault="00690A5A" w:rsidP="00DA4871">
      <w:pPr>
        <w:numPr>
          <w:ilvl w:val="0"/>
          <w:numId w:val="6"/>
        </w:numPr>
      </w:pPr>
      <w:r>
        <w:t>Each blank row or be</w:t>
      </w:r>
      <w:r w:rsidR="00D07B6B">
        <w:t>ginning with "[", ";" or "#"</w:t>
      </w:r>
      <w:r>
        <w:t xml:space="preserve"> will be discarded</w:t>
      </w:r>
    </w:p>
    <w:p w:rsidR="00690A5A" w:rsidRDefault="00D07B6B" w:rsidP="00DA4871">
      <w:pPr>
        <w:numPr>
          <w:ilvl w:val="0"/>
          <w:numId w:val="6"/>
        </w:numPr>
      </w:pPr>
      <w:r>
        <w:t>S</w:t>
      </w:r>
      <w:r w:rsidR="00690A5A">
        <w:t xml:space="preserve">paces are </w:t>
      </w:r>
      <w:r>
        <w:t xml:space="preserve">not </w:t>
      </w:r>
      <w:r w:rsidR="00690A5A">
        <w:t>permitted between the fields.</w:t>
      </w:r>
    </w:p>
    <w:p w:rsidR="00690A5A" w:rsidRDefault="00690A5A" w:rsidP="00DA4871">
      <w:pPr>
        <w:numPr>
          <w:ilvl w:val="0"/>
          <w:numId w:val="6"/>
        </w:numPr>
        <w:jc w:val="both"/>
      </w:pPr>
      <w:r w:rsidRPr="005F5BC4">
        <w:t xml:space="preserve">Line breaks are not allowed. </w:t>
      </w:r>
    </w:p>
    <w:p w:rsidR="001532A5" w:rsidRDefault="001532A5" w:rsidP="001532A5">
      <w:pPr>
        <w:jc w:val="both"/>
      </w:pPr>
    </w:p>
    <w:p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rsidR="001532A5" w:rsidRDefault="001532A5" w:rsidP="001532A5">
      <w:pPr>
        <w:jc w:val="both"/>
      </w:pPr>
    </w:p>
    <w:p w:rsidR="001532A5" w:rsidRDefault="001532A5" w:rsidP="001532A5">
      <w:pPr>
        <w:jc w:val="both"/>
      </w:pPr>
      <w:r>
        <w:t>This “</w:t>
      </w:r>
      <w:proofErr w:type="spellStart"/>
      <w:r>
        <w:t>csv</w:t>
      </w:r>
      <w:proofErr w:type="spellEnd"/>
      <w:r>
        <w:t xml:space="preserve">”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rsidR="00690A5A" w:rsidRDefault="00690A5A" w:rsidP="00EC6F06"/>
    <w:p w:rsidR="004F4CE7" w:rsidRDefault="004F4CE7" w:rsidP="00EC6F06"/>
    <w:p w:rsidR="004F4CE7" w:rsidRPr="00EC6F06" w:rsidRDefault="004F4CE7" w:rsidP="00EC6F06"/>
    <w:p w:rsidR="00690A5A" w:rsidRPr="004D2DFE" w:rsidRDefault="00690A5A" w:rsidP="00DA4871">
      <w:pPr>
        <w:pStyle w:val="Heading3"/>
        <w:numPr>
          <w:ilvl w:val="1"/>
          <w:numId w:val="24"/>
        </w:numPr>
        <w:rPr>
          <w:lang w:val="en-GB"/>
        </w:rPr>
      </w:pPr>
      <w:r>
        <w:rPr>
          <w:rFonts w:ascii="Times New Roman" w:hAnsi="Times New Roman"/>
          <w:lang w:val="en-GB"/>
        </w:rPr>
        <w:lastRenderedPageBreak/>
        <w:t xml:space="preserve"> </w:t>
      </w:r>
      <w:bookmarkStart w:id="411" w:name="_Toc412107654"/>
      <w:r>
        <w:rPr>
          <w:lang w:val="en-GB"/>
        </w:rPr>
        <w:t>Model file</w:t>
      </w:r>
      <w:bookmarkEnd w:id="411"/>
    </w:p>
    <w:p w:rsidR="00690A5A" w:rsidRPr="00340FF8" w:rsidRDefault="00690A5A" w:rsidP="00DA4871">
      <w:pPr>
        <w:pStyle w:val="Heading3"/>
        <w:numPr>
          <w:ilvl w:val="2"/>
          <w:numId w:val="24"/>
        </w:numPr>
        <w:rPr>
          <w:sz w:val="24"/>
          <w:szCs w:val="24"/>
          <w:lang w:val="en-GB"/>
        </w:rPr>
      </w:pPr>
      <w:bookmarkStart w:id="412" w:name="_Hourly_Frequency"/>
      <w:bookmarkStart w:id="413" w:name="_Toc412107655"/>
      <w:bookmarkEnd w:id="412"/>
      <w:r w:rsidRPr="00340FF8">
        <w:rPr>
          <w:sz w:val="24"/>
          <w:szCs w:val="24"/>
          <w:lang w:val="en-GB"/>
        </w:rPr>
        <w:t>Hourly Frequency</w:t>
      </w:r>
      <w:bookmarkEnd w:id="413"/>
    </w:p>
    <w:p w:rsidR="00690A5A" w:rsidRDefault="00690A5A" w:rsidP="004D2DFE">
      <w:pPr>
        <w:spacing w:before="120"/>
        <w:jc w:val="both"/>
      </w:pPr>
      <w:r>
        <w:t xml:space="preserve">Modeled data can be prepared in one of the following formats: </w:t>
      </w:r>
    </w:p>
    <w:p w:rsidR="00690A5A" w:rsidRDefault="00690A5A" w:rsidP="004D2DFE">
      <w:pPr>
        <w:spacing w:before="120"/>
        <w:jc w:val="both"/>
      </w:pPr>
    </w:p>
    <w:p w:rsidR="00690A5A" w:rsidRPr="00B70A98" w:rsidRDefault="00690A5A" w:rsidP="00DA4871">
      <w:pPr>
        <w:numPr>
          <w:ilvl w:val="0"/>
          <w:numId w:val="7"/>
        </w:numPr>
        <w:jc w:val="both"/>
      </w:pPr>
      <w:proofErr w:type="spellStart"/>
      <w:proofErr w:type="gramStart"/>
      <w:r>
        <w:t>netcdf</w:t>
      </w:r>
      <w:proofErr w:type="spellEnd"/>
      <w:proofErr w:type="gramEnd"/>
      <w:r>
        <w:t xml:space="preserve"> (option 1) format</w:t>
      </w:r>
      <w:r w:rsidRPr="009B5E4B">
        <w:t xml:space="preserve"> </w:t>
      </w:r>
      <w:r>
        <w:t xml:space="preserve">(one single file for a </w:t>
      </w:r>
      <w:r w:rsidRPr="005F5BC4">
        <w:t xml:space="preserve">given model </w:t>
      </w:r>
      <w:r w:rsidRPr="00B70A98">
        <w:t>and time period</w:t>
      </w:r>
      <w:r w:rsidR="00D07B6B">
        <w:t xml:space="preserve">. A </w:t>
      </w:r>
      <w:proofErr w:type="spellStart"/>
      <w:r w:rsidR="00D07B6B">
        <w:t>ncdf</w:t>
      </w:r>
      <w:proofErr w:type="spellEnd"/>
      <w:r w:rsidR="00D07B6B">
        <w:t xml:space="preserve">-variable must be generated for each </w:t>
      </w:r>
      <w:r w:rsidRPr="00B70A98">
        <w:t>station</w:t>
      </w:r>
      <w:r w:rsidR="00D07B6B">
        <w:t>/species combination</w:t>
      </w:r>
    </w:p>
    <w:p w:rsidR="00690A5A" w:rsidRPr="00B70A98" w:rsidRDefault="00690A5A" w:rsidP="00E76714">
      <w:pPr>
        <w:ind w:left="720"/>
        <w:jc w:val="both"/>
      </w:pPr>
    </w:p>
    <w:p w:rsidR="00690A5A" w:rsidRPr="002A6769" w:rsidRDefault="00690A5A" w:rsidP="00DA4871">
      <w:pPr>
        <w:numPr>
          <w:ilvl w:val="0"/>
          <w:numId w:val="7"/>
        </w:numPr>
        <w:jc w:val="both"/>
      </w:pPr>
      <w:proofErr w:type="spellStart"/>
      <w:proofErr w:type="gramStart"/>
      <w:r w:rsidRPr="00B70A98">
        <w:t>netcdf</w:t>
      </w:r>
      <w:proofErr w:type="spellEnd"/>
      <w:proofErr w:type="gramEnd"/>
      <w:r w:rsidRPr="00B70A98">
        <w:t xml:space="preserve"> (option 2) format (on</w:t>
      </w:r>
      <w:r w:rsidR="00D07B6B">
        <w:t xml:space="preserve">e single file for a given model and </w:t>
      </w:r>
      <w:r w:rsidRPr="00D07B6B">
        <w:t>time period</w:t>
      </w:r>
      <w:r w:rsidR="00D07B6B">
        <w:t>.</w:t>
      </w:r>
      <w:r w:rsidRPr="00D07B6B">
        <w:t xml:space="preserve"> </w:t>
      </w:r>
      <w:proofErr w:type="gramStart"/>
      <w:r w:rsidR="00D07B6B">
        <w:t>A</w:t>
      </w:r>
      <w:proofErr w:type="gramEnd"/>
      <w:r w:rsidR="00D07B6B">
        <w:t xml:space="preserve"> </w:t>
      </w:r>
      <w:proofErr w:type="spellStart"/>
      <w:r w:rsidR="00D07B6B">
        <w:t>ncdf</w:t>
      </w:r>
      <w:proofErr w:type="spellEnd"/>
      <w:r w:rsidR="00D07B6B">
        <w:t xml:space="preserve">-variable must be generated for each </w:t>
      </w:r>
      <w:r w:rsidR="00D07B6B" w:rsidRPr="00B70A98">
        <w:t>station</w:t>
      </w:r>
      <w:r w:rsidR="00D07B6B">
        <w:t>.</w:t>
      </w:r>
    </w:p>
    <w:p w:rsidR="00690A5A" w:rsidRPr="005F5BC4" w:rsidRDefault="00690A5A" w:rsidP="004D2DFE">
      <w:pPr>
        <w:ind w:left="360"/>
        <w:jc w:val="both"/>
      </w:pPr>
    </w:p>
    <w:p w:rsidR="00690A5A" w:rsidRDefault="00690A5A" w:rsidP="00356A32">
      <w:pPr>
        <w:numPr>
          <w:ilvl w:val="0"/>
          <w:numId w:val="7"/>
        </w:numPr>
        <w:jc w:val="both"/>
      </w:pPr>
      <w:proofErr w:type="spellStart"/>
      <w:proofErr w:type="gramStart"/>
      <w:r w:rsidRPr="005F5BC4">
        <w:t>csv</w:t>
      </w:r>
      <w:proofErr w:type="spellEnd"/>
      <w:proofErr w:type="gramEnd"/>
      <w:r w:rsidRPr="005F5BC4">
        <w:t xml:space="preserve"> format (</w:t>
      </w:r>
      <w:r>
        <w:t xml:space="preserve">similar to the one described </w:t>
      </w:r>
      <w:r w:rsidRPr="005F5BC4">
        <w:t>for the observations)</w:t>
      </w:r>
      <w:r w:rsidR="006E5170">
        <w:t>.</w:t>
      </w:r>
      <w:r w:rsidRPr="005F5BC4">
        <w:t xml:space="preserve"> </w:t>
      </w:r>
      <w:r w:rsidR="00EA761F">
        <w:t xml:space="preserve">Such files </w:t>
      </w:r>
      <w:r w:rsidR="004143C5">
        <w:t>can then be converted</w:t>
      </w:r>
      <w:r w:rsidR="00356A32">
        <w:t xml:space="preserve"> to “</w:t>
      </w:r>
      <w:proofErr w:type="spellStart"/>
      <w:r w:rsidR="00356A32">
        <w:t>cdf</w:t>
      </w:r>
      <w:proofErr w:type="spellEnd"/>
      <w:r w:rsidR="00356A32">
        <w:t xml:space="preserve">” format </w:t>
      </w:r>
      <w:r w:rsidR="004143C5">
        <w:t>through the</w:t>
      </w:r>
      <w:r w:rsidR="006E5170">
        <w:t xml:space="preserve"> </w:t>
      </w:r>
      <w:hyperlink w:anchor="_CSV_to_NetCDF"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rsidR="00690A5A" w:rsidRDefault="00690A5A" w:rsidP="00522B2D">
      <w:pPr>
        <w:jc w:val="both"/>
      </w:pPr>
    </w:p>
    <w:p w:rsidR="00690A5A" w:rsidRDefault="00690A5A" w:rsidP="004D2DFE"/>
    <w:p w:rsidR="00690A5A" w:rsidRPr="00BC2360" w:rsidRDefault="00690A5A" w:rsidP="004D2DFE">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1) format</w:t>
      </w:r>
    </w:p>
    <w:p w:rsidR="00690A5A" w:rsidRDefault="00690A5A" w:rsidP="004D2DFE">
      <w:pPr>
        <w:jc w:val="both"/>
        <w:rPr>
          <w:b/>
          <w:u w:val="single"/>
        </w:rPr>
      </w:pPr>
    </w:p>
    <w:p w:rsidR="00690A5A" w:rsidRDefault="00690A5A" w:rsidP="00DA4871">
      <w:pPr>
        <w:numPr>
          <w:ilvl w:val="0"/>
          <w:numId w:val="14"/>
        </w:numPr>
        <w:jc w:val="both"/>
      </w:pPr>
      <w:r>
        <w:t xml:space="preserve">One single </w:t>
      </w:r>
      <w:proofErr w:type="spellStart"/>
      <w:r>
        <w:t>netcdf</w:t>
      </w:r>
      <w:proofErr w:type="spellEnd"/>
      <w:r>
        <w:t xml:space="preserve"> file should be provided for a given model. It must contain </w:t>
      </w:r>
      <w:r w:rsidRPr="007C0D29">
        <w:t xml:space="preserve">a time </w:t>
      </w:r>
      <w:r w:rsidR="00D07B6B">
        <w:t>series</w:t>
      </w:r>
      <w:r w:rsidRPr="007C0D29">
        <w:t xml:space="preserve"> for each </w:t>
      </w:r>
      <w:r>
        <w:t xml:space="preserve">station and variable listed in &lt;startup.ini &gt;. </w:t>
      </w:r>
    </w:p>
    <w:p w:rsidR="00690A5A" w:rsidRDefault="00690A5A" w:rsidP="004D2DFE">
      <w:pPr>
        <w:ind w:left="360"/>
        <w:jc w:val="both"/>
      </w:pPr>
    </w:p>
    <w:p w:rsidR="00690A5A" w:rsidRDefault="00690A5A" w:rsidP="00DA4871">
      <w:pPr>
        <w:numPr>
          <w:ilvl w:val="0"/>
          <w:numId w:val="14"/>
        </w:numPr>
        <w:jc w:val="both"/>
      </w:pPr>
      <w:r>
        <w:t>The names of the parameters should be the same as in the configuration file &lt;startup.ini&gt;</w:t>
      </w:r>
      <w:r w:rsidRPr="00E11BFC">
        <w:t>.</w:t>
      </w:r>
    </w:p>
    <w:p w:rsidR="00690A5A" w:rsidRDefault="00690A5A" w:rsidP="00A53A37">
      <w:pPr>
        <w:ind w:left="360"/>
      </w:pPr>
    </w:p>
    <w:p w:rsidR="00690A5A" w:rsidRDefault="00690A5A" w:rsidP="00DA4871">
      <w:pPr>
        <w:numPr>
          <w:ilvl w:val="0"/>
          <w:numId w:val="14"/>
        </w:numPr>
        <w:jc w:val="both"/>
      </w:pPr>
      <w:r>
        <w:t xml:space="preserve">The units in the </w:t>
      </w:r>
      <w:proofErr w:type="spellStart"/>
      <w:r>
        <w:t>netcdf</w:t>
      </w:r>
      <w:proofErr w:type="spellEnd"/>
      <w:r>
        <w:t xml:space="preserve"> file should be the same as specified in startup.ini  </w:t>
      </w:r>
    </w:p>
    <w:p w:rsidR="00690A5A" w:rsidRPr="00391084" w:rsidRDefault="00690A5A" w:rsidP="004D2DFE">
      <w:pPr>
        <w:jc w:val="both"/>
        <w:rPr>
          <w:sz w:val="20"/>
          <w:szCs w:val="20"/>
        </w:rPr>
      </w:pPr>
    </w:p>
    <w:p w:rsidR="00690A5A" w:rsidRDefault="00690A5A" w:rsidP="004D2DFE">
      <w:pPr>
        <w:jc w:val="both"/>
        <w:rPr>
          <w:b/>
          <w:i/>
        </w:rPr>
      </w:pPr>
    </w:p>
    <w:p w:rsidR="00690A5A" w:rsidRDefault="00690A5A" w:rsidP="004D2DFE">
      <w:pPr>
        <w:jc w:val="both"/>
      </w:pPr>
      <w:r w:rsidRPr="00525AEB">
        <w:rPr>
          <w:b/>
          <w:i/>
        </w:rPr>
        <w:t>Files loc</w:t>
      </w:r>
      <w:r w:rsidRPr="00190C6D">
        <w:rPr>
          <w:b/>
          <w:i/>
        </w:rPr>
        <w:t>ation:</w:t>
      </w:r>
      <w:r w:rsidRPr="00190C6D">
        <w:t xml:space="preserve"> </w:t>
      </w:r>
      <w:r w:rsidRPr="00190C6D">
        <w:tab/>
      </w:r>
    </w:p>
    <w:p w:rsidR="00690A5A" w:rsidRDefault="00690A5A" w:rsidP="004D2DFE">
      <w:pPr>
        <w:jc w:val="both"/>
      </w:pPr>
    </w:p>
    <w:p w:rsidR="00690A5A" w:rsidRPr="00A27D49" w:rsidRDefault="00690A5A" w:rsidP="00A27D49">
      <w:pPr>
        <w:tabs>
          <w:tab w:val="left" w:pos="1440"/>
        </w:tabs>
        <w:jc w:val="both"/>
      </w:pPr>
      <w:r>
        <w:tab/>
      </w:r>
      <w:r w:rsidRPr="00190C6D">
        <w:t>….\data\modeling</w:t>
      </w:r>
    </w:p>
    <w:p w:rsidR="00690A5A" w:rsidRDefault="00690A5A" w:rsidP="004D2DFE">
      <w:pPr>
        <w:jc w:val="both"/>
        <w:rPr>
          <w:b/>
          <w:i/>
        </w:rPr>
      </w:pPr>
    </w:p>
    <w:p w:rsidR="00690A5A" w:rsidRDefault="00690A5A" w:rsidP="004D2DFE">
      <w:pPr>
        <w:jc w:val="both"/>
        <w:rPr>
          <w:b/>
          <w:i/>
        </w:rPr>
      </w:pPr>
    </w:p>
    <w:p w:rsidR="00690A5A" w:rsidRDefault="00690A5A" w:rsidP="004D2DFE">
      <w:pPr>
        <w:jc w:val="both"/>
        <w:rPr>
          <w:b/>
          <w:i/>
        </w:rPr>
      </w:pPr>
      <w:r w:rsidRPr="00525AEB">
        <w:rPr>
          <w:b/>
          <w:i/>
        </w:rPr>
        <w:t>Files structure:</w:t>
      </w:r>
    </w:p>
    <w:p w:rsidR="00690A5A" w:rsidRDefault="00690A5A" w:rsidP="004D2DFE">
      <w:pPr>
        <w:jc w:val="both"/>
        <w:rPr>
          <w:b/>
          <w:i/>
        </w:rPr>
      </w:pPr>
    </w:p>
    <w:p w:rsidR="00690A5A" w:rsidRDefault="00690A5A" w:rsidP="004D2DFE">
      <w:pPr>
        <w:jc w:val="both"/>
      </w:pPr>
      <w:r w:rsidRPr="007C0D29">
        <w:t xml:space="preserve">Each data block </w:t>
      </w:r>
      <w:r>
        <w:t xml:space="preserve">inside the </w:t>
      </w:r>
      <w:proofErr w:type="spellStart"/>
      <w:r>
        <w:t>netCD</w:t>
      </w:r>
      <w:r w:rsidR="00D07B6B">
        <w:t>F</w:t>
      </w:r>
      <w:proofErr w:type="spellEnd"/>
      <w:r w:rsidR="00D07B6B">
        <w:t xml:space="preserve"> file should be named as “</w:t>
      </w:r>
      <w:proofErr w:type="spellStart"/>
      <w:r w:rsidR="00D07B6B">
        <w:t>StatN</w:t>
      </w:r>
      <w:r>
        <w:t>ame_Parameter</w:t>
      </w:r>
      <w:proofErr w:type="spellEnd"/>
      <w:r>
        <w:t>” (see examples below)</w:t>
      </w:r>
      <w:r w:rsidRPr="00F27FB6">
        <w:t xml:space="preserve"> </w:t>
      </w:r>
      <w:proofErr w:type="gramStart"/>
      <w:r>
        <w:t xml:space="preserve">where </w:t>
      </w:r>
      <w:r w:rsidRPr="007C0D29">
        <w:t xml:space="preserve"> </w:t>
      </w:r>
      <w:r w:rsidR="00D07B6B">
        <w:t>“</w:t>
      </w:r>
      <w:proofErr w:type="spellStart"/>
      <w:proofErr w:type="gramEnd"/>
      <w:r w:rsidR="00D07B6B">
        <w:t>StatN</w:t>
      </w:r>
      <w:r>
        <w:t>ame</w:t>
      </w:r>
      <w:proofErr w:type="spellEnd"/>
      <w:r>
        <w:t>”  is the name of the station corresponding to the one set in the &lt;startup.ini &gt;,</w:t>
      </w:r>
      <w:r w:rsidRPr="00F27FB6">
        <w:t xml:space="preserve"> </w:t>
      </w:r>
      <w:r>
        <w:t>and “Parameter” refers to the modeled pollutants and meteorological variables, as indicated in the &lt;startup.ini &gt;</w:t>
      </w:r>
    </w:p>
    <w:p w:rsidR="00690A5A" w:rsidRPr="00CD001B" w:rsidRDefault="00690A5A" w:rsidP="004D2DFE">
      <w:pPr>
        <w:spacing w:before="120"/>
        <w:jc w:val="both"/>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 xml:space="preserve">of hourly data for each station and parameter (1dimensional array with 8760 </w:t>
      </w:r>
      <w:r w:rsidR="00D07B6B">
        <w:t xml:space="preserve">[8784 for leap years] </w:t>
      </w:r>
      <w:r w:rsidRPr="00B70A98">
        <w:t>hourly data)</w:t>
      </w:r>
      <w:r w:rsidR="003D05E9">
        <w:t xml:space="preserve"> </w:t>
      </w:r>
      <w:r>
        <w:t>o</w:t>
      </w:r>
      <w:r w:rsidRPr="00B70A98">
        <w:t>r (b) a specific time period smaller than the entire year. In the latter case an additional attribute should be included</w:t>
      </w:r>
      <w:r>
        <w:t xml:space="preserve"> in the </w:t>
      </w:r>
      <w:proofErr w:type="spellStart"/>
      <w:r>
        <w:t>netCDF</w:t>
      </w:r>
      <w:proofErr w:type="spellEnd"/>
      <w:r>
        <w:t xml:space="preserve"> file to set the initial starting time (in hours) as follows (</w:t>
      </w:r>
      <w:r w:rsidRPr="00CD001B">
        <w:t xml:space="preserve">global attributes: </w:t>
      </w:r>
      <w:proofErr w:type="spellStart"/>
      <w:r w:rsidRPr="00CD001B">
        <w:t>StartHour</w:t>
      </w:r>
      <w:proofErr w:type="spellEnd"/>
      <w:r w:rsidRPr="00CD001B">
        <w:t xml:space="preserve"> = 1320 indicating that the period of interest starts at hour=1320). Within the specific time period data should be continuous, i.e. include missing values as “-999”. </w:t>
      </w:r>
    </w:p>
    <w:p w:rsidR="00690A5A" w:rsidRPr="00CD001B" w:rsidRDefault="00690A5A" w:rsidP="004D2DFE">
      <w:pPr>
        <w:spacing w:before="120"/>
        <w:jc w:val="both"/>
      </w:pPr>
      <w:r w:rsidRPr="00CD001B">
        <w:t xml:space="preserve">In the case of a leap year model results for February 29th should be included </w:t>
      </w:r>
      <w:r w:rsidR="004370C6">
        <w:t xml:space="preserve">(or set to -999) </w:t>
      </w:r>
      <w:r w:rsidRPr="00CD001B">
        <w:t>if the period contains this day.</w:t>
      </w:r>
    </w:p>
    <w:p w:rsidR="00690A5A" w:rsidRPr="006E7D82" w:rsidRDefault="00690A5A" w:rsidP="004D2DFE">
      <w:pPr>
        <w:spacing w:before="120"/>
        <w:jc w:val="both"/>
      </w:pPr>
      <w:r>
        <w:t>Modeled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4D2DFE">
      <w:pPr>
        <w:jc w:val="both"/>
        <w:rPr>
          <w:b/>
          <w:sz w:val="20"/>
          <w:szCs w:val="20"/>
        </w:rPr>
      </w:pPr>
    </w:p>
    <w:p w:rsidR="00690A5A" w:rsidRPr="006E7D82" w:rsidRDefault="00690A5A" w:rsidP="004D2DFE">
      <w:pPr>
        <w:jc w:val="both"/>
        <w:rPr>
          <w:b/>
          <w:sz w:val="20"/>
          <w:szCs w:val="20"/>
        </w:rPr>
      </w:pPr>
      <w:r w:rsidRPr="006E7D82">
        <w:rPr>
          <w:b/>
          <w:sz w:val="20"/>
          <w:szCs w:val="20"/>
        </w:rPr>
        <w:t xml:space="preserve">Example: &lt;2008_WRFCHIM_TIME.cdf&gt; </w:t>
      </w:r>
    </w:p>
    <w:p w:rsidR="00690A5A" w:rsidRDefault="00690A5A" w:rsidP="004D2DFE">
      <w:pPr>
        <w:rPr>
          <w:rFonts w:ascii="Courier New" w:hAnsi="Courier New" w:cs="Courier New"/>
          <w:sz w:val="20"/>
          <w:szCs w:val="20"/>
        </w:rPr>
      </w:pPr>
    </w:p>
    <w:p w:rsidR="00690A5A" w:rsidRPr="006E5170" w:rsidRDefault="00690A5A" w:rsidP="004D2DFE">
      <w:pPr>
        <w:rPr>
          <w:rFonts w:ascii="Courier New" w:hAnsi="Courier New" w:cs="Courier New"/>
          <w:sz w:val="20"/>
          <w:szCs w:val="20"/>
        </w:rPr>
      </w:pPr>
      <w:proofErr w:type="spellStart"/>
      <w:proofErr w:type="gramStart"/>
      <w:r w:rsidRPr="006E5170">
        <w:rPr>
          <w:rFonts w:ascii="Courier New" w:hAnsi="Courier New" w:cs="Courier New"/>
          <w:sz w:val="20"/>
          <w:szCs w:val="20"/>
        </w:rPr>
        <w:t>netcdf</w:t>
      </w:r>
      <w:proofErr w:type="spellEnd"/>
      <w:proofErr w:type="gramEnd"/>
      <w:r w:rsidRPr="006E5170">
        <w:rPr>
          <w:rFonts w:ascii="Courier New" w:hAnsi="Courier New" w:cs="Courier New"/>
          <w:sz w:val="20"/>
          <w:szCs w:val="20"/>
        </w:rPr>
        <w:t xml:space="preserve"> 2008_WRFCHIM_TIME.cdf {</w:t>
      </w:r>
    </w:p>
    <w:p w:rsidR="00690A5A" w:rsidRPr="0033454C" w:rsidRDefault="00690A5A" w:rsidP="004D2DFE">
      <w:pPr>
        <w:rPr>
          <w:rFonts w:ascii="Courier New" w:hAnsi="Courier New" w:cs="Courier New"/>
          <w:sz w:val="20"/>
          <w:szCs w:val="20"/>
          <w:lang w:val="fr-FR"/>
        </w:rPr>
      </w:pPr>
      <w:proofErr w:type="gramStart"/>
      <w:r w:rsidRPr="0033454C">
        <w:rPr>
          <w:rFonts w:ascii="Courier New" w:hAnsi="Courier New" w:cs="Courier New"/>
          <w:sz w:val="20"/>
          <w:szCs w:val="20"/>
          <w:lang w:val="fr-FR"/>
        </w:rPr>
        <w:t>dimensions</w:t>
      </w:r>
      <w:proofErr w:type="gramEnd"/>
      <w:r w:rsidRPr="0033454C">
        <w:rPr>
          <w:rFonts w:ascii="Courier New" w:hAnsi="Courier New" w:cs="Courier New"/>
          <w:sz w:val="20"/>
          <w:szCs w:val="20"/>
          <w:lang w:val="fr-FR"/>
        </w:rPr>
        <w:t>:</w:t>
      </w:r>
    </w:p>
    <w:p w:rsidR="00690A5A" w:rsidRPr="0033454C" w:rsidRDefault="00690A5A" w:rsidP="004D2DFE">
      <w:pPr>
        <w:rPr>
          <w:rFonts w:ascii="Courier New" w:hAnsi="Courier New" w:cs="Courier New"/>
          <w:sz w:val="20"/>
          <w:szCs w:val="20"/>
          <w:lang w:val="fr-FR"/>
        </w:rPr>
      </w:pPr>
      <w:r w:rsidRPr="0033454C">
        <w:rPr>
          <w:rFonts w:ascii="Courier New" w:hAnsi="Courier New" w:cs="Courier New"/>
          <w:sz w:val="20"/>
          <w:szCs w:val="20"/>
          <w:lang w:val="fr-FR"/>
        </w:rPr>
        <w:t xml:space="preserve">  T = 8760 ;</w:t>
      </w:r>
    </w:p>
    <w:p w:rsidR="00690A5A" w:rsidRPr="0033454C" w:rsidRDefault="00690A5A" w:rsidP="004D2DFE">
      <w:pPr>
        <w:rPr>
          <w:rFonts w:ascii="Courier New" w:hAnsi="Courier New" w:cs="Courier New"/>
          <w:sz w:val="20"/>
          <w:szCs w:val="20"/>
          <w:lang w:val="fr-FR"/>
        </w:rPr>
      </w:pPr>
      <w:proofErr w:type="gramStart"/>
      <w:r w:rsidRPr="0033454C">
        <w:rPr>
          <w:rFonts w:ascii="Courier New" w:hAnsi="Courier New" w:cs="Courier New"/>
          <w:sz w:val="20"/>
          <w:szCs w:val="20"/>
          <w:lang w:val="fr-FR"/>
        </w:rPr>
        <w:t>variables</w:t>
      </w:r>
      <w:proofErr w:type="gramEnd"/>
      <w:r w:rsidRPr="0033454C">
        <w:rPr>
          <w:rFonts w:ascii="Courier New" w:hAnsi="Courier New" w:cs="Courier New"/>
          <w:sz w:val="20"/>
          <w:szCs w:val="20"/>
          <w:lang w:val="fr-FR"/>
        </w:rPr>
        <w:t>:</w:t>
      </w:r>
    </w:p>
    <w:p w:rsidR="00690A5A" w:rsidRPr="0033454C" w:rsidRDefault="00690A5A" w:rsidP="004D2DFE">
      <w:pPr>
        <w:rPr>
          <w:rFonts w:ascii="Courier New" w:hAnsi="Courier New" w:cs="Courier New"/>
          <w:sz w:val="20"/>
          <w:szCs w:val="20"/>
          <w:lang w:val="fr-FR"/>
        </w:rPr>
      </w:pPr>
      <w:r w:rsidRPr="0033454C">
        <w:rPr>
          <w:rFonts w:ascii="Courier New" w:hAnsi="Courier New" w:cs="Courier New"/>
          <w:sz w:val="20"/>
          <w:szCs w:val="20"/>
          <w:lang w:val="fr-FR"/>
        </w:rPr>
        <w:t xml:space="preserve">  </w:t>
      </w:r>
      <w:proofErr w:type="spellStart"/>
      <w:proofErr w:type="gramStart"/>
      <w:r w:rsidRPr="0033454C">
        <w:rPr>
          <w:rFonts w:ascii="Courier New" w:hAnsi="Courier New" w:cs="Courier New"/>
          <w:sz w:val="20"/>
          <w:szCs w:val="20"/>
          <w:lang w:val="fr-FR"/>
        </w:rPr>
        <w:t>float</w:t>
      </w:r>
      <w:proofErr w:type="spellEnd"/>
      <w:proofErr w:type="gramEnd"/>
      <w:r w:rsidRPr="0033454C">
        <w:rPr>
          <w:rFonts w:ascii="Courier New" w:hAnsi="Courier New" w:cs="Courier New"/>
          <w:sz w:val="20"/>
          <w:szCs w:val="20"/>
          <w:lang w:val="fr-FR"/>
        </w:rPr>
        <w:t xml:space="preserve"> station0_CO2(T);</w:t>
      </w:r>
    </w:p>
    <w:p w:rsidR="00690A5A" w:rsidRPr="005E7621" w:rsidRDefault="00690A5A" w:rsidP="004D2DFE">
      <w:pPr>
        <w:rPr>
          <w:rFonts w:ascii="Courier New" w:hAnsi="Courier New" w:cs="Courier New"/>
          <w:sz w:val="20"/>
          <w:szCs w:val="20"/>
        </w:rPr>
      </w:pPr>
      <w:r w:rsidRPr="0033454C">
        <w:rPr>
          <w:rFonts w:ascii="Courier New" w:hAnsi="Courier New" w:cs="Courier New"/>
          <w:sz w:val="20"/>
          <w:szCs w:val="20"/>
          <w:lang w:val="fr-FR"/>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4D2DFE">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4D2DFE">
      <w:pPr>
        <w:rPr>
          <w:rFonts w:ascii="Courier New" w:hAnsi="Courier New" w:cs="Courier New"/>
          <w:sz w:val="20"/>
          <w:szCs w:val="20"/>
        </w:rPr>
      </w:pPr>
      <w:r w:rsidRPr="006F2205">
        <w:rPr>
          <w:rFonts w:ascii="Courier New" w:hAnsi="Courier New" w:cs="Courier New"/>
          <w:sz w:val="20"/>
          <w:szCs w:val="20"/>
        </w:rPr>
        <w:t>}</w:t>
      </w:r>
    </w:p>
    <w:p w:rsidR="00690A5A" w:rsidRPr="006F2205" w:rsidRDefault="00690A5A" w:rsidP="004D2DFE">
      <w:pPr>
        <w:rPr>
          <w:sz w:val="20"/>
          <w:szCs w:val="20"/>
        </w:rPr>
      </w:pPr>
    </w:p>
    <w:p w:rsidR="00690A5A" w:rsidRPr="00D67470" w:rsidRDefault="00690A5A" w:rsidP="0011431C">
      <w:pPr>
        <w:jc w:val="both"/>
        <w:rPr>
          <w:b/>
          <w:sz w:val="20"/>
          <w:szCs w:val="20"/>
        </w:rPr>
      </w:pPr>
      <w:r w:rsidRPr="006E7D82">
        <w:rPr>
          <w:b/>
          <w:sz w:val="20"/>
          <w:szCs w:val="20"/>
        </w:rPr>
        <w:t xml:space="preserve">Example: &lt;2008_WRFCHIM_TIME.cdf&gt; </w:t>
      </w:r>
      <w:r>
        <w:rPr>
          <w:b/>
          <w:sz w:val="20"/>
          <w:szCs w:val="20"/>
        </w:rPr>
        <w:t>with time period less than entire year</w:t>
      </w:r>
    </w:p>
    <w:p w:rsidR="00690A5A" w:rsidRPr="006E7D82" w:rsidRDefault="00690A5A" w:rsidP="0011431C">
      <w:pPr>
        <w:jc w:val="both"/>
        <w:rPr>
          <w:b/>
          <w:sz w:val="20"/>
          <w:szCs w:val="20"/>
        </w:rPr>
      </w:pP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2008_WRFCHIM_TIME.cdf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381476" w:rsidRDefault="00690A5A" w:rsidP="0011431C">
      <w:pPr>
        <w:rPr>
          <w:rFonts w:ascii="Courier New" w:hAnsi="Courier New" w:cs="Courier New"/>
          <w:sz w:val="20"/>
          <w:szCs w:val="20"/>
        </w:rPr>
      </w:pPr>
      <w:proofErr w:type="gramStart"/>
      <w:r w:rsidRPr="0011431C">
        <w:rPr>
          <w:rFonts w:ascii="Cambria" w:hAnsi="Cambria"/>
        </w:rPr>
        <w:t>variables</w:t>
      </w:r>
      <w:proofErr w:type="gramEnd"/>
      <w:r w:rsidRPr="00381476">
        <w:rPr>
          <w:rFonts w:ascii="Courier New" w:hAnsi="Courier New" w:cs="Courier New"/>
          <w:sz w:val="20"/>
          <w:szCs w:val="20"/>
        </w:rPr>
        <w:t>:</w:t>
      </w:r>
    </w:p>
    <w:p w:rsidR="00690A5A" w:rsidRPr="00381476"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381476">
        <w:rPr>
          <w:rFonts w:ascii="Courier New" w:hAnsi="Courier New" w:cs="Courier New"/>
          <w:sz w:val="20"/>
          <w:szCs w:val="20"/>
        </w:rPr>
        <w:t>float</w:t>
      </w:r>
      <w:proofErr w:type="gramEnd"/>
      <w:r w:rsidRPr="00381476">
        <w:rPr>
          <w:rFonts w:ascii="Courier New" w:hAnsi="Courier New" w:cs="Courier New"/>
          <w:sz w:val="20"/>
          <w:szCs w:val="20"/>
        </w:rPr>
        <w:t xml:space="preserve"> station0_CO2(T);</w:t>
      </w:r>
    </w:p>
    <w:p w:rsidR="00690A5A" w:rsidRPr="005E7621" w:rsidRDefault="00690A5A" w:rsidP="0011431C">
      <w:pPr>
        <w:rPr>
          <w:rFonts w:ascii="Courier New" w:hAnsi="Courier New" w:cs="Courier New"/>
          <w:sz w:val="20"/>
          <w:szCs w:val="20"/>
        </w:rPr>
      </w:pPr>
      <w:r w:rsidRPr="00381476">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station1_N</w:t>
      </w:r>
      <w:r w:rsidRPr="005E7621">
        <w:rPr>
          <w:rFonts w:ascii="Courier New" w:hAnsi="Courier New" w:cs="Courier New"/>
          <w:sz w:val="20"/>
          <w:szCs w:val="20"/>
        </w:rPr>
        <w:t>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station1_WD</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w:t>
      </w:r>
      <w:r w:rsidRPr="005E7621">
        <w:rPr>
          <w:rFonts w:ascii="Courier New" w:hAnsi="Courier New" w:cs="Courier New"/>
          <w:sz w:val="20"/>
          <w:szCs w:val="20"/>
        </w:rPr>
        <w:t>_CO2(T);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station2_N</w:t>
      </w:r>
      <w:r w:rsidRPr="005E7621">
        <w:rPr>
          <w:rFonts w:ascii="Courier New" w:hAnsi="Courier New" w:cs="Courier New"/>
          <w:sz w:val="20"/>
          <w:szCs w:val="20"/>
        </w:rPr>
        <w:t>O2(T);</w:t>
      </w:r>
    </w:p>
    <w:p w:rsidR="00690A5A"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5E7621">
        <w:rPr>
          <w:rFonts w:ascii="Courier New" w:hAnsi="Courier New" w:cs="Courier New"/>
          <w:sz w:val="20"/>
          <w:szCs w:val="20"/>
        </w:rPr>
        <w:t>float</w:t>
      </w:r>
      <w:proofErr w:type="gramEnd"/>
      <w:r w:rsidRPr="005E7621">
        <w:rPr>
          <w:rFonts w:ascii="Courier New" w:hAnsi="Courier New" w:cs="Courier New"/>
          <w:sz w:val="20"/>
          <w:szCs w:val="20"/>
        </w:rPr>
        <w:t xml:space="preserve"> </w:t>
      </w:r>
      <w:r>
        <w:rPr>
          <w:rFonts w:ascii="Courier New" w:hAnsi="Courier New" w:cs="Courier New"/>
          <w:sz w:val="20"/>
          <w:szCs w:val="20"/>
        </w:rPr>
        <w:t>station2_WS</w:t>
      </w:r>
      <w:r w:rsidRPr="005E7621">
        <w:rPr>
          <w:rFonts w:ascii="Courier New" w:hAnsi="Courier New" w:cs="Courier New"/>
          <w:sz w:val="20"/>
          <w:szCs w:val="20"/>
        </w:rPr>
        <w:t>(T);</w:t>
      </w:r>
    </w:p>
    <w:p w:rsidR="00690A5A" w:rsidRPr="005E7621" w:rsidRDefault="00690A5A" w:rsidP="0011431C">
      <w:pPr>
        <w:rPr>
          <w:rFonts w:ascii="Courier New" w:hAnsi="Courier New" w:cs="Courier New"/>
          <w:sz w:val="20"/>
          <w:szCs w:val="20"/>
        </w:rPr>
      </w:pPr>
      <w:r w:rsidRPr="005E7621">
        <w:rPr>
          <w:rFonts w:ascii="Courier New" w:hAnsi="Courier New" w:cs="Courier New"/>
          <w:sz w:val="20"/>
          <w:szCs w:val="20"/>
        </w:rPr>
        <w:t xml:space="preserve">  </w:t>
      </w:r>
      <w:proofErr w:type="gramStart"/>
      <w:r w:rsidRPr="006F2205">
        <w:rPr>
          <w:rFonts w:ascii="Courier New" w:hAnsi="Courier New" w:cs="Courier New"/>
          <w:sz w:val="20"/>
          <w:szCs w:val="20"/>
        </w:rPr>
        <w:t>float</w:t>
      </w:r>
      <w:proofErr w:type="gramEnd"/>
      <w:r w:rsidRPr="006F2205">
        <w:rPr>
          <w:rFonts w:ascii="Courier New" w:hAnsi="Courier New" w:cs="Courier New"/>
          <w:sz w:val="20"/>
          <w:szCs w:val="20"/>
        </w:rPr>
        <w:t xml:space="preserve"> station2_WD(T);</w:t>
      </w:r>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797987" w:rsidRDefault="00690A5A" w:rsidP="004D2DFE">
      <w:pPr>
        <w:jc w:val="both"/>
        <w:rPr>
          <w:sz w:val="20"/>
          <w:szCs w:val="20"/>
          <w:lang w:val="en-GB"/>
        </w:rPr>
      </w:pPr>
    </w:p>
    <w:p w:rsidR="00690A5A" w:rsidRDefault="00690A5A" w:rsidP="00356A32">
      <w:r w:rsidRPr="00D67470">
        <w:rPr>
          <w:b/>
        </w:rPr>
        <w:t>Particular requirements:</w:t>
      </w:r>
      <w:r w:rsidR="00356A32">
        <w:rPr>
          <w:b/>
        </w:rPr>
        <w:t xml:space="preserve"> </w:t>
      </w:r>
      <w:r w:rsidRPr="00506549">
        <w:t>If a parameter is entirely missing (i.e</w:t>
      </w:r>
      <w:r>
        <w:t>.</w:t>
      </w:r>
      <w:r w:rsidRPr="00506549">
        <w:t xml:space="preserve"> not provided by the model) for a station, but the same parameter is present in the monitoring dataset for the same station, the user must include that parameter in the *.</w:t>
      </w:r>
      <w:proofErr w:type="spellStart"/>
      <w:r>
        <w:t>cdf</w:t>
      </w:r>
      <w:proofErr w:type="spellEnd"/>
      <w:r w:rsidRPr="00506549">
        <w:t xml:space="preserve"> file as a</w:t>
      </w:r>
      <w:r w:rsidR="004370C6">
        <w:t>n</w:t>
      </w:r>
      <w:r w:rsidRPr="00506549">
        <w:t xml:space="preserve"> hourly series of “-999”.</w:t>
      </w:r>
    </w:p>
    <w:p w:rsidR="00690A5A" w:rsidRDefault="00690A5A" w:rsidP="00E76714">
      <w:pPr>
        <w:pStyle w:val="ListParagraph"/>
      </w:pPr>
    </w:p>
    <w:p w:rsidR="00690A5A" w:rsidRPr="00BC2360" w:rsidRDefault="00690A5A" w:rsidP="00E76714">
      <w:pPr>
        <w:jc w:val="both"/>
        <w:rPr>
          <w:b/>
          <w:color w:val="0070C0"/>
          <w:u w:val="single"/>
        </w:rPr>
      </w:pPr>
      <w:r w:rsidRPr="00BC2360">
        <w:rPr>
          <w:b/>
          <w:color w:val="0070C0"/>
          <w:u w:val="single"/>
        </w:rPr>
        <w:t xml:space="preserve">Description of the </w:t>
      </w:r>
      <w:proofErr w:type="spellStart"/>
      <w:r w:rsidRPr="00BC2360">
        <w:rPr>
          <w:b/>
          <w:color w:val="0070C0"/>
          <w:u w:val="single"/>
        </w:rPr>
        <w:t>netcdf</w:t>
      </w:r>
      <w:proofErr w:type="spellEnd"/>
      <w:r w:rsidRPr="00BC2360">
        <w:rPr>
          <w:b/>
          <w:color w:val="0070C0"/>
          <w:u w:val="single"/>
        </w:rPr>
        <w:t xml:space="preserve"> (option 2) format</w:t>
      </w:r>
    </w:p>
    <w:p w:rsidR="00690A5A" w:rsidRPr="00FA510C" w:rsidRDefault="00690A5A" w:rsidP="00E76714">
      <w:pPr>
        <w:jc w:val="both"/>
        <w:rPr>
          <w:b/>
          <w:u w:val="single"/>
        </w:rPr>
      </w:pPr>
    </w:p>
    <w:p w:rsidR="00690A5A" w:rsidRDefault="00690A5A" w:rsidP="00DA4871">
      <w:pPr>
        <w:numPr>
          <w:ilvl w:val="0"/>
          <w:numId w:val="14"/>
        </w:numPr>
        <w:jc w:val="both"/>
      </w:pPr>
      <w:r w:rsidRPr="00FA510C">
        <w:t xml:space="preserve">One single </w:t>
      </w:r>
      <w:proofErr w:type="spellStart"/>
      <w:r w:rsidRPr="00FA510C">
        <w:t>netcdf</w:t>
      </w:r>
      <w:proofErr w:type="spellEnd"/>
      <w:r w:rsidRPr="00FA510C">
        <w:t xml:space="preserve"> file should be provided for a given model</w:t>
      </w:r>
      <w:r w:rsidR="004370C6">
        <w:t>. For each station it must contain a time series for each variable listed in the &lt;startup.ini&gt; file.</w:t>
      </w:r>
    </w:p>
    <w:p w:rsidR="004370C6" w:rsidRPr="00FA510C" w:rsidRDefault="004370C6" w:rsidP="004370C6">
      <w:pPr>
        <w:ind w:left="720"/>
        <w:jc w:val="both"/>
      </w:pPr>
    </w:p>
    <w:p w:rsidR="00690A5A" w:rsidRPr="00FA510C" w:rsidRDefault="00690A5A" w:rsidP="00DA4871">
      <w:pPr>
        <w:numPr>
          <w:ilvl w:val="0"/>
          <w:numId w:val="14"/>
        </w:numPr>
        <w:jc w:val="both"/>
      </w:pPr>
      <w:r w:rsidRPr="00FA510C">
        <w:t xml:space="preserve">All parameters </w:t>
      </w:r>
      <w:r w:rsidR="004370C6">
        <w:t xml:space="preserve">(i.e. variables, </w:t>
      </w:r>
      <w:r w:rsidRPr="00FA510C">
        <w:t>e.g</w:t>
      </w:r>
      <w:r w:rsidR="004370C6">
        <w:t>. NO2, PM10...) should be defined in byte format</w:t>
      </w:r>
      <w:r w:rsidRPr="00FA510C">
        <w:t xml:space="preserve"> in a systematic orde</w:t>
      </w:r>
      <w:r>
        <w:t>r defined in a global attribute</w:t>
      </w:r>
      <w:r w:rsidR="004370C6">
        <w:t>.</w:t>
      </w:r>
    </w:p>
    <w:p w:rsidR="00690A5A" w:rsidRPr="00FA510C" w:rsidRDefault="00690A5A" w:rsidP="00E76714">
      <w:pPr>
        <w:ind w:left="360"/>
        <w:jc w:val="both"/>
      </w:pPr>
    </w:p>
    <w:p w:rsidR="00690A5A" w:rsidRPr="00FA510C" w:rsidRDefault="00690A5A" w:rsidP="00DA4871">
      <w:pPr>
        <w:numPr>
          <w:ilvl w:val="0"/>
          <w:numId w:val="14"/>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Default="00690A5A" w:rsidP="00E76714">
      <w:pPr>
        <w:jc w:val="both"/>
        <w:rPr>
          <w:b/>
          <w:u w:val="single"/>
        </w:rPr>
      </w:pPr>
    </w:p>
    <w:p w:rsidR="00690A5A" w:rsidRPr="00FA510C" w:rsidRDefault="00690A5A" w:rsidP="00E76714">
      <w:pPr>
        <w:jc w:val="both"/>
        <w:rPr>
          <w:sz w:val="20"/>
          <w:szCs w:val="20"/>
        </w:rPr>
      </w:pP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p>
    <w:p w:rsidR="00690A5A" w:rsidRPr="00FA510C" w:rsidRDefault="00690A5A" w:rsidP="00E76714">
      <w:pPr>
        <w:jc w:val="both"/>
      </w:pPr>
      <w:r w:rsidRPr="00FA510C">
        <w:tab/>
        <w:t>….\data\modeling</w:t>
      </w:r>
    </w:p>
    <w:p w:rsidR="00690A5A" w:rsidRPr="00FA510C" w:rsidRDefault="00690A5A" w:rsidP="00E76714">
      <w:pPr>
        <w:jc w:val="both"/>
        <w:rPr>
          <w:b/>
          <w:i/>
        </w:rPr>
      </w:pPr>
    </w:p>
    <w:p w:rsidR="00690A5A" w:rsidRPr="00FA510C" w:rsidRDefault="00690A5A" w:rsidP="00E76714">
      <w:pPr>
        <w:jc w:val="both"/>
        <w:rPr>
          <w:b/>
          <w:i/>
        </w:rPr>
      </w:pPr>
      <w:r w:rsidRPr="00FA510C">
        <w:rPr>
          <w:b/>
          <w:i/>
        </w:rPr>
        <w:t>Files structure:</w:t>
      </w:r>
    </w:p>
    <w:p w:rsidR="00690A5A" w:rsidRPr="00FA510C" w:rsidRDefault="00690A5A" w:rsidP="00E76714">
      <w:pPr>
        <w:jc w:val="both"/>
        <w:rPr>
          <w:b/>
          <w:i/>
        </w:rPr>
      </w:pPr>
    </w:p>
    <w:p w:rsidR="00690A5A" w:rsidRPr="00FA510C" w:rsidRDefault="00690A5A" w:rsidP="00E76714">
      <w:pPr>
        <w:jc w:val="both"/>
      </w:pPr>
      <w:r w:rsidRPr="007C0D29">
        <w:t xml:space="preserve">Each data block </w:t>
      </w:r>
      <w:r>
        <w:t xml:space="preserve">inside the </w:t>
      </w:r>
      <w:proofErr w:type="spellStart"/>
      <w:r>
        <w:t>netCDF</w:t>
      </w:r>
      <w:proofErr w:type="spellEnd"/>
      <w:r w:rsidR="004370C6">
        <w:t xml:space="preserve"> file should be named as “</w:t>
      </w:r>
      <w:proofErr w:type="spellStart"/>
      <w:r w:rsidR="004370C6">
        <w:t>StatN</w:t>
      </w:r>
      <w:r>
        <w:t>ame_Parameter</w:t>
      </w:r>
      <w:proofErr w:type="spellEnd"/>
      <w:r>
        <w:t>” (see examples below)</w:t>
      </w:r>
      <w:r w:rsidRPr="00F27FB6">
        <w:t xml:space="preserve"> </w:t>
      </w:r>
      <w:proofErr w:type="gramStart"/>
      <w:r>
        <w:t xml:space="preserve">where </w:t>
      </w:r>
      <w:r w:rsidRPr="007C0D29">
        <w:t xml:space="preserve"> </w:t>
      </w:r>
      <w:r w:rsidR="004370C6">
        <w:t>“</w:t>
      </w:r>
      <w:proofErr w:type="spellStart"/>
      <w:proofErr w:type="gramEnd"/>
      <w:r w:rsidR="004370C6">
        <w:t>StatN</w:t>
      </w:r>
      <w:r>
        <w:t>ame</w:t>
      </w:r>
      <w:proofErr w:type="spellEnd"/>
      <w:r>
        <w:t>”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 xml:space="preserve">hourly data). </w:t>
      </w:r>
      <w:proofErr w:type="gramStart"/>
      <w:r w:rsidRPr="00B70A98">
        <w:t>Or (b) a specific time period smaller than the entire year.</w:t>
      </w:r>
      <w:proofErr w:type="gramEnd"/>
      <w:r w:rsidRPr="00B70A98">
        <w:t xml:space="preserve"> In the latter case an additional attribute should be included</w:t>
      </w:r>
      <w:r>
        <w:t xml:space="preserve"> in the </w:t>
      </w:r>
      <w:proofErr w:type="spellStart"/>
      <w:r>
        <w:t>netCDF</w:t>
      </w:r>
      <w:proofErr w:type="spellEnd"/>
      <w:r>
        <w:t xml:space="preserve"> file to set the initial starting time (in hours) as follows (</w:t>
      </w:r>
      <w:r>
        <w:rPr>
          <w:rFonts w:ascii="Cambria" w:hAnsi="Cambria"/>
        </w:rPr>
        <w:t xml:space="preserve">global attributes: </w:t>
      </w:r>
      <w:proofErr w:type="spellStart"/>
      <w:r>
        <w:rPr>
          <w:rFonts w:ascii="Cambria" w:hAnsi="Cambria"/>
        </w:rPr>
        <w:t>StartHour</w:t>
      </w:r>
      <w:proofErr w:type="spellEnd"/>
      <w:r>
        <w:rPr>
          <w:rFonts w:ascii="Cambria" w:hAnsi="Cambria"/>
        </w:rPr>
        <w:t xml:space="preserve">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proofErr w:type="spellStart"/>
      <w:r>
        <w:t>Modelled</w:t>
      </w:r>
      <w:proofErr w:type="spellEnd"/>
      <w:r>
        <w:t xml:space="preserve">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6E7D82" w:rsidRDefault="00690A5A" w:rsidP="00BC2360">
      <w:pPr>
        <w:jc w:val="both"/>
      </w:pPr>
    </w:p>
    <w:p w:rsidR="00690A5A" w:rsidRPr="00FA510C" w:rsidRDefault="00690A5A" w:rsidP="00E76714">
      <w:pPr>
        <w:jc w:val="both"/>
        <w:rPr>
          <w:b/>
          <w:sz w:val="20"/>
          <w:szCs w:val="20"/>
        </w:rPr>
      </w:pPr>
    </w:p>
    <w:p w:rsidR="00690A5A" w:rsidRPr="00FA510C" w:rsidRDefault="00690A5A" w:rsidP="00E76714">
      <w:pPr>
        <w:jc w:val="both"/>
        <w:rPr>
          <w:b/>
          <w:sz w:val="20"/>
          <w:szCs w:val="20"/>
        </w:rPr>
      </w:pPr>
      <w:r w:rsidRPr="00FA510C">
        <w:rPr>
          <w:b/>
          <w:sz w:val="20"/>
          <w:szCs w:val="20"/>
        </w:rPr>
        <w:t>Example: &lt;2008_CHIM_TIME.cdf&gt;</w:t>
      </w:r>
    </w:p>
    <w:p w:rsidR="00690A5A" w:rsidRDefault="00690A5A" w:rsidP="005E7621">
      <w:pPr>
        <w:rPr>
          <w:rFonts w:ascii="Courier New" w:hAnsi="Courier New" w:cs="Courier New"/>
          <w:sz w:val="20"/>
          <w:szCs w:val="20"/>
        </w:rPr>
      </w:pPr>
    </w:p>
    <w:p w:rsidR="00690A5A" w:rsidRPr="005E7621" w:rsidRDefault="00690A5A" w:rsidP="005E7621">
      <w:pPr>
        <w:rPr>
          <w:rFonts w:ascii="Courier New" w:hAnsi="Courier New" w:cs="Courier New"/>
          <w:sz w:val="20"/>
          <w:szCs w:val="20"/>
        </w:rPr>
      </w:pPr>
      <w:proofErr w:type="spellStart"/>
      <w:proofErr w:type="gramStart"/>
      <w:r w:rsidRPr="005E7621">
        <w:rPr>
          <w:rFonts w:ascii="Courier New" w:hAnsi="Courier New" w:cs="Courier New"/>
          <w:sz w:val="20"/>
          <w:szCs w:val="20"/>
        </w:rPr>
        <w:t>netcdf</w:t>
      </w:r>
      <w:proofErr w:type="spellEnd"/>
      <w:proofErr w:type="gramEnd"/>
      <w:r w:rsidRPr="005E7621">
        <w:rPr>
          <w:rFonts w:ascii="Courier New" w:hAnsi="Courier New" w:cs="Courier New"/>
          <w:sz w:val="20"/>
          <w:szCs w:val="20"/>
        </w:rPr>
        <w:t xml:space="preserve"> </w:t>
      </w:r>
      <w:r>
        <w:rPr>
          <w:rFonts w:ascii="Courier New" w:hAnsi="Courier New" w:cs="Courier New"/>
          <w:sz w:val="20"/>
          <w:szCs w:val="20"/>
        </w:rPr>
        <w:t>2008_</w:t>
      </w:r>
      <w:r w:rsidRPr="005E7621">
        <w:rPr>
          <w:rFonts w:ascii="Courier New" w:hAnsi="Courier New" w:cs="Courier New"/>
          <w:sz w:val="20"/>
          <w:szCs w:val="20"/>
        </w:rPr>
        <w:t>CHIM_TIME.cdf {</w:t>
      </w:r>
    </w:p>
    <w:p w:rsidR="00690A5A" w:rsidRPr="0033454C" w:rsidRDefault="00690A5A" w:rsidP="005E7621">
      <w:pPr>
        <w:rPr>
          <w:rFonts w:ascii="Courier New" w:hAnsi="Courier New" w:cs="Courier New"/>
          <w:sz w:val="20"/>
          <w:szCs w:val="20"/>
          <w:lang w:val="fr-FR"/>
        </w:rPr>
      </w:pPr>
      <w:proofErr w:type="gramStart"/>
      <w:r w:rsidRPr="0033454C">
        <w:rPr>
          <w:rFonts w:ascii="Courier New" w:hAnsi="Courier New" w:cs="Courier New"/>
          <w:sz w:val="20"/>
          <w:szCs w:val="20"/>
          <w:lang w:val="fr-FR"/>
        </w:rPr>
        <w:t>dimensions</w:t>
      </w:r>
      <w:proofErr w:type="gramEnd"/>
      <w:r w:rsidRPr="0033454C">
        <w:rPr>
          <w:rFonts w:ascii="Courier New" w:hAnsi="Courier New" w:cs="Courier New"/>
          <w:sz w:val="20"/>
          <w:szCs w:val="20"/>
          <w:lang w:val="fr-FR"/>
        </w:rPr>
        <w:t>:</w:t>
      </w:r>
    </w:p>
    <w:p w:rsidR="00690A5A" w:rsidRPr="0033454C" w:rsidRDefault="00690A5A" w:rsidP="005E7621">
      <w:pPr>
        <w:rPr>
          <w:rFonts w:ascii="Courier New" w:hAnsi="Courier New" w:cs="Courier New"/>
          <w:sz w:val="20"/>
          <w:szCs w:val="20"/>
          <w:lang w:val="fr-FR"/>
        </w:rPr>
      </w:pPr>
      <w:r w:rsidRPr="0033454C">
        <w:rPr>
          <w:rFonts w:ascii="Courier New" w:hAnsi="Courier New" w:cs="Courier New"/>
          <w:sz w:val="20"/>
          <w:szCs w:val="20"/>
          <w:lang w:val="fr-FR"/>
        </w:rPr>
        <w:t xml:space="preserve">  V = 3 ;</w:t>
      </w:r>
    </w:p>
    <w:p w:rsidR="00690A5A" w:rsidRPr="005E7621" w:rsidRDefault="00690A5A" w:rsidP="005E7621">
      <w:pPr>
        <w:rPr>
          <w:rFonts w:ascii="Courier New" w:hAnsi="Courier New" w:cs="Courier New"/>
          <w:sz w:val="20"/>
          <w:szCs w:val="20"/>
          <w:lang w:val="fr-FR"/>
        </w:rPr>
      </w:pPr>
      <w:r w:rsidRPr="0033454C">
        <w:rPr>
          <w:rFonts w:ascii="Courier New" w:hAnsi="Courier New" w:cs="Courier New"/>
          <w:sz w:val="20"/>
          <w:szCs w:val="20"/>
          <w:lang w:val="fr-FR"/>
        </w:rPr>
        <w:t xml:space="preserve">  </w:t>
      </w:r>
      <w:r w:rsidRPr="005E7621">
        <w:rPr>
          <w:rFonts w:ascii="Courier New" w:hAnsi="Courier New" w:cs="Courier New"/>
          <w:sz w:val="20"/>
          <w:szCs w:val="20"/>
          <w:lang w:val="fr-FR"/>
        </w:rPr>
        <w:t>T = 8760 ;</w:t>
      </w:r>
    </w:p>
    <w:p w:rsidR="00690A5A" w:rsidRPr="005E7621" w:rsidRDefault="00690A5A" w:rsidP="005E7621">
      <w:pPr>
        <w:rPr>
          <w:rFonts w:ascii="Courier New" w:hAnsi="Courier New" w:cs="Courier New"/>
          <w:sz w:val="20"/>
          <w:szCs w:val="20"/>
          <w:lang w:val="fr-FR"/>
        </w:rPr>
      </w:pPr>
      <w:proofErr w:type="gramStart"/>
      <w:r>
        <w:rPr>
          <w:rFonts w:ascii="Courier New" w:hAnsi="Courier New" w:cs="Courier New"/>
          <w:sz w:val="20"/>
          <w:szCs w:val="20"/>
          <w:lang w:val="fr-FR"/>
        </w:rPr>
        <w:t>v</w:t>
      </w:r>
      <w:r w:rsidRPr="005E7621">
        <w:rPr>
          <w:rFonts w:ascii="Courier New" w:hAnsi="Courier New" w:cs="Courier New"/>
          <w:sz w:val="20"/>
          <w:szCs w:val="20"/>
          <w:lang w:val="fr-FR"/>
        </w:rPr>
        <w:t>ariables</w:t>
      </w:r>
      <w:proofErr w:type="gramEnd"/>
      <w:r w:rsidRPr="005E7621">
        <w:rPr>
          <w:rFonts w:ascii="Courier New" w:hAnsi="Courier New" w:cs="Courier New"/>
          <w:sz w:val="20"/>
          <w:szCs w:val="20"/>
          <w:lang w:val="fr-FR"/>
        </w:rPr>
        <w:t>:</w:t>
      </w:r>
    </w:p>
    <w:p w:rsidR="00690A5A" w:rsidRPr="005E7621"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5E7621">
        <w:rPr>
          <w:rFonts w:ascii="Courier New" w:hAnsi="Courier New" w:cs="Courier New"/>
          <w:sz w:val="20"/>
          <w:szCs w:val="20"/>
          <w:lang w:val="fr-FR"/>
        </w:rPr>
        <w:t>float</w:t>
      </w:r>
      <w:proofErr w:type="spellEnd"/>
      <w:r w:rsidRPr="005E7621">
        <w:rPr>
          <w:rFonts w:ascii="Courier New" w:hAnsi="Courier New" w:cs="Courier New"/>
          <w:sz w:val="20"/>
          <w:szCs w:val="20"/>
          <w:lang w:val="fr-FR"/>
        </w:rPr>
        <w:t xml:space="preserve"> </w:t>
      </w:r>
      <w:r>
        <w:rPr>
          <w:rFonts w:ascii="Courier New" w:hAnsi="Courier New" w:cs="Courier New"/>
          <w:sz w:val="20"/>
          <w:szCs w:val="20"/>
          <w:lang w:val="fr-FR"/>
        </w:rPr>
        <w:t>station0</w:t>
      </w:r>
      <w:r w:rsidRPr="005E7621">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5E7621">
        <w:rPr>
          <w:rFonts w:ascii="Courier New" w:hAnsi="Courier New" w:cs="Courier New"/>
          <w:sz w:val="20"/>
          <w:szCs w:val="20"/>
          <w:lang w:val="fr-FR"/>
        </w:rPr>
        <w:t>);</w:t>
      </w:r>
    </w:p>
    <w:p w:rsidR="00690A5A" w:rsidRPr="00CE4F2B" w:rsidRDefault="00690A5A" w:rsidP="005E7621">
      <w:pPr>
        <w:rPr>
          <w:rFonts w:ascii="Courier New" w:hAnsi="Courier New" w:cs="Courier New"/>
          <w:sz w:val="20"/>
          <w:szCs w:val="20"/>
          <w:lang w:val="fr-FR"/>
        </w:rPr>
      </w:pPr>
      <w:r w:rsidRPr="005E7621">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station1</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Default="00690A5A" w:rsidP="005E7621">
      <w:pPr>
        <w:rPr>
          <w:rFonts w:ascii="Courier New" w:hAnsi="Courier New" w:cs="Courier New"/>
          <w:sz w:val="20"/>
          <w:szCs w:val="20"/>
          <w:lang w:val="fr-FR"/>
        </w:rPr>
      </w:pPr>
      <w:r w:rsidRPr="00CE4F2B">
        <w:rPr>
          <w:rFonts w:ascii="Courier New" w:hAnsi="Courier New" w:cs="Courier New"/>
          <w:sz w:val="20"/>
          <w:szCs w:val="20"/>
          <w:lang w:val="fr-FR"/>
        </w:rPr>
        <w:t xml:space="preserve">  </w:t>
      </w:r>
      <w:proofErr w:type="spellStart"/>
      <w:r w:rsidRPr="00CE4F2B">
        <w:rPr>
          <w:rFonts w:ascii="Courier New" w:hAnsi="Courier New" w:cs="Courier New"/>
          <w:sz w:val="20"/>
          <w:szCs w:val="20"/>
          <w:lang w:val="fr-FR"/>
        </w:rPr>
        <w:t>float</w:t>
      </w:r>
      <w:proofErr w:type="spellEnd"/>
      <w:r w:rsidRPr="00CE4F2B">
        <w:rPr>
          <w:rFonts w:ascii="Courier New" w:hAnsi="Courier New" w:cs="Courier New"/>
          <w:sz w:val="20"/>
          <w:szCs w:val="20"/>
          <w:lang w:val="fr-FR"/>
        </w:rPr>
        <w:t xml:space="preserve"> </w:t>
      </w:r>
      <w:r>
        <w:rPr>
          <w:rFonts w:ascii="Courier New" w:hAnsi="Courier New" w:cs="Courier New"/>
          <w:sz w:val="20"/>
          <w:szCs w:val="20"/>
          <w:lang w:val="fr-FR"/>
        </w:rPr>
        <w:t>station2</w:t>
      </w:r>
      <w:r w:rsidRPr="00CE4F2B">
        <w:rPr>
          <w:rFonts w:ascii="Courier New" w:hAnsi="Courier New" w:cs="Courier New"/>
          <w:sz w:val="20"/>
          <w:szCs w:val="20"/>
          <w:lang w:val="fr-FR"/>
        </w:rPr>
        <w:t xml:space="preserve"> (T</w:t>
      </w:r>
      <w:proofErr w:type="gramStart"/>
      <w:r>
        <w:rPr>
          <w:rFonts w:ascii="Courier New" w:hAnsi="Courier New" w:cs="Courier New"/>
          <w:sz w:val="20"/>
          <w:szCs w:val="20"/>
          <w:lang w:val="fr-FR"/>
        </w:rPr>
        <w:t>,V</w:t>
      </w:r>
      <w:proofErr w:type="gramEnd"/>
      <w:r w:rsidRPr="00CE4F2B">
        <w:rPr>
          <w:rFonts w:ascii="Courier New" w:hAnsi="Courier New" w:cs="Courier New"/>
          <w:sz w:val="20"/>
          <w:szCs w:val="20"/>
          <w:lang w:val="fr-FR"/>
        </w:rPr>
        <w:t>);</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w:t>
      </w:r>
      <w:proofErr w:type="gramStart"/>
      <w:r w:rsidRPr="008A7E62">
        <w:rPr>
          <w:rFonts w:ascii="Courier New" w:hAnsi="Courier New" w:cs="Courier New"/>
          <w:sz w:val="20"/>
          <w:szCs w:val="20"/>
          <w:lang w:val="fr-FR"/>
        </w:rPr>
        <w:t>global</w:t>
      </w:r>
      <w:proofErr w:type="gramEnd"/>
      <w:r w:rsidRPr="008A7E62">
        <w:rPr>
          <w:rFonts w:ascii="Courier New" w:hAnsi="Courier New" w:cs="Courier New"/>
          <w:sz w:val="20"/>
          <w:szCs w:val="20"/>
          <w:lang w:val="fr-FR"/>
        </w:rPr>
        <w:t xml:space="preserve"> </w:t>
      </w:r>
      <w:proofErr w:type="spellStart"/>
      <w:r w:rsidRPr="008A7E62">
        <w:rPr>
          <w:rFonts w:ascii="Courier New" w:hAnsi="Courier New" w:cs="Courier New"/>
          <w:sz w:val="20"/>
          <w:szCs w:val="20"/>
          <w:lang w:val="fr-FR"/>
        </w:rPr>
        <w:t>attributes</w:t>
      </w:r>
      <w:proofErr w:type="spellEnd"/>
      <w:r w:rsidRPr="008A7E62">
        <w:rPr>
          <w:rFonts w:ascii="Courier New" w:hAnsi="Courier New" w:cs="Courier New"/>
          <w:sz w:val="20"/>
          <w:szCs w:val="20"/>
          <w:lang w:val="fr-FR"/>
        </w:rPr>
        <w:t> :</w:t>
      </w:r>
    </w:p>
    <w:p w:rsidR="00690A5A" w:rsidRPr="008A7E62" w:rsidRDefault="00690A5A" w:rsidP="005E7621">
      <w:pPr>
        <w:rPr>
          <w:rFonts w:ascii="Courier New" w:hAnsi="Courier New" w:cs="Courier New"/>
          <w:sz w:val="20"/>
          <w:szCs w:val="20"/>
          <w:lang w:val="fr-FR"/>
        </w:rPr>
      </w:pPr>
      <w:r w:rsidRPr="008A7E62">
        <w:rPr>
          <w:rFonts w:ascii="Courier New" w:hAnsi="Courier New" w:cs="Courier New"/>
          <w:sz w:val="20"/>
          <w:szCs w:val="20"/>
          <w:lang w:val="fr-FR"/>
        </w:rPr>
        <w:t xml:space="preserve">  : </w:t>
      </w:r>
      <w:proofErr w:type="spellStart"/>
      <w:r w:rsidRPr="008A7E62">
        <w:rPr>
          <w:rFonts w:ascii="Courier New" w:hAnsi="Courier New" w:cs="Courier New"/>
          <w:sz w:val="20"/>
          <w:szCs w:val="20"/>
          <w:lang w:val="fr-FR"/>
        </w:rPr>
        <w:t>Parameters</w:t>
      </w:r>
      <w:proofErr w:type="spellEnd"/>
      <w:r w:rsidRPr="008A7E62">
        <w:rPr>
          <w:rFonts w:ascii="Courier New" w:hAnsi="Courier New" w:cs="Courier New"/>
          <w:sz w:val="20"/>
          <w:szCs w:val="20"/>
          <w:lang w:val="fr-FR"/>
        </w:rPr>
        <w:t xml:space="preserve"> = 78b, 79b, 50b, 32b, 80b, 77b, 49b, 48b, 32b, 79b, 51b ;</w:t>
      </w:r>
    </w:p>
    <w:p w:rsidR="00690A5A" w:rsidRPr="006F2205" w:rsidRDefault="00690A5A" w:rsidP="005E7621">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5E7621">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Default="00690A5A" w:rsidP="00E76714">
      <w:pPr>
        <w:rPr>
          <w:sz w:val="20"/>
          <w:szCs w:val="20"/>
          <w:highlight w:val="yellow"/>
        </w:rPr>
      </w:pPr>
    </w:p>
    <w:p w:rsidR="00690A5A" w:rsidRPr="00FA510C" w:rsidRDefault="00690A5A" w:rsidP="0011431C">
      <w:pPr>
        <w:jc w:val="both"/>
        <w:rPr>
          <w:b/>
          <w:sz w:val="20"/>
          <w:szCs w:val="20"/>
        </w:rPr>
      </w:pPr>
      <w:r w:rsidRPr="00FA510C">
        <w:rPr>
          <w:b/>
          <w:sz w:val="20"/>
          <w:szCs w:val="20"/>
        </w:rPr>
        <w:t>Example: &lt;2008_CHIM_TIME.cdf&gt;</w:t>
      </w:r>
      <w:r>
        <w:rPr>
          <w:b/>
          <w:sz w:val="20"/>
          <w:szCs w:val="20"/>
        </w:rPr>
        <w:t xml:space="preserve"> with given time period (less than entire year)</w:t>
      </w:r>
    </w:p>
    <w:p w:rsidR="00690A5A" w:rsidRDefault="00690A5A" w:rsidP="0011431C">
      <w:pPr>
        <w:rPr>
          <w:rFonts w:ascii="Courier New" w:hAnsi="Courier New" w:cs="Courier New"/>
          <w:sz w:val="20"/>
          <w:szCs w:val="20"/>
        </w:rPr>
      </w:pPr>
    </w:p>
    <w:p w:rsidR="00690A5A" w:rsidRPr="008A7E62" w:rsidRDefault="00690A5A" w:rsidP="0011431C">
      <w:pPr>
        <w:rPr>
          <w:rFonts w:ascii="Courier New" w:hAnsi="Courier New" w:cs="Courier New"/>
          <w:sz w:val="20"/>
          <w:szCs w:val="20"/>
          <w:lang w:val="fr-FR"/>
        </w:rPr>
      </w:pPr>
      <w:proofErr w:type="spellStart"/>
      <w:proofErr w:type="gramStart"/>
      <w:r w:rsidRPr="008A7E62">
        <w:rPr>
          <w:rFonts w:ascii="Courier New" w:hAnsi="Courier New" w:cs="Courier New"/>
          <w:sz w:val="20"/>
          <w:szCs w:val="20"/>
          <w:lang w:val="fr-FR"/>
        </w:rPr>
        <w:t>netcdf</w:t>
      </w:r>
      <w:proofErr w:type="spellEnd"/>
      <w:proofErr w:type="gramEnd"/>
      <w:r w:rsidRPr="008A7E62">
        <w:rPr>
          <w:rFonts w:ascii="Courier New" w:hAnsi="Courier New" w:cs="Courier New"/>
          <w:sz w:val="20"/>
          <w:szCs w:val="20"/>
          <w:lang w:val="fr-FR"/>
        </w:rPr>
        <w:t xml:space="preserve"> 2008_CHIM_TIME.cdf {</w:t>
      </w:r>
    </w:p>
    <w:p w:rsidR="00690A5A" w:rsidRPr="008A7E62" w:rsidRDefault="00690A5A" w:rsidP="0011431C">
      <w:pPr>
        <w:rPr>
          <w:rFonts w:ascii="Courier New" w:hAnsi="Courier New" w:cs="Courier New"/>
          <w:sz w:val="20"/>
          <w:szCs w:val="20"/>
          <w:lang w:val="fr-FR"/>
        </w:rPr>
      </w:pPr>
      <w:proofErr w:type="gramStart"/>
      <w:r w:rsidRPr="008A7E62">
        <w:rPr>
          <w:rFonts w:ascii="Courier New" w:hAnsi="Courier New" w:cs="Courier New"/>
          <w:sz w:val="20"/>
          <w:szCs w:val="20"/>
          <w:lang w:val="fr-FR"/>
        </w:rPr>
        <w:t>dimensions</w:t>
      </w:r>
      <w:proofErr w:type="gramEnd"/>
      <w:r w:rsidRPr="008A7E62">
        <w:rPr>
          <w:rFonts w:ascii="Courier New" w:hAnsi="Courier New" w:cs="Courier New"/>
          <w:sz w:val="20"/>
          <w:szCs w:val="20"/>
          <w:lang w:val="fr-FR"/>
        </w:rPr>
        <w:t>:</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V = 3 ;</w:t>
      </w:r>
    </w:p>
    <w:p w:rsidR="00690A5A" w:rsidRPr="008A7E62" w:rsidRDefault="00690A5A" w:rsidP="0011431C">
      <w:pPr>
        <w:rPr>
          <w:rFonts w:ascii="Courier New" w:hAnsi="Courier New" w:cs="Courier New"/>
          <w:sz w:val="20"/>
          <w:szCs w:val="20"/>
          <w:lang w:val="fr-FR"/>
        </w:rPr>
      </w:pPr>
      <w:r w:rsidRPr="008A7E62">
        <w:rPr>
          <w:rFonts w:ascii="Courier New" w:hAnsi="Courier New" w:cs="Courier New"/>
          <w:sz w:val="20"/>
          <w:szCs w:val="20"/>
          <w:lang w:val="fr-FR"/>
        </w:rPr>
        <w:t xml:space="preserve">  T = 744 ;</w:t>
      </w:r>
    </w:p>
    <w:p w:rsidR="00690A5A" w:rsidRDefault="00690A5A" w:rsidP="0011431C">
      <w:pPr>
        <w:pStyle w:val="NormalWeb"/>
        <w:tabs>
          <w:tab w:val="left" w:pos="720"/>
        </w:tabs>
        <w:spacing w:before="0" w:beforeAutospacing="0" w:after="0" w:afterAutospacing="0"/>
        <w:rPr>
          <w:rFonts w:ascii="Cambria" w:hAnsi="Cambria"/>
        </w:rPr>
      </w:pPr>
      <w:proofErr w:type="gramStart"/>
      <w:r>
        <w:rPr>
          <w:rFonts w:ascii="Cambria" w:hAnsi="Cambria"/>
        </w:rPr>
        <w:t>global</w:t>
      </w:r>
      <w:proofErr w:type="gramEnd"/>
      <w:r>
        <w:rPr>
          <w:rFonts w:ascii="Cambria" w:hAnsi="Cambria"/>
        </w:rPr>
        <w:t xml:space="preserve"> attributes:</w:t>
      </w:r>
    </w:p>
    <w:p w:rsidR="00690A5A" w:rsidRPr="0011431C" w:rsidRDefault="00690A5A" w:rsidP="0011431C">
      <w:pPr>
        <w:pStyle w:val="NormalWeb"/>
        <w:tabs>
          <w:tab w:val="left" w:pos="720"/>
        </w:tabs>
        <w:spacing w:before="0" w:beforeAutospacing="0" w:after="0" w:afterAutospacing="0"/>
        <w:rPr>
          <w:rFonts w:ascii="Cambria" w:hAnsi="Cambria"/>
        </w:rPr>
      </w:pPr>
      <w:r>
        <w:rPr>
          <w:rFonts w:ascii="Cambria" w:hAnsi="Cambria"/>
        </w:rPr>
        <w:t xml:space="preserve"> </w:t>
      </w:r>
      <w:proofErr w:type="spellStart"/>
      <w:r w:rsidRPr="00F51D9F">
        <w:rPr>
          <w:rFonts w:ascii="Courier New" w:hAnsi="Courier New" w:cs="Courier New"/>
          <w:sz w:val="20"/>
          <w:szCs w:val="20"/>
        </w:rPr>
        <w:t>StartHour</w:t>
      </w:r>
      <w:proofErr w:type="spellEnd"/>
      <w:r w:rsidRPr="00F51D9F">
        <w:rPr>
          <w:rFonts w:ascii="Courier New" w:hAnsi="Courier New" w:cs="Courier New"/>
          <w:sz w:val="20"/>
          <w:szCs w:val="20"/>
        </w:rPr>
        <w:t xml:space="preserve"> = </w:t>
      </w:r>
      <w:proofErr w:type="gramStart"/>
      <w:r w:rsidRPr="00F51D9F">
        <w:rPr>
          <w:rFonts w:ascii="Courier New" w:hAnsi="Courier New" w:cs="Courier New"/>
          <w:sz w:val="20"/>
          <w:szCs w:val="20"/>
        </w:rPr>
        <w:t>1320s</w:t>
      </w:r>
      <w:r>
        <w:rPr>
          <w:rFonts w:ascii="Cambria" w:hAnsi="Cambria"/>
        </w:rPr>
        <w:t xml:space="preserve"> ;</w:t>
      </w:r>
      <w:proofErr w:type="gramEnd"/>
    </w:p>
    <w:p w:rsidR="00690A5A" w:rsidRPr="00F51D9F" w:rsidRDefault="00690A5A" w:rsidP="0011431C">
      <w:pPr>
        <w:rPr>
          <w:rFonts w:ascii="Courier New" w:hAnsi="Courier New" w:cs="Courier New"/>
          <w:sz w:val="20"/>
          <w:szCs w:val="20"/>
        </w:rPr>
      </w:pPr>
      <w:proofErr w:type="gramStart"/>
      <w:r w:rsidRPr="00F51D9F">
        <w:rPr>
          <w:rFonts w:ascii="Courier New" w:hAnsi="Courier New" w:cs="Courier New"/>
          <w:sz w:val="20"/>
          <w:szCs w:val="20"/>
        </w:rPr>
        <w:t>variables</w:t>
      </w:r>
      <w:proofErr w:type="gramEnd"/>
      <w:r w:rsidRPr="00F51D9F">
        <w:rPr>
          <w:rFonts w:ascii="Courier New" w:hAnsi="Courier New" w:cs="Courier New"/>
          <w:sz w:val="20"/>
          <w:szCs w:val="20"/>
        </w:rPr>
        <w:t>:</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station0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station1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w:t>
      </w:r>
      <w:proofErr w:type="gramStart"/>
      <w:r w:rsidRPr="00F51D9F">
        <w:rPr>
          <w:rFonts w:ascii="Courier New" w:hAnsi="Courier New" w:cs="Courier New"/>
          <w:sz w:val="20"/>
          <w:szCs w:val="20"/>
        </w:rPr>
        <w:t>float</w:t>
      </w:r>
      <w:proofErr w:type="gramEnd"/>
      <w:r w:rsidRPr="00F51D9F">
        <w:rPr>
          <w:rFonts w:ascii="Courier New" w:hAnsi="Courier New" w:cs="Courier New"/>
          <w:sz w:val="20"/>
          <w:szCs w:val="20"/>
        </w:rPr>
        <w:t xml:space="preserve"> station2 (T,V);</w:t>
      </w:r>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global </w:t>
      </w:r>
      <w:proofErr w:type="gramStart"/>
      <w:r w:rsidRPr="00F51D9F">
        <w:rPr>
          <w:rFonts w:ascii="Courier New" w:hAnsi="Courier New" w:cs="Courier New"/>
          <w:sz w:val="20"/>
          <w:szCs w:val="20"/>
        </w:rPr>
        <w:t>attributes :</w:t>
      </w:r>
      <w:proofErr w:type="gramEnd"/>
    </w:p>
    <w:p w:rsidR="00690A5A" w:rsidRPr="00F51D9F" w:rsidRDefault="00690A5A" w:rsidP="0011431C">
      <w:pPr>
        <w:rPr>
          <w:rFonts w:ascii="Courier New" w:hAnsi="Courier New" w:cs="Courier New"/>
          <w:sz w:val="20"/>
          <w:szCs w:val="20"/>
        </w:rPr>
      </w:pPr>
      <w:r w:rsidRPr="00F51D9F">
        <w:rPr>
          <w:rFonts w:ascii="Courier New" w:hAnsi="Courier New" w:cs="Courier New"/>
          <w:sz w:val="20"/>
          <w:szCs w:val="20"/>
        </w:rPr>
        <w:t xml:space="preserve">  : Parameters = 78b, 79b, 50b, 32b, 80b, 77b, 49b, 48b, 32b, 79b, </w:t>
      </w:r>
      <w:proofErr w:type="gramStart"/>
      <w:r w:rsidRPr="00F51D9F">
        <w:rPr>
          <w:rFonts w:ascii="Courier New" w:hAnsi="Courier New" w:cs="Courier New"/>
          <w:sz w:val="20"/>
          <w:szCs w:val="20"/>
        </w:rPr>
        <w:t>51b ;</w:t>
      </w:r>
      <w:proofErr w:type="gramEnd"/>
    </w:p>
    <w:p w:rsidR="00690A5A" w:rsidRPr="006F2205" w:rsidRDefault="00690A5A" w:rsidP="0011431C">
      <w:pPr>
        <w:rPr>
          <w:rFonts w:ascii="Courier New" w:hAnsi="Courier New" w:cs="Courier New"/>
          <w:sz w:val="20"/>
          <w:szCs w:val="20"/>
        </w:rPr>
      </w:pPr>
      <w:r w:rsidRPr="006F2205">
        <w:rPr>
          <w:rFonts w:ascii="Courier New" w:hAnsi="Courier New" w:cs="Courier New"/>
          <w:sz w:val="20"/>
          <w:szCs w:val="20"/>
        </w:rPr>
        <w:t>}</w:t>
      </w:r>
    </w:p>
    <w:p w:rsidR="00690A5A" w:rsidRPr="00CE4F2B" w:rsidRDefault="00690A5A" w:rsidP="0011431C">
      <w:pPr>
        <w:rPr>
          <w:rFonts w:ascii="Courier New" w:hAnsi="Courier New" w:cs="Courier New"/>
          <w:sz w:val="20"/>
          <w:szCs w:val="20"/>
        </w:rPr>
      </w:pPr>
      <w:r w:rsidRPr="00CE4F2B">
        <w:rPr>
          <w:rFonts w:ascii="Courier New" w:hAnsi="Courier New" w:cs="Courier New"/>
          <w:sz w:val="20"/>
          <w:szCs w:val="20"/>
        </w:rPr>
        <w:t xml:space="preserve">Here </w:t>
      </w:r>
      <w:r>
        <w:rPr>
          <w:rFonts w:ascii="Courier New" w:hAnsi="Courier New" w:cs="Courier New"/>
          <w:sz w:val="20"/>
          <w:szCs w:val="20"/>
        </w:rPr>
        <w:t>‘</w:t>
      </w:r>
      <w:r w:rsidRPr="00CE4F2B">
        <w:rPr>
          <w:rFonts w:ascii="Courier New" w:hAnsi="Courier New" w:cs="Courier New"/>
          <w:sz w:val="20"/>
          <w:szCs w:val="20"/>
        </w:rPr>
        <w:t>78b, 79b, 50b, 32b, 80</w:t>
      </w:r>
      <w:r>
        <w:rPr>
          <w:rFonts w:ascii="Courier New" w:hAnsi="Courier New" w:cs="Courier New"/>
          <w:sz w:val="20"/>
          <w:szCs w:val="20"/>
        </w:rPr>
        <w:t>b</w:t>
      </w:r>
      <w:r w:rsidRPr="00CE4F2B">
        <w:rPr>
          <w:rFonts w:ascii="Courier New" w:hAnsi="Courier New" w:cs="Courier New"/>
          <w:sz w:val="20"/>
          <w:szCs w:val="20"/>
        </w:rPr>
        <w:t>, 77</w:t>
      </w:r>
      <w:r>
        <w:rPr>
          <w:rFonts w:ascii="Courier New" w:hAnsi="Courier New" w:cs="Courier New"/>
          <w:sz w:val="20"/>
          <w:szCs w:val="20"/>
        </w:rPr>
        <w:t>b</w:t>
      </w:r>
      <w:r w:rsidRPr="00CE4F2B">
        <w:rPr>
          <w:rFonts w:ascii="Courier New" w:hAnsi="Courier New" w:cs="Courier New"/>
          <w:sz w:val="20"/>
          <w:szCs w:val="20"/>
        </w:rPr>
        <w:t>, 49</w:t>
      </w:r>
      <w:r>
        <w:rPr>
          <w:rFonts w:ascii="Courier New" w:hAnsi="Courier New" w:cs="Courier New"/>
          <w:sz w:val="20"/>
          <w:szCs w:val="20"/>
        </w:rPr>
        <w:t>b</w:t>
      </w:r>
      <w:r w:rsidRPr="00CE4F2B">
        <w:rPr>
          <w:rFonts w:ascii="Courier New" w:hAnsi="Courier New" w:cs="Courier New"/>
          <w:sz w:val="20"/>
          <w:szCs w:val="20"/>
        </w:rPr>
        <w:t>, 48</w:t>
      </w:r>
      <w:r>
        <w:rPr>
          <w:rFonts w:ascii="Courier New" w:hAnsi="Courier New" w:cs="Courier New"/>
          <w:sz w:val="20"/>
          <w:szCs w:val="20"/>
        </w:rPr>
        <w:t>b</w:t>
      </w:r>
      <w:r w:rsidRPr="00CE4F2B">
        <w:rPr>
          <w:rFonts w:ascii="Courier New" w:hAnsi="Courier New" w:cs="Courier New"/>
          <w:sz w:val="20"/>
          <w:szCs w:val="20"/>
        </w:rPr>
        <w:t>, 32</w:t>
      </w:r>
      <w:r>
        <w:rPr>
          <w:rFonts w:ascii="Courier New" w:hAnsi="Courier New" w:cs="Courier New"/>
          <w:sz w:val="20"/>
          <w:szCs w:val="20"/>
        </w:rPr>
        <w:t>b</w:t>
      </w:r>
      <w:r w:rsidRPr="00CE4F2B">
        <w:rPr>
          <w:rFonts w:ascii="Courier New" w:hAnsi="Courier New" w:cs="Courier New"/>
          <w:sz w:val="20"/>
          <w:szCs w:val="20"/>
        </w:rPr>
        <w:t>, 79</w:t>
      </w:r>
      <w:r>
        <w:rPr>
          <w:rFonts w:ascii="Courier New" w:hAnsi="Courier New" w:cs="Courier New"/>
          <w:sz w:val="20"/>
          <w:szCs w:val="20"/>
        </w:rPr>
        <w:t>b</w:t>
      </w:r>
      <w:r w:rsidRPr="00CE4F2B">
        <w:rPr>
          <w:rFonts w:ascii="Courier New" w:hAnsi="Courier New" w:cs="Courier New"/>
          <w:sz w:val="20"/>
          <w:szCs w:val="20"/>
        </w:rPr>
        <w:t>, 51</w:t>
      </w:r>
      <w:r>
        <w:rPr>
          <w:rFonts w:ascii="Courier New" w:hAnsi="Courier New" w:cs="Courier New"/>
          <w:sz w:val="20"/>
          <w:szCs w:val="20"/>
        </w:rPr>
        <w:t>b’ is the byte format of ‘NO2 PM10 O3’.</w:t>
      </w:r>
    </w:p>
    <w:p w:rsidR="00690A5A" w:rsidRPr="00304CA6" w:rsidRDefault="00690A5A" w:rsidP="00E76714">
      <w:pPr>
        <w:rPr>
          <w:sz w:val="20"/>
          <w:szCs w:val="20"/>
          <w:highlight w:val="yellow"/>
        </w:rPr>
      </w:pPr>
    </w:p>
    <w:p w:rsidR="00690A5A" w:rsidRPr="00304CA6" w:rsidRDefault="00690A5A" w:rsidP="00E76714">
      <w:pPr>
        <w:jc w:val="both"/>
        <w:rPr>
          <w:sz w:val="20"/>
          <w:szCs w:val="20"/>
          <w:highlight w:val="yellow"/>
          <w:lang w:val="en-GB"/>
        </w:rPr>
      </w:pPr>
    </w:p>
    <w:p w:rsidR="00690A5A" w:rsidRDefault="00690A5A" w:rsidP="00356A32">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proofErr w:type="spellStart"/>
      <w:r w:rsidRPr="00BC2360">
        <w:t>cdf</w:t>
      </w:r>
      <w:proofErr w:type="spellEnd"/>
      <w:r w:rsidRPr="00BC2360">
        <w:t xml:space="preserve"> file as a</w:t>
      </w:r>
      <w:r w:rsidR="004370C6">
        <w:t>n</w:t>
      </w:r>
      <w:r w:rsidRPr="00BC2360">
        <w:t xml:space="preserve"> hourly series of “-999”.</w:t>
      </w:r>
    </w:p>
    <w:p w:rsidR="00690A5A" w:rsidRPr="00BC2360" w:rsidRDefault="00690A5A" w:rsidP="00BC2360">
      <w:pPr>
        <w:jc w:val="both"/>
      </w:pPr>
    </w:p>
    <w:p w:rsidR="00690A5A" w:rsidRPr="00340FF8" w:rsidRDefault="00690A5A" w:rsidP="00DA4871">
      <w:pPr>
        <w:pStyle w:val="Heading3"/>
        <w:numPr>
          <w:ilvl w:val="2"/>
          <w:numId w:val="24"/>
        </w:numPr>
        <w:rPr>
          <w:sz w:val="24"/>
          <w:szCs w:val="24"/>
          <w:lang w:val="en-GB"/>
        </w:rPr>
      </w:pPr>
      <w:bookmarkStart w:id="414" w:name="_Yearly_Frequency"/>
      <w:bookmarkStart w:id="415" w:name="_Toc412107656"/>
      <w:bookmarkEnd w:id="414"/>
      <w:r w:rsidRPr="00340FF8">
        <w:rPr>
          <w:sz w:val="24"/>
          <w:szCs w:val="24"/>
          <w:lang w:val="en-GB"/>
        </w:rPr>
        <w:lastRenderedPageBreak/>
        <w:t>Yearly Frequency</w:t>
      </w:r>
      <w:bookmarkEnd w:id="415"/>
    </w:p>
    <w:p w:rsidR="00690A5A" w:rsidRDefault="00690A5A" w:rsidP="004D2DFE">
      <w:pPr>
        <w:rPr>
          <w:lang w:val="en-GB"/>
        </w:rPr>
      </w:pPr>
    </w:p>
    <w:p w:rsidR="00690A5A" w:rsidRPr="00FA510C" w:rsidRDefault="00690A5A" w:rsidP="00F51D9F">
      <w:pPr>
        <w:jc w:val="both"/>
      </w:pPr>
      <w:r w:rsidRPr="00FA510C">
        <w:t xml:space="preserve">Modeled data should be prepared in </w:t>
      </w:r>
      <w:r>
        <w:t>ASCII (</w:t>
      </w:r>
      <w:proofErr w:type="spellStart"/>
      <w:r w:rsidRPr="00587904">
        <w:t>csv</w:t>
      </w:r>
      <w:proofErr w:type="spellEnd"/>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rsidR="00690A5A" w:rsidRPr="00FA510C" w:rsidRDefault="00690A5A" w:rsidP="004D2DFE"/>
    <w:p w:rsidR="00690A5A" w:rsidRPr="00FA510C" w:rsidRDefault="00690A5A" w:rsidP="004D2DFE">
      <w:pPr>
        <w:rPr>
          <w:lang w:val="en-GB"/>
        </w:rPr>
      </w:pPr>
    </w:p>
    <w:p w:rsidR="00690A5A" w:rsidRPr="00FA510C" w:rsidRDefault="00690A5A" w:rsidP="004D2DFE">
      <w:pPr>
        <w:jc w:val="both"/>
        <w:rPr>
          <w:sz w:val="20"/>
          <w:szCs w:val="20"/>
        </w:rPr>
      </w:pPr>
      <w:r w:rsidRPr="00FA510C">
        <w:rPr>
          <w:b/>
          <w:i/>
        </w:rPr>
        <w:t>File name:</w:t>
      </w:r>
      <w:r w:rsidRPr="00FA510C">
        <w:t xml:space="preserve"> </w:t>
      </w:r>
      <w:r w:rsidRPr="00FA510C">
        <w:tab/>
      </w:r>
      <w:r w:rsidRPr="00FA510C">
        <w:rPr>
          <w:sz w:val="20"/>
          <w:szCs w:val="20"/>
        </w:rPr>
        <w:t>&lt;YEAR_MODELNAME_TIME.csv&gt;</w:t>
      </w:r>
      <w:r w:rsidRPr="00FA510C">
        <w:rPr>
          <w:b/>
          <w:sz w:val="20"/>
          <w:szCs w:val="20"/>
        </w:rPr>
        <w:tab/>
      </w:r>
      <w:r w:rsidRPr="00FA510C">
        <w:rPr>
          <w:sz w:val="20"/>
          <w:szCs w:val="20"/>
        </w:rPr>
        <w:t xml:space="preserve"> </w:t>
      </w:r>
    </w:p>
    <w:p w:rsidR="00690A5A" w:rsidRPr="00FA510C" w:rsidRDefault="00690A5A" w:rsidP="004D2DFE">
      <w:pPr>
        <w:jc w:val="both"/>
        <w:rPr>
          <w:sz w:val="20"/>
          <w:szCs w:val="20"/>
        </w:rPr>
      </w:pP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Default="00690A5A" w:rsidP="004D2DFE">
      <w:pPr>
        <w:jc w:val="both"/>
        <w:rPr>
          <w:b/>
          <w:i/>
        </w:rPr>
      </w:pPr>
    </w:p>
    <w:p w:rsidR="00690A5A" w:rsidRPr="00B01978" w:rsidRDefault="00690A5A" w:rsidP="004D2DFE">
      <w:pPr>
        <w:jc w:val="both"/>
        <w:rPr>
          <w:b/>
          <w:i/>
        </w:rPr>
      </w:pPr>
      <w:r w:rsidRPr="00525AEB">
        <w:rPr>
          <w:b/>
          <w:i/>
        </w:rPr>
        <w:t>Files structure:</w:t>
      </w:r>
    </w:p>
    <w:p w:rsidR="00690A5A" w:rsidRDefault="00690A5A" w:rsidP="004D2DFE">
      <w:pPr>
        <w:jc w:val="both"/>
      </w:pPr>
    </w:p>
    <w:p w:rsidR="00690A5A" w:rsidRDefault="00690A5A" w:rsidP="004D2DFE">
      <w:pPr>
        <w:pStyle w:val="ListParagraph"/>
        <w:ind w:left="360"/>
        <w:jc w:val="both"/>
      </w:pPr>
      <w:r>
        <w:t>YearlyAvg</w:t>
      </w:r>
      <w:proofErr w:type="gramStart"/>
      <w:r>
        <w:t>;2009</w:t>
      </w:r>
      <w:proofErr w:type="gramEnd"/>
      <w:r>
        <w:t>;O3;PM10...</w:t>
      </w:r>
    </w:p>
    <w:p w:rsidR="00690A5A" w:rsidRDefault="00690A5A" w:rsidP="004D2DFE">
      <w:pPr>
        <w:pStyle w:val="ListParagraph"/>
        <w:ind w:left="360"/>
        <w:jc w:val="both"/>
      </w:pPr>
      <w:proofErr w:type="gramStart"/>
      <w:r>
        <w:t>;Station</w:t>
      </w:r>
      <w:proofErr w:type="gramEnd"/>
      <w:r>
        <w:t>;ValueParam1;ValueParam2...</w:t>
      </w:r>
    </w:p>
    <w:p w:rsidR="00690A5A" w:rsidRDefault="00690A5A" w:rsidP="004D2DFE">
      <w:pPr>
        <w:pStyle w:val="ListParagraph"/>
        <w:ind w:left="360"/>
        <w:jc w:val="both"/>
      </w:pPr>
      <w:r>
        <w:t>Illmitz</w:t>
      </w:r>
      <w:proofErr w:type="gramStart"/>
      <w:r>
        <w:t>;40.3</w:t>
      </w:r>
      <w:proofErr w:type="gramEnd"/>
      <w:r>
        <w:t>;45.34</w:t>
      </w:r>
    </w:p>
    <w:p w:rsidR="00690A5A" w:rsidRDefault="00690A5A" w:rsidP="004D2DFE">
      <w:pPr>
        <w:pStyle w:val="ListParagraph"/>
        <w:ind w:left="360"/>
        <w:jc w:val="both"/>
      </w:pPr>
      <w:r>
        <w:t>Pillers</w:t>
      </w:r>
      <w:proofErr w:type="gramStart"/>
      <w:r>
        <w:t>;78</w:t>
      </w:r>
      <w:proofErr w:type="gramEnd"/>
      <w:r>
        <w:t>;54.54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DA4871">
      <w:pPr>
        <w:pStyle w:val="Heading3"/>
        <w:numPr>
          <w:ilvl w:val="1"/>
          <w:numId w:val="24"/>
        </w:numPr>
        <w:rPr>
          <w:lang w:val="en-GB"/>
        </w:rPr>
      </w:pPr>
      <w:bookmarkStart w:id="416" w:name="_Ref342032271"/>
      <w:bookmarkStart w:id="417" w:name="_Toc412107657"/>
      <w:r>
        <w:rPr>
          <w:lang w:val="en-GB"/>
        </w:rPr>
        <w:t xml:space="preserve">Using </w:t>
      </w:r>
      <w:r w:rsidR="00690A5A">
        <w:rPr>
          <w:lang w:val="en-GB"/>
        </w:rPr>
        <w:t xml:space="preserve">DELTA </w:t>
      </w:r>
      <w:r>
        <w:rPr>
          <w:lang w:val="en-GB"/>
        </w:rPr>
        <w:t xml:space="preserve">with </w:t>
      </w:r>
      <w:r w:rsidR="00690A5A">
        <w:rPr>
          <w:lang w:val="en-GB"/>
        </w:rPr>
        <w:t>yearly output</w:t>
      </w:r>
      <w:bookmarkEnd w:id="416"/>
      <w:bookmarkEnd w:id="417"/>
    </w:p>
    <w:p w:rsidR="00690A5A" w:rsidRDefault="00690A5A" w:rsidP="004D2DFE">
      <w:pPr>
        <w:rPr>
          <w:lang w:val="en-GB"/>
        </w:rPr>
      </w:pPr>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90A5A" w:rsidRDefault="00690A5A" w:rsidP="004D2DFE">
      <w:pPr>
        <w:rPr>
          <w:lang w:val="en-GB"/>
        </w:rPr>
      </w:pPr>
      <w:bookmarkStart w:id="418" w:name="_Managing_multiple_datasets:"/>
      <w:bookmarkEnd w:id="418"/>
    </w:p>
    <w:p w:rsidR="00D84817" w:rsidRDefault="00D84817" w:rsidP="00DA4871">
      <w:pPr>
        <w:pStyle w:val="Heading2"/>
        <w:numPr>
          <w:ilvl w:val="0"/>
          <w:numId w:val="24"/>
        </w:numPr>
        <w:rPr>
          <w:lang w:val="en-GB"/>
        </w:rPr>
      </w:pPr>
      <w:bookmarkStart w:id="419" w:name="_Exploration_mode"/>
      <w:bookmarkStart w:id="420" w:name="_Toc380154447"/>
      <w:bookmarkStart w:id="421" w:name="_Toc412107658"/>
      <w:bookmarkStart w:id="422" w:name="_Toc284940319"/>
      <w:bookmarkEnd w:id="400"/>
      <w:bookmarkEnd w:id="419"/>
      <w:r>
        <w:rPr>
          <w:lang w:val="en-GB"/>
        </w:rPr>
        <w:t>Delta Tool top menu</w:t>
      </w:r>
      <w:bookmarkEnd w:id="420"/>
      <w:bookmarkEnd w:id="421"/>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1E012E1A" wp14:editId="2E52507F">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D84817" w:rsidRPr="00D84817" w:rsidRDefault="00D84817" w:rsidP="006600DA">
      <w:pPr>
        <w:rPr>
          <w:lang w:val="en-GB"/>
        </w:rPr>
      </w:pP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File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image</w:t>
      </w:r>
      <w:r w:rsidRPr="00523249">
        <w:rPr>
          <w:rFonts w:ascii="Times New Roman" w:hAnsi="Times New Roman"/>
          <w:sz w:val="24"/>
          <w:szCs w:val="24"/>
          <w:lang w:val="en-GB"/>
        </w:rPr>
        <w:t xml:space="preserve">: Save main window diagram in various format (jpeg, </w:t>
      </w:r>
      <w:proofErr w:type="spellStart"/>
      <w:r w:rsidRPr="00523249">
        <w:rPr>
          <w:rFonts w:ascii="Times New Roman" w:hAnsi="Times New Roman"/>
          <w:sz w:val="24"/>
          <w:szCs w:val="24"/>
          <w:lang w:val="en-GB"/>
        </w:rPr>
        <w:t>tif</w:t>
      </w:r>
      <w:proofErr w:type="spellEnd"/>
      <w:r w:rsidRPr="00523249">
        <w:rPr>
          <w:rFonts w:ascii="Times New Roman" w:hAnsi="Times New Roman"/>
          <w:sz w:val="24"/>
          <w:szCs w:val="24"/>
          <w:lang w:val="en-GB"/>
        </w:rPr>
        <w:t>...)</w:t>
      </w:r>
      <w:r w:rsidR="004370C6">
        <w:rPr>
          <w:rFonts w:ascii="Times New Roman" w:hAnsi="Times New Roman"/>
          <w:sz w:val="24"/>
          <w:szCs w:val="24"/>
          <w:lang w:val="en-GB"/>
        </w:rPr>
        <w:t>. Images are saved in the subdirectory “save”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Exit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Benchmark</w:t>
      </w:r>
      <w:r w:rsidRPr="00523249">
        <w:rPr>
          <w:rFonts w:ascii="Times New Roman" w:hAnsi="Times New Roman"/>
          <w:sz w:val="24"/>
          <w:szCs w:val="24"/>
          <w:lang w:val="en-GB"/>
        </w:rPr>
        <w:t xml:space="preserve"> (see Section 4)</w:t>
      </w:r>
    </w:p>
    <w:p w:rsidR="00D84817" w:rsidRPr="00523249" w:rsidRDefault="00D84817" w:rsidP="00DA4871">
      <w:pPr>
        <w:pStyle w:val="ListParagraph"/>
        <w:numPr>
          <w:ilvl w:val="1"/>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Assessment</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lastRenderedPageBreak/>
        <w:t>daily 8h maximum O3</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PM10</w:t>
      </w:r>
    </w:p>
    <w:p w:rsidR="00A53A37" w:rsidRPr="000B6FDA" w:rsidRDefault="00A53A3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Daily averaged PM25</w:t>
      </w:r>
    </w:p>
    <w:p w:rsidR="00D84817" w:rsidRPr="000B6FDA" w:rsidRDefault="00D84817" w:rsidP="00DA4871">
      <w:pPr>
        <w:pStyle w:val="ListParagraph"/>
        <w:numPr>
          <w:ilvl w:val="2"/>
          <w:numId w:val="26"/>
        </w:numPr>
        <w:jc w:val="both"/>
        <w:rPr>
          <w:rFonts w:ascii="Times New Roman" w:hAnsi="Times New Roman"/>
          <w:sz w:val="24"/>
          <w:szCs w:val="24"/>
          <w:u w:val="single"/>
          <w:lang w:val="en-GB"/>
        </w:rPr>
      </w:pPr>
      <w:r w:rsidRPr="000B6FDA">
        <w:rPr>
          <w:rFonts w:ascii="Times New Roman" w:hAnsi="Times New Roman"/>
          <w:sz w:val="24"/>
          <w:szCs w:val="24"/>
          <w:u w:val="single"/>
          <w:lang w:val="en-GB"/>
        </w:rPr>
        <w:t>Hourly NO2</w:t>
      </w:r>
    </w:p>
    <w:p w:rsidR="00D84817" w:rsidRPr="00523249" w:rsidRDefault="00D84817" w:rsidP="00DA4871">
      <w:pPr>
        <w:pStyle w:val="ListParagraph"/>
        <w:numPr>
          <w:ilvl w:val="2"/>
          <w:numId w:val="26"/>
        </w:numPr>
        <w:jc w:val="both"/>
        <w:rPr>
          <w:rFonts w:ascii="Times New Roman" w:hAnsi="Times New Roman"/>
          <w:sz w:val="24"/>
          <w:szCs w:val="24"/>
          <w:u w:val="single"/>
          <w:lang w:val="en-GB"/>
        </w:rPr>
      </w:pPr>
      <w:r w:rsidRPr="00523249">
        <w:rPr>
          <w:rFonts w:ascii="Times New Roman" w:hAnsi="Times New Roman"/>
          <w:sz w:val="24"/>
          <w:szCs w:val="24"/>
          <w:u w:val="single"/>
          <w:lang w:val="en-GB"/>
        </w:rPr>
        <w:t>Yearly PM10</w:t>
      </w:r>
    </w:p>
    <w:p w:rsidR="00D84817" w:rsidRPr="00523249" w:rsidRDefault="00D84817" w:rsidP="00DA4871">
      <w:pPr>
        <w:pStyle w:val="ListParagraph"/>
        <w:numPr>
          <w:ilvl w:val="2"/>
          <w:numId w:val="26"/>
        </w:numPr>
        <w:rPr>
          <w:rFonts w:ascii="Times New Roman" w:hAnsi="Times New Roman"/>
          <w:sz w:val="24"/>
          <w:szCs w:val="24"/>
          <w:u w:val="single"/>
          <w:lang w:val="en-GB"/>
        </w:rPr>
      </w:pPr>
      <w:r w:rsidRPr="00523249">
        <w:rPr>
          <w:rFonts w:ascii="Times New Roman" w:hAnsi="Times New Roman"/>
          <w:sz w:val="24"/>
          <w:szCs w:val="24"/>
          <w:u w:val="single"/>
          <w:lang w:val="en-GB"/>
        </w:rPr>
        <w:t>Yearly NO2</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Planning (not available yet)</w:t>
      </w:r>
    </w:p>
    <w:p w:rsidR="00D84817" w:rsidRPr="00523249" w:rsidRDefault="00D84817" w:rsidP="00DA4871">
      <w:pPr>
        <w:pStyle w:val="ListParagraph"/>
        <w:numPr>
          <w:ilvl w:val="0"/>
          <w:numId w:val="26"/>
        </w:numPr>
        <w:rPr>
          <w:rFonts w:ascii="Times New Roman" w:hAnsi="Times New Roman"/>
          <w:sz w:val="24"/>
          <w:szCs w:val="24"/>
          <w:lang w:val="en-GB"/>
        </w:rPr>
      </w:pPr>
      <w:r w:rsidRPr="00523249">
        <w:rPr>
          <w:rFonts w:ascii="Times New Roman" w:hAnsi="Times New Roman"/>
          <w:b/>
          <w:sz w:val="24"/>
          <w:szCs w:val="24"/>
          <w:lang w:val="en-GB"/>
        </w:rPr>
        <w:t>Mode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mode</w:t>
      </w:r>
      <w:r>
        <w:rPr>
          <w:rFonts w:ascii="Times New Roman" w:hAnsi="Times New Roman"/>
          <w:sz w:val="24"/>
          <w:szCs w:val="24"/>
          <w:u w:val="single"/>
          <w:lang w:val="en-GB"/>
        </w:rPr>
        <w:t xml:space="preserve"> (inactive)</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Hide/Show Recognize Info</w:t>
      </w:r>
      <w:r>
        <w:rPr>
          <w:rFonts w:ascii="Times New Roman" w:hAnsi="Times New Roman"/>
          <w:sz w:val="24"/>
          <w:szCs w:val="24"/>
          <w:u w:val="single"/>
          <w:lang w:val="en-GB"/>
        </w:rPr>
        <w:t>:</w:t>
      </w:r>
      <w:r>
        <w:rPr>
          <w:rFonts w:ascii="Times New Roman" w:hAnsi="Times New Roman"/>
          <w:sz w:val="24"/>
          <w:szCs w:val="24"/>
          <w:lang w:val="en-GB"/>
        </w:rPr>
        <w:t xml:space="preserve"> Mouse recognize window is turned on/off</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data</w:t>
      </w:r>
      <w:r>
        <w:rPr>
          <w:rFonts w:ascii="Times New Roman" w:hAnsi="Times New Roman"/>
          <w:sz w:val="24"/>
          <w:szCs w:val="24"/>
          <w:lang w:val="en-GB"/>
        </w:rPr>
        <w:t xml:space="preserve">: Opens the “Data selection” window (similar to “data selection”). </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data</w:t>
      </w:r>
      <w:r>
        <w:rPr>
          <w:rFonts w:ascii="Times New Roman" w:hAnsi="Times New Roman"/>
          <w:sz w:val="24"/>
          <w:szCs w:val="24"/>
          <w:u w:val="single"/>
          <w:lang w:val="en-GB"/>
        </w:rPr>
        <w:t>:</w:t>
      </w:r>
      <w:r>
        <w:rPr>
          <w:rFonts w:ascii="Times New Roman" w:hAnsi="Times New Roman"/>
          <w:sz w:val="24"/>
          <w:szCs w:val="24"/>
          <w:lang w:val="en-GB"/>
        </w:rPr>
        <w:t xml:space="preserve"> Save current “data selection”</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data</w:t>
      </w:r>
      <w:r>
        <w:rPr>
          <w:rFonts w:ascii="Times New Roman" w:hAnsi="Times New Roman"/>
          <w:sz w:val="24"/>
          <w:szCs w:val="24"/>
          <w:u w:val="single"/>
          <w:lang w:val="en-GB"/>
        </w:rPr>
        <w:t>:</w:t>
      </w:r>
      <w:r>
        <w:rPr>
          <w:rFonts w:ascii="Times New Roman" w:hAnsi="Times New Roman"/>
          <w:sz w:val="24"/>
          <w:szCs w:val="24"/>
          <w:lang w:val="en-GB"/>
        </w:rPr>
        <w:t xml:space="preserve"> Restore “data selection”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Select Analysis</w:t>
      </w:r>
      <w:r>
        <w:rPr>
          <w:rFonts w:ascii="Times New Roman" w:hAnsi="Times New Roman"/>
          <w:sz w:val="24"/>
          <w:szCs w:val="24"/>
          <w:u w:val="single"/>
          <w:lang w:val="en-GB"/>
        </w:rPr>
        <w:t>:</w:t>
      </w:r>
      <w:r w:rsidRPr="0002023A">
        <w:rPr>
          <w:rFonts w:ascii="Times New Roman" w:hAnsi="Times New Roman"/>
          <w:sz w:val="24"/>
          <w:szCs w:val="24"/>
          <w:lang w:val="en-GB"/>
        </w:rPr>
        <w:t xml:space="preserve"> </w:t>
      </w:r>
      <w:r>
        <w:rPr>
          <w:rFonts w:ascii="Times New Roman" w:hAnsi="Times New Roman"/>
          <w:sz w:val="24"/>
          <w:szCs w:val="24"/>
          <w:lang w:val="en-GB"/>
        </w:rPr>
        <w:t>Opens the “Analysis” window (similar to “Analysis”).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Save Analysis</w:t>
      </w:r>
      <w:r>
        <w:rPr>
          <w:rFonts w:ascii="Times New Roman" w:hAnsi="Times New Roman"/>
          <w:sz w:val="24"/>
          <w:szCs w:val="24"/>
          <w:u w:val="single"/>
          <w:lang w:val="en-GB"/>
        </w:rPr>
        <w:t xml:space="preserve">: </w:t>
      </w:r>
      <w:r>
        <w:rPr>
          <w:rFonts w:ascii="Times New Roman" w:hAnsi="Times New Roman"/>
          <w:sz w:val="24"/>
          <w:szCs w:val="24"/>
          <w:lang w:val="en-GB"/>
        </w:rPr>
        <w:t>Save current analysis choices.</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Restore Analysis</w:t>
      </w:r>
      <w:r>
        <w:rPr>
          <w:rFonts w:ascii="Times New Roman" w:hAnsi="Times New Roman"/>
          <w:sz w:val="24"/>
          <w:szCs w:val="24"/>
          <w:u w:val="single"/>
          <w:lang w:val="en-GB"/>
        </w:rPr>
        <w:t xml:space="preserve">: </w:t>
      </w:r>
      <w:r>
        <w:rPr>
          <w:rFonts w:ascii="Times New Roman" w:hAnsi="Times New Roman"/>
          <w:sz w:val="24"/>
          <w:szCs w:val="24"/>
          <w:lang w:val="en-GB"/>
        </w:rPr>
        <w:t>Restore “analysis” from existing ones</w:t>
      </w:r>
    </w:p>
    <w:p w:rsidR="00D84817" w:rsidRPr="00523249" w:rsidRDefault="00D84817" w:rsidP="00DA4871">
      <w:pPr>
        <w:pStyle w:val="ListParagraph"/>
        <w:numPr>
          <w:ilvl w:val="0"/>
          <w:numId w:val="26"/>
        </w:numPr>
        <w:rPr>
          <w:rFonts w:ascii="Times New Roman" w:hAnsi="Times New Roman"/>
          <w:b/>
          <w:sz w:val="24"/>
          <w:szCs w:val="24"/>
          <w:lang w:val="en-GB"/>
        </w:rPr>
      </w:pPr>
      <w:r w:rsidRPr="00523249">
        <w:rPr>
          <w:rFonts w:ascii="Times New Roman" w:hAnsi="Times New Roman"/>
          <w:b/>
          <w:sz w:val="24"/>
          <w:szCs w:val="24"/>
          <w:lang w:val="en-GB"/>
        </w:rPr>
        <w:t>Help</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Help file</w:t>
      </w:r>
      <w:r>
        <w:rPr>
          <w:rFonts w:ascii="Times New Roman" w:hAnsi="Times New Roman"/>
          <w:sz w:val="24"/>
          <w:szCs w:val="24"/>
          <w:u w:val="single"/>
          <w:lang w:val="en-GB"/>
        </w:rPr>
        <w:t>:</w:t>
      </w:r>
      <w:r>
        <w:rPr>
          <w:rFonts w:ascii="Times New Roman" w:hAnsi="Times New Roman"/>
          <w:sz w:val="24"/>
          <w:szCs w:val="24"/>
          <w:lang w:val="en-GB"/>
        </w:rPr>
        <w:t xml:space="preserve"> Open the current DELTA version User’s guide (</w:t>
      </w:r>
      <w:proofErr w:type="spellStart"/>
      <w:r>
        <w:rPr>
          <w:rFonts w:ascii="Times New Roman" w:hAnsi="Times New Roman"/>
          <w:sz w:val="24"/>
          <w:szCs w:val="24"/>
          <w:lang w:val="en-GB"/>
        </w:rPr>
        <w:t>pdf</w:t>
      </w:r>
      <w:proofErr w:type="spellEnd"/>
      <w:r>
        <w:rPr>
          <w:rFonts w:ascii="Times New Roman" w:hAnsi="Times New Roman"/>
          <w:sz w:val="24"/>
          <w:szCs w:val="24"/>
          <w:lang w:val="en-GB"/>
        </w:rPr>
        <w:t xml:space="preserve"> format). The correct directory in which “</w:t>
      </w:r>
      <w:r w:rsidR="000A6A0E">
        <w:rPr>
          <w:rFonts w:ascii="Times New Roman" w:hAnsi="Times New Roman"/>
          <w:sz w:val="24"/>
          <w:szCs w:val="24"/>
          <w:lang w:val="en-GB"/>
        </w:rPr>
        <w:t>acrobat</w:t>
      </w:r>
      <w:r>
        <w:rPr>
          <w:rFonts w:ascii="Times New Roman" w:hAnsi="Times New Roman"/>
          <w:sz w:val="24"/>
          <w:szCs w:val="24"/>
          <w:lang w:val="en-GB"/>
        </w:rPr>
        <w:t>.exe” is located should be specified in the “init.ini” file in the “resource” directory</w:t>
      </w:r>
      <w:r w:rsidR="004A1246">
        <w:rPr>
          <w:rFonts w:ascii="Times New Roman" w:hAnsi="Times New Roman"/>
          <w:sz w:val="24"/>
          <w:szCs w:val="24"/>
          <w:lang w:val="en-GB"/>
        </w:rPr>
        <w:t xml:space="preserve"> (but this can be performed automatically – see option below)</w:t>
      </w:r>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Data check Integrity Tool</w:t>
      </w:r>
      <w:r>
        <w:rPr>
          <w:rFonts w:ascii="Times New Roman" w:hAnsi="Times New Roman"/>
          <w:sz w:val="24"/>
          <w:szCs w:val="24"/>
          <w:u w:val="single"/>
          <w:lang w:val="en-GB"/>
        </w:rPr>
        <w:t xml:space="preserve">: </w:t>
      </w:r>
      <w:r>
        <w:rPr>
          <w:rFonts w:ascii="Times New Roman" w:hAnsi="Times New Roman"/>
          <w:sz w:val="24"/>
          <w:szCs w:val="24"/>
          <w:lang w:val="en-GB"/>
        </w:rPr>
        <w:t xml:space="preserve">Open an </w:t>
      </w:r>
      <w:r w:rsidR="000A6A0E">
        <w:rPr>
          <w:rFonts w:ascii="Times New Roman" w:hAnsi="Times New Roman"/>
          <w:sz w:val="24"/>
          <w:szCs w:val="24"/>
          <w:lang w:val="en-GB"/>
        </w:rPr>
        <w:t>independent</w:t>
      </w:r>
      <w:r>
        <w:rPr>
          <w:rFonts w:ascii="Times New Roman" w:hAnsi="Times New Roman"/>
          <w:sz w:val="24"/>
          <w:szCs w:val="24"/>
          <w:lang w:val="en-GB"/>
        </w:rPr>
        <w:t xml:space="preserve"> window with the Check-IO processor to check consistency of the input data (see </w:t>
      </w:r>
      <w:r w:rsidR="004370C6">
        <w:rPr>
          <w:rFonts w:ascii="Times New Roman" w:hAnsi="Times New Roman"/>
          <w:sz w:val="24"/>
          <w:szCs w:val="24"/>
          <w:lang w:val="en-GB"/>
        </w:rPr>
        <w:t xml:space="preserve">User’s Guide </w:t>
      </w:r>
      <w:hyperlink w:anchor="_Data-Check_Integrity_Tool" w:history="1">
        <w:r>
          <w:rPr>
            <w:rStyle w:val="Hyperlink"/>
            <w:rFonts w:ascii="Times New Roman" w:hAnsi="Times New Roman"/>
            <w:sz w:val="24"/>
            <w:szCs w:val="24"/>
            <w:lang w:val="en-GB"/>
          </w:rPr>
          <w:t xml:space="preserve">Section </w:t>
        </w:r>
        <w:r>
          <w:rPr>
            <w:rStyle w:val="Hyperlink"/>
            <w:rFonts w:ascii="Times New Roman" w:hAnsi="Times New Roman"/>
            <w:sz w:val="24"/>
            <w:szCs w:val="24"/>
            <w:lang w:val="en-GB"/>
          </w:rPr>
          <w:fldChar w:fldCharType="begin"/>
        </w:r>
        <w:r>
          <w:rPr>
            <w:rStyle w:val="Hyperlink"/>
            <w:rFonts w:ascii="Times New Roman" w:hAnsi="Times New Roman"/>
            <w:sz w:val="24"/>
            <w:szCs w:val="24"/>
            <w:lang w:val="en-GB"/>
          </w:rPr>
          <w:instrText xml:space="preserve"> REF _Ref392252154 \w \h </w:instrText>
        </w:r>
        <w:r>
          <w:rPr>
            <w:rStyle w:val="Hyperlink"/>
            <w:rFonts w:ascii="Times New Roman" w:hAnsi="Times New Roman"/>
            <w:sz w:val="24"/>
            <w:szCs w:val="24"/>
            <w:lang w:val="en-GB"/>
          </w:rPr>
        </w:r>
        <w:r>
          <w:rPr>
            <w:rStyle w:val="Hyperlink"/>
            <w:rFonts w:ascii="Times New Roman" w:hAnsi="Times New Roman"/>
            <w:sz w:val="24"/>
            <w:szCs w:val="24"/>
            <w:lang w:val="en-GB"/>
          </w:rPr>
          <w:fldChar w:fldCharType="separate"/>
        </w:r>
        <w:r w:rsidR="001207FB">
          <w:rPr>
            <w:rStyle w:val="Hyperlink"/>
            <w:rFonts w:ascii="Times New Roman" w:hAnsi="Times New Roman"/>
            <w:sz w:val="24"/>
            <w:szCs w:val="24"/>
            <w:lang w:val="en-GB"/>
          </w:rPr>
          <w:t>9.1</w:t>
        </w:r>
        <w:r>
          <w:rPr>
            <w:rStyle w:val="Hyperlink"/>
            <w:rFonts w:ascii="Times New Roman" w:hAnsi="Times New Roman"/>
            <w:sz w:val="24"/>
            <w:szCs w:val="24"/>
            <w:lang w:val="en-GB"/>
          </w:rPr>
          <w:fldChar w:fldCharType="end"/>
        </w:r>
      </w:hyperlink>
      <w:r>
        <w:rPr>
          <w:rFonts w:ascii="Times New Roman" w:hAnsi="Times New Roman"/>
          <w:sz w:val="24"/>
          <w:szCs w:val="24"/>
          <w:lang w:val="en-GB"/>
        </w:rPr>
        <w:t>)</w:t>
      </w:r>
    </w:p>
    <w:p w:rsidR="00D84817" w:rsidRPr="00523249"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Delta WWW</w:t>
      </w:r>
      <w:r>
        <w:rPr>
          <w:rFonts w:ascii="Times New Roman" w:hAnsi="Times New Roman"/>
          <w:sz w:val="24"/>
          <w:szCs w:val="24"/>
          <w:u w:val="single"/>
          <w:lang w:val="en-GB"/>
        </w:rPr>
        <w:t xml:space="preserve">: </w:t>
      </w:r>
      <w:r>
        <w:rPr>
          <w:rFonts w:ascii="Times New Roman" w:hAnsi="Times New Roman"/>
          <w:sz w:val="24"/>
          <w:szCs w:val="24"/>
          <w:lang w:val="en-GB"/>
        </w:rPr>
        <w:t>Open the DELTA WWW homepage. The correct directory in which the browser executable is located should be specified in the “init.ini” file in the “resource” directory.</w:t>
      </w:r>
    </w:p>
    <w:p w:rsidR="00D84817" w:rsidRPr="004A1246" w:rsidRDefault="00D84817" w:rsidP="00DA4871">
      <w:pPr>
        <w:pStyle w:val="ListParagraph"/>
        <w:numPr>
          <w:ilvl w:val="1"/>
          <w:numId w:val="26"/>
        </w:numPr>
        <w:rPr>
          <w:rFonts w:ascii="Times New Roman" w:hAnsi="Times New Roman"/>
          <w:sz w:val="24"/>
          <w:szCs w:val="24"/>
          <w:u w:val="single"/>
          <w:lang w:val="en-GB"/>
        </w:rPr>
      </w:pPr>
      <w:r w:rsidRPr="00523249">
        <w:rPr>
          <w:rFonts w:ascii="Times New Roman" w:hAnsi="Times New Roman"/>
          <w:sz w:val="24"/>
          <w:szCs w:val="24"/>
          <w:u w:val="single"/>
          <w:lang w:val="en-GB"/>
        </w:rPr>
        <w:t>About</w:t>
      </w:r>
      <w:r>
        <w:rPr>
          <w:rFonts w:ascii="Times New Roman" w:hAnsi="Times New Roman"/>
          <w:sz w:val="24"/>
          <w:szCs w:val="24"/>
          <w:u w:val="single"/>
          <w:lang w:val="en-GB"/>
        </w:rPr>
        <w:t xml:space="preserve">: </w:t>
      </w:r>
      <w:r w:rsidRPr="0054422D">
        <w:rPr>
          <w:rFonts w:ascii="Times New Roman" w:hAnsi="Times New Roman"/>
          <w:sz w:val="24"/>
          <w:szCs w:val="24"/>
          <w:lang w:val="en-GB"/>
        </w:rPr>
        <w:t>Version information</w:t>
      </w:r>
    </w:p>
    <w:p w:rsidR="004A1246"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 xml:space="preserve">Find external application paths: </w:t>
      </w:r>
      <w:r>
        <w:rPr>
          <w:rFonts w:ascii="Times New Roman" w:hAnsi="Times New Roman"/>
          <w:sz w:val="24"/>
          <w:szCs w:val="24"/>
          <w:lang w:val="en-GB"/>
        </w:rPr>
        <w:t>Automatically update the paths to external applications (Word, Excel…). This operation might require a substant</w:t>
      </w:r>
      <w:r w:rsidR="000A6A0E">
        <w:rPr>
          <w:rFonts w:ascii="Times New Roman" w:hAnsi="Times New Roman"/>
          <w:sz w:val="24"/>
          <w:szCs w:val="24"/>
          <w:lang w:val="en-GB"/>
        </w:rPr>
        <w:t>ial amount of time but only</w:t>
      </w:r>
      <w:r>
        <w:rPr>
          <w:rFonts w:ascii="Times New Roman" w:hAnsi="Times New Roman"/>
          <w:sz w:val="24"/>
          <w:szCs w:val="24"/>
          <w:lang w:val="en-GB"/>
        </w:rPr>
        <w:t xml:space="preserve"> needs to be performed once.</w:t>
      </w:r>
    </w:p>
    <w:p w:rsidR="00D84817" w:rsidRPr="00523249" w:rsidRDefault="004A1246" w:rsidP="00DA4871">
      <w:pPr>
        <w:pStyle w:val="ListParagraph"/>
        <w:numPr>
          <w:ilvl w:val="1"/>
          <w:numId w:val="26"/>
        </w:numPr>
        <w:rPr>
          <w:rFonts w:ascii="Times New Roman" w:hAnsi="Times New Roman"/>
          <w:sz w:val="24"/>
          <w:szCs w:val="24"/>
          <w:u w:val="single"/>
          <w:lang w:val="en-GB"/>
        </w:rPr>
      </w:pPr>
      <w:r>
        <w:rPr>
          <w:rFonts w:ascii="Times New Roman" w:hAnsi="Times New Roman"/>
          <w:sz w:val="24"/>
          <w:szCs w:val="24"/>
          <w:u w:val="single"/>
          <w:lang w:val="en-GB"/>
        </w:rPr>
        <w:t>Licence</w:t>
      </w:r>
      <w:r w:rsidR="00D84817">
        <w:rPr>
          <w:rFonts w:ascii="Times New Roman" w:hAnsi="Times New Roman"/>
          <w:sz w:val="24"/>
          <w:szCs w:val="24"/>
          <w:u w:val="single"/>
          <w:lang w:val="en-GB"/>
        </w:rPr>
        <w:t>:</w:t>
      </w:r>
      <w:r w:rsidRPr="004A1246">
        <w:rPr>
          <w:rFonts w:ascii="Times New Roman" w:hAnsi="Times New Roman"/>
          <w:sz w:val="24"/>
          <w:szCs w:val="24"/>
          <w:lang w:val="en-GB"/>
        </w:rPr>
        <w:t xml:space="preserve"> End user licence agreem</w:t>
      </w:r>
      <w:r>
        <w:rPr>
          <w:rFonts w:ascii="Times New Roman" w:hAnsi="Times New Roman"/>
          <w:sz w:val="24"/>
          <w:szCs w:val="24"/>
          <w:lang w:val="en-GB"/>
        </w:rPr>
        <w:t>e</w:t>
      </w:r>
      <w:r w:rsidRPr="004A1246">
        <w:rPr>
          <w:rFonts w:ascii="Times New Roman" w:hAnsi="Times New Roman"/>
          <w:sz w:val="24"/>
          <w:szCs w:val="24"/>
          <w:lang w:val="en-GB"/>
        </w:rPr>
        <w:t>nt</w:t>
      </w:r>
    </w:p>
    <w:p w:rsidR="00D84817" w:rsidRPr="00D84817" w:rsidRDefault="00D84817" w:rsidP="006600DA">
      <w:pPr>
        <w:rPr>
          <w:lang w:val="en-GB"/>
        </w:rPr>
      </w:pPr>
    </w:p>
    <w:p w:rsidR="00690A5A" w:rsidRDefault="00690A5A" w:rsidP="00DA4871">
      <w:pPr>
        <w:pStyle w:val="Heading2"/>
        <w:numPr>
          <w:ilvl w:val="0"/>
          <w:numId w:val="24"/>
        </w:numPr>
        <w:rPr>
          <w:rFonts w:ascii="Times New Roman" w:hAnsi="Times New Roman"/>
          <w:lang w:val="en-GB"/>
        </w:rPr>
      </w:pPr>
      <w:bookmarkStart w:id="423" w:name="_Ref394573168"/>
      <w:bookmarkStart w:id="424" w:name="_Toc412107659"/>
      <w:r w:rsidRPr="004D2DFE">
        <w:rPr>
          <w:lang w:val="en-GB"/>
        </w:rPr>
        <w:t>Exploration</w:t>
      </w:r>
      <w:r w:rsidRPr="00ED0668">
        <w:rPr>
          <w:rFonts w:ascii="Times New Roman" w:hAnsi="Times New Roman"/>
          <w:lang w:val="en-GB"/>
        </w:rPr>
        <w:t xml:space="preserve"> </w:t>
      </w:r>
      <w:r w:rsidRPr="004D2DFE">
        <w:rPr>
          <w:lang w:val="en-GB"/>
        </w:rPr>
        <w:t>mode</w:t>
      </w:r>
      <w:bookmarkEnd w:id="422"/>
      <w:bookmarkEnd w:id="423"/>
      <w:bookmarkEnd w:id="424"/>
    </w:p>
    <w:p w:rsidR="00690A5A" w:rsidRDefault="00690A5A" w:rsidP="003F119D">
      <w:pPr>
        <w:rPr>
          <w:lang w:val="en-GB"/>
        </w:rPr>
      </w:pPr>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1207FB">
          <w:rPr>
            <w:rStyle w:val="Hyperlink"/>
            <w:lang w:val="en-GB"/>
          </w:rPr>
          <w:t>5</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1207FB">
          <w:rPr>
            <w:rStyle w:val="Hyperlink"/>
            <w:lang w:val="en-GB"/>
          </w:rPr>
          <w:t>5.1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1207FB">
          <w:rPr>
            <w:lang w:val="en-GB"/>
          </w:rPr>
          <w:t>5.2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proofErr w:type="gramStart"/>
        <w:r w:rsidR="004370C6" w:rsidRPr="004370C6">
          <w:rPr>
            <w:rStyle w:val="Hyperlink"/>
            <w:lang w:val="en-GB"/>
          </w:rPr>
          <w:t>S</w:t>
        </w:r>
        <w:r w:rsidR="00690A5A" w:rsidRPr="004370C6">
          <w:rPr>
            <w:rStyle w:val="Hyperlink"/>
            <w:lang w:val="en-GB"/>
          </w:rPr>
          <w:t xml:space="preserve">ection </w:t>
        </w:r>
        <w:proofErr w:type="gramEnd"/>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1207FB">
          <w:rPr>
            <w:rStyle w:val="Hyperlink"/>
            <w:lang w:val="en-GB"/>
          </w:rPr>
          <w:t>5.3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690A5A" w:rsidP="00F27FB6">
      <w:pPr>
        <w:jc w:val="both"/>
        <w:rPr>
          <w:lang w:val="en-GB"/>
        </w:rPr>
      </w:pPr>
    </w:p>
    <w:p w:rsidR="00690A5A" w:rsidRDefault="008A7E62" w:rsidP="00F27FB6">
      <w:pPr>
        <w:rPr>
          <w:lang w:val="en-GB"/>
        </w:rPr>
      </w:pPr>
      <w:r>
        <w:rPr>
          <w:noProof/>
        </w:rPr>
        <w:drawing>
          <wp:inline distT="0" distB="0" distL="0" distR="0" wp14:anchorId="60B1033C" wp14:editId="01D60B1D">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F27FB6">
      <w:pPr>
        <w:pStyle w:val="Caption"/>
      </w:pPr>
    </w:p>
    <w:p w:rsidR="00690A5A" w:rsidRDefault="00690A5A" w:rsidP="00F27FB6">
      <w:pPr>
        <w:pStyle w:val="Caption"/>
      </w:pPr>
      <w:r>
        <w:t xml:space="preserve">Figure </w:t>
      </w:r>
      <w:r w:rsidR="00446197">
        <w:fldChar w:fldCharType="begin"/>
      </w:r>
      <w:r w:rsidR="00446197">
        <w:instrText xml:space="preserve"> SEQ Figure \* ARABIC </w:instrText>
      </w:r>
      <w:r w:rsidR="00446197">
        <w:fldChar w:fldCharType="separate"/>
      </w:r>
      <w:r w:rsidR="001207FB">
        <w:rPr>
          <w:noProof/>
        </w:rPr>
        <w:t>11</w:t>
      </w:r>
      <w:r w:rsidR="00446197">
        <w:rPr>
          <w:noProof/>
        </w:rPr>
        <w:fldChar w:fldCharType="end"/>
      </w:r>
      <w:r>
        <w:t xml:space="preserve">  The DELTA main interface (starting window)  </w:t>
      </w:r>
    </w:p>
    <w:p w:rsidR="00690A5A" w:rsidRDefault="00690A5A" w:rsidP="00F27FB6"/>
    <w:p w:rsidR="00690A5A" w:rsidRDefault="00690A5A" w:rsidP="00AF6A76">
      <w:pPr>
        <w:pStyle w:val="Caption"/>
      </w:pPr>
    </w:p>
    <w:p w:rsidR="00690A5A" w:rsidRPr="00EE71FC" w:rsidRDefault="00690A5A" w:rsidP="00DA4871">
      <w:pPr>
        <w:pStyle w:val="Heading3"/>
        <w:numPr>
          <w:ilvl w:val="1"/>
          <w:numId w:val="24"/>
        </w:numPr>
        <w:rPr>
          <w:lang w:val="en-GB"/>
        </w:rPr>
      </w:pPr>
      <w:bookmarkStart w:id="425" w:name="_The_data_selection"/>
      <w:bookmarkStart w:id="426" w:name="_Toc284940320"/>
      <w:bookmarkStart w:id="427" w:name="_Ref343511474"/>
      <w:bookmarkStart w:id="428" w:name="_Ref392252552"/>
      <w:bookmarkStart w:id="429" w:name="_Ref392252565"/>
      <w:bookmarkStart w:id="430" w:name="_Ref392252571"/>
      <w:bookmarkStart w:id="431" w:name="_Ref392252790"/>
      <w:bookmarkStart w:id="432" w:name="_Ref394562984"/>
      <w:bookmarkStart w:id="433" w:name="_Ref394573120"/>
      <w:bookmarkStart w:id="434" w:name="_Toc412107660"/>
      <w:bookmarkEnd w:id="425"/>
      <w:r w:rsidRPr="00EE71FC">
        <w:rPr>
          <w:lang w:val="en-GB"/>
        </w:rPr>
        <w:t>The data selection interface</w:t>
      </w:r>
      <w:bookmarkEnd w:id="426"/>
      <w:bookmarkEnd w:id="427"/>
      <w:bookmarkEnd w:id="428"/>
      <w:bookmarkEnd w:id="429"/>
      <w:bookmarkEnd w:id="430"/>
      <w:bookmarkEnd w:id="431"/>
      <w:bookmarkEnd w:id="432"/>
      <w:bookmarkEnd w:id="433"/>
      <w:bookmarkEnd w:id="434"/>
      <w:r w:rsidRPr="00EE71FC">
        <w:rPr>
          <w:lang w:val="en-GB"/>
        </w:rPr>
        <w:t xml:space="preserve"> </w:t>
      </w:r>
    </w:p>
    <w:p w:rsidR="00690A5A" w:rsidRDefault="00690A5A" w:rsidP="00605672">
      <w:pPr>
        <w:rPr>
          <w:lang w:val="en-GB"/>
        </w:rPr>
      </w:pPr>
    </w:p>
    <w:p w:rsidR="00690A5A" w:rsidRDefault="00690A5A" w:rsidP="00605672">
      <w:pPr>
        <w:jc w:val="both"/>
        <w:rPr>
          <w:lang w:val="en-GB"/>
        </w:rPr>
      </w:pPr>
      <w:r>
        <w:rPr>
          <w:lang w:val="en-GB"/>
        </w:rPr>
        <w:t xml:space="preserve">A selection has to be made by the user in terms of </w:t>
      </w:r>
    </w:p>
    <w:p w:rsidR="00690A5A" w:rsidRDefault="00690A5A" w:rsidP="00605672">
      <w:pPr>
        <w:jc w:val="both"/>
        <w:rPr>
          <w:lang w:val="en-GB"/>
        </w:rPr>
      </w:pPr>
      <w:r>
        <w:rPr>
          <w:lang w:val="en-GB"/>
        </w:rPr>
        <w:t xml:space="preserve">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29138D" w:rsidRDefault="00690A5A" w:rsidP="00E66B00">
      <w:pPr>
        <w:numPr>
          <w:ilvl w:val="0"/>
          <w:numId w:val="4"/>
        </w:numPr>
        <w:jc w:val="both"/>
        <w:rPr>
          <w:lang w:val="en-GB"/>
        </w:rPr>
      </w:pPr>
      <w:r w:rsidRPr="00BC1372">
        <w:t xml:space="preserve">a monitoring station </w:t>
      </w:r>
    </w:p>
    <w:p w:rsidR="00690A5A" w:rsidRPr="00BC1372" w:rsidRDefault="00690A5A" w:rsidP="00605672">
      <w:pPr>
        <w:ind w:left="360"/>
        <w:jc w:val="both"/>
        <w:rPr>
          <w:lang w:val="en-GB"/>
        </w:rPr>
      </w:pP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1207FB" w:rsidRPr="00F90CE1">
        <w:rPr>
          <w:lang w:val="it-IT"/>
        </w:rPr>
        <w:t xml:space="preserve">Figure </w:t>
      </w:r>
      <w:r w:rsidR="001207FB">
        <w:rPr>
          <w:noProof/>
          <w:lang w:val="it-IT"/>
        </w:rPr>
        <w:t>12</w:t>
      </w:r>
      <w:r>
        <w:rPr>
          <w:lang w:val="en-GB"/>
        </w:rPr>
        <w:fldChar w:fldCharType="end"/>
      </w:r>
      <w:r>
        <w:rPr>
          <w:lang w:val="en-GB"/>
        </w:rPr>
        <w:t xml:space="preserve">. </w:t>
      </w:r>
    </w:p>
    <w:p w:rsidR="00EE71FC" w:rsidRDefault="00EE71FC" w:rsidP="00605672">
      <w:pPr>
        <w:jc w:val="both"/>
        <w:rPr>
          <w:lang w:val="en-GB"/>
        </w:rPr>
      </w:pP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Default="00EE71FC" w:rsidP="00DA4871">
      <w:pPr>
        <w:numPr>
          <w:ilvl w:val="0"/>
          <w:numId w:val="6"/>
        </w:numPr>
      </w:pPr>
      <w:r w:rsidRPr="00311794">
        <w:rPr>
          <w:b/>
        </w:rPr>
        <w:t>Optionally save:</w:t>
      </w:r>
      <w:r>
        <w:t xml:space="preserve">  You may save the list of stations by clicking the ’Save </w:t>
      </w:r>
      <w:proofErr w:type="spellStart"/>
      <w:r>
        <w:t>Obs’</w:t>
      </w:r>
      <w:proofErr w:type="spellEnd"/>
      <w:r>
        <w:t xml:space="preserve"> button (the ‘Load </w:t>
      </w:r>
      <w:proofErr w:type="spellStart"/>
      <w:r>
        <w:t>Obs’</w:t>
      </w:r>
      <w:proofErr w:type="spellEnd"/>
      <w:r>
        <w:t xml:space="preserve"> button allows you to retrieve a previously saved list).</w:t>
      </w:r>
    </w:p>
    <w:p w:rsidR="00EE71FC" w:rsidRDefault="00EE71FC" w:rsidP="00EE71FC">
      <w:pPr>
        <w:jc w:val="both"/>
        <w:rPr>
          <w:lang w:val="en-GB"/>
        </w:rPr>
      </w:pPr>
    </w:p>
    <w:p w:rsidR="00EE71FC" w:rsidRDefault="00EE71FC" w:rsidP="00EE71FC">
      <w:pPr>
        <w:jc w:val="both"/>
        <w:rPr>
          <w:lang w:val="en-GB"/>
        </w:rPr>
      </w:pPr>
      <w:r>
        <w:rPr>
          <w:lang w:val="en-GB"/>
        </w:rPr>
        <w:t>Some more details follow.</w:t>
      </w:r>
    </w:p>
    <w:p w:rsidR="00EE71FC" w:rsidRDefault="00EE71FC" w:rsidP="00605672">
      <w:pPr>
        <w:jc w:val="both"/>
        <w:rPr>
          <w:lang w:val="en-GB"/>
        </w:rPr>
      </w:pPr>
    </w:p>
    <w:p w:rsidR="00690A5A"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4143C5" w:rsidRDefault="004143C5" w:rsidP="00605672">
      <w:pPr>
        <w:jc w:val="both"/>
        <w:rPr>
          <w:lang w:val="en-GB"/>
        </w:rPr>
      </w:pP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690A5A" w:rsidRDefault="00690A5A" w:rsidP="00605672">
      <w:pPr>
        <w:jc w:val="both"/>
        <w:rPr>
          <w:lang w:val="en-GB"/>
        </w:rPr>
      </w:pPr>
    </w:p>
    <w:p w:rsidR="0070402A"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EE71FC" w:rsidRDefault="00EE71FC" w:rsidP="00BD12F6">
      <w:pPr>
        <w:jc w:val="both"/>
        <w:rPr>
          <w:lang w:val="en-GB"/>
        </w:rPr>
      </w:pP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70402A" w:rsidRDefault="0070402A" w:rsidP="00BD12F6">
      <w:pPr>
        <w:jc w:val="both"/>
        <w:rPr>
          <w:lang w:val="en-GB"/>
        </w:rPr>
      </w:pPr>
    </w:p>
    <w:p w:rsidR="00690A5A" w:rsidRDefault="0070402A" w:rsidP="00BD12F6">
      <w:pPr>
        <w:jc w:val="both"/>
        <w:rPr>
          <w:lang w:val="en-GB"/>
        </w:rPr>
      </w:pPr>
      <w:r>
        <w:rPr>
          <w:lang w:val="en-GB"/>
        </w:rPr>
        <w:t xml:space="preserve">Modality (2): In order to save the station selection only, </w:t>
      </w:r>
      <w:r w:rsidR="00690A5A">
        <w:rPr>
          <w:lang w:val="en-GB"/>
        </w:rPr>
        <w:t xml:space="preserve">press the button ‘save </w:t>
      </w:r>
      <w:proofErr w:type="spellStart"/>
      <w:r w:rsidR="00690A5A">
        <w:rPr>
          <w:lang w:val="en-GB"/>
        </w:rPr>
        <w:t>obs’</w:t>
      </w:r>
      <w:proofErr w:type="spellEnd"/>
      <w:r w:rsidR="00690A5A">
        <w:rPr>
          <w:lang w:val="en-GB"/>
        </w:rPr>
        <w:t xml:space="preserve">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xml:space="preserve">. By default the file is saved in the </w:t>
      </w:r>
      <w:proofErr w:type="spellStart"/>
      <w:r w:rsidR="00690A5A" w:rsidRPr="006E7D82">
        <w:rPr>
          <w:lang w:val="en-GB"/>
        </w:rPr>
        <w:t>dir</w:t>
      </w:r>
      <w:proofErr w:type="spellEnd"/>
      <w:r w:rsidR="00690A5A" w:rsidRPr="006E7D82">
        <w:rPr>
          <w:lang w:val="en-GB"/>
        </w:rPr>
        <w:t>…. \save.</w:t>
      </w:r>
      <w:r w:rsidR="00690A5A" w:rsidRPr="006E7D82">
        <w:rPr>
          <w:b/>
          <w:lang w:val="en-GB"/>
        </w:rPr>
        <w:t xml:space="preserve"> </w:t>
      </w:r>
      <w:r w:rsidR="00690A5A" w:rsidRPr="006E7D82">
        <w:rPr>
          <w:lang w:val="en-GB"/>
        </w:rPr>
        <w:t xml:space="preserve">To reload the saved </w:t>
      </w:r>
      <w:proofErr w:type="gramStart"/>
      <w:r w:rsidR="00690A5A" w:rsidRPr="006E7D82">
        <w:rPr>
          <w:lang w:val="en-GB"/>
        </w:rPr>
        <w:t>selections,</w:t>
      </w:r>
      <w:proofErr w:type="gramEnd"/>
      <w:r w:rsidR="00690A5A">
        <w:rPr>
          <w:lang w:val="en-GB"/>
        </w:rPr>
        <w:t xml:space="preserve"> -press the button “Load </w:t>
      </w:r>
      <w:proofErr w:type="spellStart"/>
      <w:r w:rsidR="00690A5A">
        <w:rPr>
          <w:lang w:val="en-GB"/>
        </w:rPr>
        <w:t>Obs</w:t>
      </w:r>
      <w:proofErr w:type="spellEnd"/>
      <w:r w:rsidR="00690A5A">
        <w:rPr>
          <w:lang w:val="en-GB"/>
        </w:rPr>
        <w:t xml:space="preserve">”. </w:t>
      </w:r>
    </w:p>
    <w:p w:rsidR="00690A5A" w:rsidRDefault="00690A5A" w:rsidP="00BD12F6">
      <w:pPr>
        <w:jc w:val="both"/>
        <w:rPr>
          <w:lang w:val="en-GB"/>
        </w:rPr>
      </w:pPr>
    </w:p>
    <w:p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lastRenderedPageBreak/>
        <w:drawing>
          <wp:inline distT="0" distB="0" distL="0" distR="0" wp14:anchorId="50EE922F" wp14:editId="6B6AE312">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Default="00690A5A" w:rsidP="00605672">
      <w:pPr>
        <w:pStyle w:val="Caption"/>
        <w:spacing w:before="120"/>
        <w:rPr>
          <w:lang w:val="en-GB"/>
        </w:rPr>
      </w:pPr>
      <w:bookmarkStart w:id="435"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1207FB">
        <w:rPr>
          <w:noProof/>
          <w:lang w:val="it-IT"/>
        </w:rPr>
        <w:t>12</w:t>
      </w:r>
      <w:r w:rsidR="002F574B">
        <w:rPr>
          <w:noProof/>
        </w:rPr>
        <w:fldChar w:fldCharType="end"/>
      </w:r>
      <w:bookmarkEnd w:id="435"/>
      <w:r w:rsidRPr="00F90CE1">
        <w:rPr>
          <w:lang w:val="it-IT"/>
        </w:rPr>
        <w:t xml:space="preserve">: DELTA data selection interface. </w:t>
      </w:r>
    </w:p>
    <w:p w:rsidR="00690A5A" w:rsidRDefault="00690A5A" w:rsidP="00605672">
      <w:pPr>
        <w:rPr>
          <w:lang w:val="en-GB"/>
        </w:rPr>
      </w:pPr>
    </w:p>
    <w:p w:rsidR="00690A5A" w:rsidRPr="00EE71FC" w:rsidRDefault="00690A5A" w:rsidP="00DA4871">
      <w:pPr>
        <w:pStyle w:val="Heading3"/>
        <w:numPr>
          <w:ilvl w:val="1"/>
          <w:numId w:val="24"/>
        </w:numPr>
        <w:rPr>
          <w:lang w:val="en-GB"/>
        </w:rPr>
      </w:pPr>
      <w:bookmarkStart w:id="436" w:name="_The_analysis_interface"/>
      <w:bookmarkStart w:id="437" w:name="_Toc284940321"/>
      <w:bookmarkStart w:id="438" w:name="_Ref392252801"/>
      <w:bookmarkStart w:id="439" w:name="_Ref394573128"/>
      <w:bookmarkStart w:id="440" w:name="_Toc412107661"/>
      <w:bookmarkEnd w:id="436"/>
      <w:r w:rsidRPr="00EE71FC">
        <w:rPr>
          <w:lang w:val="en-GB"/>
        </w:rPr>
        <w:t>The analysis interface</w:t>
      </w:r>
      <w:bookmarkEnd w:id="437"/>
      <w:bookmarkEnd w:id="438"/>
      <w:bookmarkEnd w:id="439"/>
      <w:bookmarkEnd w:id="440"/>
    </w:p>
    <w:p w:rsidR="00690A5A" w:rsidRDefault="00690A5A" w:rsidP="00605672">
      <w:pPr>
        <w:rPr>
          <w:lang w:val="en-GB"/>
        </w:rPr>
      </w:pPr>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1207FB">
        <w:t xml:space="preserve">Figure </w:t>
      </w:r>
      <w:r w:rsidR="001207FB">
        <w:rPr>
          <w:noProof/>
        </w:rPr>
        <w:t>13</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 xml:space="preserve">(“Time </w:t>
      </w:r>
      <w:proofErr w:type="spellStart"/>
      <w:r w:rsidR="00B33299">
        <w:rPr>
          <w:lang w:val="en-GB"/>
        </w:rPr>
        <w:t>Avg</w:t>
      </w:r>
      <w:proofErr w:type="spellEnd"/>
      <w:r w:rsidR="00B33299">
        <w:rPr>
          <w:lang w:val="en-GB"/>
        </w:rPr>
        <w:t>”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w:t>
      </w:r>
      <w:proofErr w:type="spellStart"/>
      <w:r>
        <w:rPr>
          <w:lang w:val="en-GB"/>
        </w:rPr>
        <w:t>barplots</w:t>
      </w:r>
      <w:proofErr w:type="spellEnd"/>
      <w:r>
        <w:rPr>
          <w:lang w:val="en-GB"/>
        </w:rPr>
        <w:t xml:space="preserve"> which is the common way to visualise single statistical metrics (Mean, RMSE, bias, IOA, </w:t>
      </w:r>
      <w:proofErr w:type="spellStart"/>
      <w:r>
        <w:rPr>
          <w:lang w:val="en-GB"/>
        </w:rPr>
        <w:t>Exceedance</w:t>
      </w:r>
      <w:proofErr w:type="spellEnd"/>
      <w:r>
        <w:rPr>
          <w:lang w:val="en-GB"/>
        </w:rPr>
        <w:t xml:space="preserve"> days...). Some of these statistics require threshold values which can be included (e.g. SOMO, </w:t>
      </w:r>
      <w:proofErr w:type="spellStart"/>
      <w:r>
        <w:rPr>
          <w:lang w:val="en-GB"/>
        </w:rPr>
        <w:t>Exceedance</w:t>
      </w:r>
      <w:proofErr w:type="spellEnd"/>
      <w:r>
        <w:rPr>
          <w:lang w:val="en-GB"/>
        </w:rPr>
        <w:t xml:space="preserve"> days…) on the same window. </w:t>
      </w:r>
      <w:r w:rsidR="00B33299">
        <w:rPr>
          <w:lang w:val="en-GB"/>
        </w:rPr>
        <w:t xml:space="preserve">The field for threshold values should contain numbers separated by </w:t>
      </w:r>
      <w:proofErr w:type="gramStart"/>
      <w:r w:rsidR="00B33299">
        <w:rPr>
          <w:lang w:val="en-GB"/>
        </w:rPr>
        <w:t>an</w:t>
      </w:r>
      <w:proofErr w:type="gramEnd"/>
      <w:r w:rsidR="00B33299">
        <w:rPr>
          <w:lang w:val="en-GB"/>
        </w:rPr>
        <w:t xml:space="preserve">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3B6A60D4" wp14:editId="7B11834F">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605672">
      <w:pPr>
        <w:pStyle w:val="Caption"/>
        <w:spacing w:before="120"/>
        <w:rPr>
          <w:lang w:val="en-GB"/>
        </w:rPr>
      </w:pPr>
      <w:bookmarkStart w:id="441" w:name="_Ref284592739"/>
      <w:r>
        <w:t xml:space="preserve">Figure </w:t>
      </w:r>
      <w:r w:rsidR="00446197">
        <w:fldChar w:fldCharType="begin"/>
      </w:r>
      <w:r w:rsidR="00446197">
        <w:instrText xml:space="preserve"> SEQ Figure \* ARABIC </w:instrText>
      </w:r>
      <w:r w:rsidR="00446197">
        <w:fldChar w:fldCharType="separate"/>
      </w:r>
      <w:r w:rsidR="001207FB">
        <w:rPr>
          <w:noProof/>
        </w:rPr>
        <w:t>13</w:t>
      </w:r>
      <w:r w:rsidR="00446197">
        <w:rPr>
          <w:noProof/>
        </w:rPr>
        <w:fldChar w:fldCharType="end"/>
      </w:r>
      <w:bookmarkEnd w:id="441"/>
      <w:r>
        <w:t>: DELTA analysis selection interface</w:t>
      </w:r>
    </w:p>
    <w:p w:rsidR="00690A5A" w:rsidRDefault="00690A5A" w:rsidP="00605672">
      <w:pPr>
        <w:rPr>
          <w:lang w:val="en-GB"/>
        </w:rPr>
      </w:pP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605672">
      <w:pPr>
        <w:jc w:val="both"/>
        <w:rPr>
          <w:lang w:val="en-GB"/>
        </w:rPr>
      </w:pP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605672">
      <w:pPr>
        <w:ind w:left="360"/>
        <w:jc w:val="both"/>
        <w:rPr>
          <w:lang w:val="en-GB"/>
        </w:rPr>
      </w:pPr>
    </w:p>
    <w:p w:rsidR="00690A5A" w:rsidRDefault="00690A5A" w:rsidP="00054F6A">
      <w:pPr>
        <w:jc w:val="both"/>
        <w:rPr>
          <w:lang w:val="en-GB"/>
        </w:rPr>
      </w:pPr>
      <w:r>
        <w:rPr>
          <w:lang w:val="en-GB"/>
        </w:rPr>
        <w:t>Note that for some statistics and pollutant choices, these flags will be automatically filled to the adequate values.</w:t>
      </w:r>
    </w:p>
    <w:p w:rsidR="00690A5A" w:rsidRDefault="00690A5A"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w:t>
      </w:r>
      <w:proofErr w:type="spellStart"/>
      <w:r>
        <w:rPr>
          <w:lang w:val="en-GB"/>
        </w:rPr>
        <w:t>elb</w:t>
      </w:r>
      <w:proofErr w:type="spellEnd"/>
      <w:r w:rsidRPr="006E7D82">
        <w:rPr>
          <w:lang w:val="en-GB"/>
        </w:rPr>
        <w:t xml:space="preserve">. By default the file is saved in the </w:t>
      </w:r>
      <w:proofErr w:type="spellStart"/>
      <w:r w:rsidRPr="006E7D82">
        <w:rPr>
          <w:lang w:val="en-GB"/>
        </w:rPr>
        <w:t>dir</w:t>
      </w:r>
      <w:proofErr w:type="spellEnd"/>
      <w:r w:rsidRPr="006E7D82">
        <w:rPr>
          <w:lang w:val="en-GB"/>
        </w:rPr>
        <w:t>….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A4871">
      <w:pPr>
        <w:pStyle w:val="Heading3"/>
        <w:numPr>
          <w:ilvl w:val="1"/>
          <w:numId w:val="24"/>
        </w:numPr>
        <w:rPr>
          <w:lang w:val="en-GB"/>
        </w:rPr>
      </w:pPr>
      <w:bookmarkStart w:id="442" w:name="_The_main_graphical"/>
      <w:bookmarkStart w:id="443" w:name="_Ref392252774"/>
      <w:bookmarkStart w:id="444" w:name="_Ref392252812"/>
      <w:bookmarkStart w:id="445" w:name="_Toc412107662"/>
      <w:bookmarkStart w:id="446" w:name="_Toc284940322"/>
      <w:bookmarkStart w:id="447" w:name="_Ref284944740"/>
      <w:bookmarkEnd w:id="442"/>
      <w:r w:rsidRPr="00EE71FC">
        <w:rPr>
          <w:lang w:val="en-GB"/>
        </w:rPr>
        <w:lastRenderedPageBreak/>
        <w:t>The main graphical interface</w:t>
      </w:r>
      <w:bookmarkEnd w:id="443"/>
      <w:bookmarkEnd w:id="444"/>
      <w:bookmarkEnd w:id="445"/>
    </w:p>
    <w:p w:rsidR="00690A5A" w:rsidRDefault="00690A5A" w:rsidP="00C236F5">
      <w:pPr>
        <w:rPr>
          <w:lang w:val="en-GB"/>
        </w:rPr>
      </w:pPr>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proofErr w:type="gramStart"/>
      <w:r w:rsidR="009B26E5">
        <w:rPr>
          <w:lang w:val="en-GB"/>
        </w:rPr>
        <w:t xml:space="preserve">The </w:t>
      </w:r>
      <w:r>
        <w:rPr>
          <w:lang w:val="en-GB"/>
        </w:rPr>
        <w:t xml:space="preserve">Delta Tool’s main graphical interface </w:t>
      </w:r>
      <w:r w:rsidR="009B26E5">
        <w:rPr>
          <w:lang w:val="en-GB"/>
        </w:rPr>
        <w:t xml:space="preserve">will then pop-up </w:t>
      </w:r>
      <w:r>
        <w:rPr>
          <w:lang w:val="en-GB"/>
        </w:rPr>
        <w:t>(unless you have made selections that the tool does not support).</w:t>
      </w:r>
      <w:proofErr w:type="gramEnd"/>
      <w:r>
        <w:rPr>
          <w:lang w:val="en-GB"/>
        </w:rPr>
        <w:t xml:space="preserve"> </w:t>
      </w:r>
    </w:p>
    <w:p w:rsidR="00690A5A" w:rsidRDefault="00690A5A" w:rsidP="00C236F5">
      <w:pPr>
        <w:jc w:val="both"/>
        <w:rPr>
          <w:lang w:val="en-GB"/>
        </w:rPr>
      </w:pPr>
      <w:r>
        <w:rPr>
          <w:lang w:val="en-GB"/>
        </w:rPr>
        <w:t>The screen is divided into two main areas:</w:t>
      </w:r>
    </w:p>
    <w:p w:rsidR="00690A5A" w:rsidRDefault="00690A5A" w:rsidP="00C236F5">
      <w:pPr>
        <w:jc w:val="both"/>
        <w:rPr>
          <w:lang w:val="en-GB"/>
        </w:rPr>
      </w:pP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ind w:left="360"/>
        <w:jc w:val="both"/>
        <w:rPr>
          <w:lang w:val="en-GB"/>
        </w:rPr>
      </w:pP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690A5A" w:rsidP="00C236F5">
      <w:pPr>
        <w:keepNext/>
        <w:jc w:val="both"/>
        <w:rPr>
          <w:lang w:val="en-GB"/>
        </w:rPr>
      </w:pPr>
    </w:p>
    <w:p w:rsidR="00690A5A" w:rsidRDefault="009B26E5" w:rsidP="009B26E5">
      <w:pPr>
        <w:keepNext/>
        <w:jc w:val="center"/>
      </w:pPr>
      <w:r>
        <w:rPr>
          <w:noProof/>
        </w:rPr>
        <w:drawing>
          <wp:inline distT="0" distB="0" distL="0" distR="0" wp14:anchorId="08C12411" wp14:editId="749152AD">
            <wp:extent cx="4986266" cy="3390768"/>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89733" cy="3393126"/>
                    </a:xfrm>
                    <a:prstGeom prst="rect">
                      <a:avLst/>
                    </a:prstGeom>
                    <a:noFill/>
                  </pic:spPr>
                </pic:pic>
              </a:graphicData>
            </a:graphic>
          </wp:inline>
        </w:drawing>
      </w:r>
    </w:p>
    <w:p w:rsidR="00690A5A" w:rsidRDefault="00690A5A" w:rsidP="00C236F5">
      <w:pPr>
        <w:pStyle w:val="Caption"/>
        <w:spacing w:before="120"/>
        <w:rPr>
          <w:lang w:val="en-GB"/>
        </w:rPr>
      </w:pPr>
      <w:r>
        <w:t xml:space="preserve">Figure </w:t>
      </w:r>
      <w:r w:rsidR="00446197">
        <w:fldChar w:fldCharType="begin"/>
      </w:r>
      <w:r w:rsidR="00446197">
        <w:instrText xml:space="preserve"> SEQ Figure \* ARABIC </w:instrText>
      </w:r>
      <w:r w:rsidR="00446197">
        <w:fldChar w:fldCharType="separate"/>
      </w:r>
      <w:r w:rsidR="001207FB">
        <w:rPr>
          <w:noProof/>
        </w:rPr>
        <w:t>14</w:t>
      </w:r>
      <w:r w:rsidR="00446197">
        <w:rPr>
          <w:noProof/>
        </w:rPr>
        <w:fldChar w:fldCharType="end"/>
      </w:r>
      <w:r>
        <w:t>: DELTA main graphical window.</w:t>
      </w:r>
    </w:p>
    <w:p w:rsidR="00690A5A" w:rsidRDefault="00690A5A">
      <w:pPr>
        <w:rPr>
          <w:lang w:val="en-GB"/>
        </w:rPr>
      </w:pPr>
      <w:r>
        <w:rPr>
          <w:lang w:val="en-GB"/>
        </w:rPr>
        <w:br w:type="page"/>
      </w:r>
    </w:p>
    <w:p w:rsidR="00450249" w:rsidRDefault="00450249" w:rsidP="00DA4871">
      <w:pPr>
        <w:pStyle w:val="Heading2"/>
        <w:numPr>
          <w:ilvl w:val="0"/>
          <w:numId w:val="24"/>
        </w:numPr>
        <w:rPr>
          <w:lang w:val="en-GB"/>
        </w:rPr>
      </w:pPr>
      <w:bookmarkStart w:id="448" w:name="_Toc412107663"/>
      <w:bookmarkStart w:id="449" w:name="_Toc284940325"/>
      <w:bookmarkEnd w:id="446"/>
      <w:bookmarkEnd w:id="447"/>
      <w:r>
        <w:rPr>
          <w:lang w:val="en-GB"/>
        </w:rPr>
        <w:lastRenderedPageBreak/>
        <w:t>DELTA functionalities and user’s tuning option</w:t>
      </w:r>
      <w:r w:rsidR="00DE4B8F">
        <w:rPr>
          <w:lang w:val="en-GB"/>
        </w:rPr>
        <w:t>s</w:t>
      </w:r>
      <w:bookmarkEnd w:id="448"/>
    </w:p>
    <w:p w:rsidR="005E2562" w:rsidRPr="00340FF8" w:rsidRDefault="007E0FED" w:rsidP="00DA4871">
      <w:pPr>
        <w:pStyle w:val="Heading3"/>
        <w:numPr>
          <w:ilvl w:val="1"/>
          <w:numId w:val="24"/>
        </w:numPr>
        <w:rPr>
          <w:rFonts w:cs="Arial"/>
          <w:szCs w:val="26"/>
          <w:lang w:val="en-GB"/>
        </w:rPr>
      </w:pPr>
      <w:bookmarkStart w:id="450" w:name="_“Playing”_with_uncertainty"/>
      <w:bookmarkStart w:id="451" w:name="_Ref398371095"/>
      <w:bookmarkStart w:id="452" w:name="_Ref398371107"/>
      <w:bookmarkStart w:id="453" w:name="_Ref398373453"/>
      <w:bookmarkStart w:id="454" w:name="_Toc412107664"/>
      <w:bookmarkEnd w:id="450"/>
      <w:r w:rsidRPr="00340FF8">
        <w:rPr>
          <w:rFonts w:cs="Arial"/>
          <w:szCs w:val="26"/>
          <w:lang w:val="en-GB"/>
        </w:rPr>
        <w:t>“</w:t>
      </w:r>
      <w:r w:rsidR="00450249" w:rsidRPr="00340FF8">
        <w:rPr>
          <w:rFonts w:cs="Arial"/>
          <w:szCs w:val="26"/>
          <w:lang w:val="en-GB"/>
        </w:rPr>
        <w:t>Playing</w:t>
      </w:r>
      <w:r w:rsidRPr="00340FF8">
        <w:rPr>
          <w:rFonts w:cs="Arial"/>
          <w:szCs w:val="26"/>
          <w:lang w:val="en-GB"/>
        </w:rPr>
        <w:t>”</w:t>
      </w:r>
      <w:r w:rsidR="00450249" w:rsidRPr="00340FF8">
        <w:rPr>
          <w:rFonts w:cs="Arial"/>
          <w:szCs w:val="26"/>
          <w:lang w:val="en-GB"/>
        </w:rPr>
        <w:t xml:space="preserve"> with uncertainty parameters</w:t>
      </w:r>
      <w:r w:rsidR="00305EF9" w:rsidRPr="00340FF8">
        <w:rPr>
          <w:rFonts w:cs="Arial"/>
          <w:szCs w:val="26"/>
          <w:lang w:val="en-GB"/>
        </w:rPr>
        <w:t>: the “</w:t>
      </w:r>
      <w:proofErr w:type="spellStart"/>
      <w:r w:rsidR="00305EF9" w:rsidRPr="00340FF8">
        <w:rPr>
          <w:rFonts w:cs="Arial"/>
          <w:szCs w:val="26"/>
          <w:lang w:val="en-GB"/>
        </w:rPr>
        <w:t>goals_criteria_oc</w:t>
      </w:r>
      <w:proofErr w:type="spellEnd"/>
      <w:r w:rsidR="00305EF9" w:rsidRPr="00340FF8">
        <w:rPr>
          <w:rFonts w:cs="Arial"/>
          <w:szCs w:val="26"/>
          <w:lang w:val="en-GB"/>
        </w:rPr>
        <w:t>” input file</w:t>
      </w:r>
      <w:bookmarkEnd w:id="451"/>
      <w:bookmarkEnd w:id="452"/>
      <w:bookmarkEnd w:id="453"/>
      <w:bookmarkEnd w:id="454"/>
    </w:p>
    <w:p w:rsidR="005A177B" w:rsidRPr="0023515B" w:rsidRDefault="005A177B" w:rsidP="006600DA">
      <w:pPr>
        <w:jc w:val="both"/>
        <w:rPr>
          <w:lang w:val="en-GB"/>
        </w:rPr>
      </w:pPr>
    </w:p>
    <w:p w:rsidR="0023515B" w:rsidRDefault="0023515B" w:rsidP="0023515B">
      <w:pPr>
        <w:jc w:val="both"/>
        <w:rPr>
          <w:lang w:val="en-GB"/>
        </w:rPr>
      </w:pPr>
      <w:r>
        <w:rPr>
          <w:lang w:val="en-GB"/>
        </w:rPr>
        <w:t>In the configuration file “</w:t>
      </w:r>
      <w:r w:rsidRPr="005E2562">
        <w:rPr>
          <w:lang w:val="en-GB"/>
        </w:rPr>
        <w:t>goals_criteria_oc</w:t>
      </w:r>
      <w:r>
        <w:rPr>
          <w:lang w:val="en-GB"/>
        </w:rPr>
        <w:t>.dat” the user can find lines of the type:</w:t>
      </w:r>
    </w:p>
    <w:p w:rsidR="0023515B" w:rsidRDefault="0023515B" w:rsidP="0023515B">
      <w:pPr>
        <w:jc w:val="both"/>
        <w:rPr>
          <w:lang w:val="en-GB"/>
        </w:rPr>
      </w:pPr>
    </w:p>
    <w:p w:rsidR="0023515B" w:rsidRDefault="0023515B" w:rsidP="0023515B">
      <w:pPr>
        <w:jc w:val="both"/>
        <w:rPr>
          <w:lang w:val="en-GB"/>
        </w:rPr>
      </w:pPr>
      <w:r w:rsidRPr="005E2562">
        <w:rPr>
          <w:lang w:val="en-GB"/>
        </w:rPr>
        <w:t>3</w:t>
      </w:r>
      <w:proofErr w:type="gramStart"/>
      <w:r w:rsidRPr="005E2562">
        <w:rPr>
          <w:lang w:val="en-GB"/>
        </w:rPr>
        <w:t>;PM10</w:t>
      </w:r>
      <w:proofErr w:type="gramEnd"/>
      <w:r w:rsidRPr="005E2562">
        <w:rPr>
          <w:lang w:val="en-GB"/>
        </w:rPr>
        <w:t>;ALL;OU;PMEAN;28*0.018*40*1*50*;</w:t>
      </w:r>
      <w:proofErr w:type="spellStart"/>
      <w:r w:rsidRPr="005E2562">
        <w:rPr>
          <w:lang w:val="en-GB"/>
        </w:rPr>
        <w:t>Descr</w:t>
      </w:r>
      <w:proofErr w:type="spellEnd"/>
      <w:r w:rsidRPr="005E2562">
        <w:rPr>
          <w:lang w:val="en-GB"/>
        </w:rPr>
        <w:t xml:space="preserve"> of: GC 56</w:t>
      </w:r>
    </w:p>
    <w:p w:rsidR="0023515B" w:rsidRDefault="0023515B" w:rsidP="0023515B">
      <w:pPr>
        <w:jc w:val="both"/>
        <w:rPr>
          <w:lang w:val="en-GB"/>
        </w:rPr>
      </w:pPr>
    </w:p>
    <w:p w:rsidR="0023515B" w:rsidRDefault="0023515B" w:rsidP="0023515B">
      <w:pPr>
        <w:jc w:val="both"/>
        <w:rPr>
          <w:lang w:val="en-GB"/>
        </w:rPr>
      </w:pPr>
      <w:r>
        <w:rPr>
          <w:lang w:val="en-GB"/>
        </w:rPr>
        <w:t>Lines with “OU” as fourth parameter contain all information required to calculate the value of the observation uncertainty used to derive the model quality objectives</w:t>
      </w:r>
      <w:r w:rsidR="00B85640">
        <w:rPr>
          <w:lang w:val="en-GB"/>
        </w:rPr>
        <w:t xml:space="preserve"> for one particular species and time average</w:t>
      </w:r>
      <w:r>
        <w:rPr>
          <w:lang w:val="en-GB"/>
        </w:rPr>
        <w:t>. The numbers separated by asterisks can be modified by the user to test alternative uncertainty estimates. By order, these nu</w:t>
      </w:r>
      <w:r w:rsidR="00B85640">
        <w:rPr>
          <w:lang w:val="en-GB"/>
        </w:rPr>
        <w:t>mbers represent (see equation 16</w:t>
      </w:r>
      <w:r>
        <w:rPr>
          <w:lang w:val="en-GB"/>
        </w:rPr>
        <w:t xml:space="preserve"> for details):</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6649DD">
        <w:rPr>
          <w:rFonts w:ascii="Times New Roman" w:hAnsi="Times New Roman"/>
          <w:position w:val="-10"/>
          <w:sz w:val="24"/>
          <w:szCs w:val="24"/>
          <w:lang w:val="en-GB"/>
        </w:rPr>
        <w:object w:dxaOrig="600" w:dyaOrig="360">
          <v:shape id="_x0000_i1076" type="#_x0000_t75" style="width:27pt;height:16.5pt" o:ole="">
            <v:imagedata r:id="rId130" o:title=""/>
          </v:shape>
          <o:OLEObject Type="Embed" ProgID="Equation.3" ShapeID="_x0000_i1076" DrawAspect="Content" ObjectID="_1486189785" r:id="rId131"/>
        </w:object>
      </w:r>
      <w:r w:rsidRPr="006649DD">
        <w:rPr>
          <w:rFonts w:ascii="Times New Roman" w:hAnsi="Times New Roman"/>
          <w:sz w:val="24"/>
          <w:szCs w:val="24"/>
          <w:lang w:val="en-GB"/>
        </w:rPr>
        <w:t>(28 in our example) expressed in percentage</w:t>
      </w:r>
      <w:r w:rsidR="00B85640">
        <w:rPr>
          <w:rFonts w:ascii="Times New Roman" w:hAnsi="Times New Roman"/>
          <w:sz w:val="24"/>
          <w:szCs w:val="24"/>
          <w:lang w:val="en-GB"/>
        </w:rPr>
        <w:t>. This is the expanded relative uncertainty (</w:t>
      </w:r>
      <w:r w:rsidR="00B85640" w:rsidRPr="006649DD">
        <w:rPr>
          <w:rFonts w:ascii="Times New Roman" w:hAnsi="Times New Roman"/>
          <w:position w:val="-10"/>
          <w:sz w:val="24"/>
          <w:szCs w:val="24"/>
          <w:lang w:val="en-GB"/>
        </w:rPr>
        <w:object w:dxaOrig="1300" w:dyaOrig="360">
          <v:shape id="_x0000_i1077" type="#_x0000_t75" style="width:58.5pt;height:16.5pt" o:ole="">
            <v:imagedata r:id="rId132" o:title=""/>
          </v:shape>
          <o:OLEObject Type="Embed" ProgID="Equation.3" ShapeID="_x0000_i1077" DrawAspect="Content" ObjectID="_1486189786" r:id="rId133"/>
        </w:object>
      </w:r>
      <w:r w:rsidR="00B85640">
        <w:rPr>
          <w:rFonts w:ascii="Times New Roman" w:hAnsi="Times New Roman"/>
          <w:sz w:val="24"/>
          <w:szCs w:val="24"/>
          <w:lang w:val="en-GB"/>
        </w:rPr>
        <w:t>)</w:t>
      </w:r>
    </w:p>
    <w:p w:rsidR="0023515B" w:rsidRPr="006649DD" w:rsidRDefault="0023515B" w:rsidP="00DA4871">
      <w:pPr>
        <w:pStyle w:val="ListParagraph"/>
        <w:numPr>
          <w:ilvl w:val="0"/>
          <w:numId w:val="33"/>
        </w:numPr>
        <w:jc w:val="both"/>
        <w:rPr>
          <w:rFonts w:ascii="Times New Roman" w:hAnsi="Times New Roman"/>
          <w:sz w:val="24"/>
          <w:szCs w:val="24"/>
          <w:lang w:val="en-GB"/>
        </w:rPr>
      </w:pPr>
      <w:r w:rsidRPr="005A177B">
        <w:rPr>
          <w:position w:val="-6"/>
          <w:lang w:val="fr-FR"/>
        </w:rPr>
        <w:object w:dxaOrig="300" w:dyaOrig="220">
          <v:shape id="_x0000_i1078" type="#_x0000_t75" style="width:16.5pt;height:11.5pt" o:ole="">
            <v:imagedata r:id="rId134" o:title=""/>
          </v:shape>
          <o:OLEObject Type="Embed" ProgID="Equation.3" ShapeID="_x0000_i1078" DrawAspect="Content" ObjectID="_1486189787" r:id="rId135"/>
        </w:object>
      </w:r>
      <w:r w:rsidRPr="006649DD">
        <w:rPr>
          <w:rFonts w:ascii="Times New Roman" w:hAnsi="Times New Roman"/>
          <w:sz w:val="24"/>
          <w:szCs w:val="24"/>
          <w:lang w:val="en-GB"/>
        </w:rPr>
        <w:t xml:space="preserve"> </w:t>
      </w:r>
      <w:r>
        <w:rPr>
          <w:rFonts w:ascii="Times New Roman" w:hAnsi="Times New Roman"/>
          <w:sz w:val="24"/>
          <w:szCs w:val="24"/>
          <w:lang w:val="en-GB"/>
        </w:rPr>
        <w:t>(0.018</w:t>
      </w:r>
      <w:r w:rsidRPr="006649DD">
        <w:rPr>
          <w:rFonts w:ascii="Times New Roman" w:hAnsi="Times New Roman"/>
          <w:sz w:val="24"/>
          <w:szCs w:val="24"/>
          <w:lang w:val="en-GB"/>
        </w:rPr>
        <w:t xml:space="preserve"> in our example) </w:t>
      </w:r>
    </w:p>
    <w:p w:rsidR="0023515B" w:rsidRPr="005A177B" w:rsidRDefault="0023515B" w:rsidP="00DA4871">
      <w:pPr>
        <w:pStyle w:val="ListParagraph"/>
        <w:numPr>
          <w:ilvl w:val="0"/>
          <w:numId w:val="33"/>
        </w:numPr>
        <w:jc w:val="both"/>
        <w:rPr>
          <w:rFonts w:ascii="Times New Roman" w:hAnsi="Times New Roman"/>
          <w:sz w:val="24"/>
          <w:szCs w:val="24"/>
          <w:lang w:val="en-GB"/>
        </w:rPr>
      </w:pPr>
      <w:proofErr w:type="spellStart"/>
      <w:r w:rsidRPr="005A177B">
        <w:rPr>
          <w:rFonts w:ascii="Times New Roman" w:hAnsi="Times New Roman"/>
          <w:sz w:val="24"/>
          <w:szCs w:val="24"/>
          <w:lang w:val="en-GB"/>
        </w:rPr>
        <w:t>Np</w:t>
      </w:r>
      <w:proofErr w:type="spellEnd"/>
      <w:r w:rsidRPr="005A177B">
        <w:rPr>
          <w:rFonts w:ascii="Times New Roman" w:hAnsi="Times New Roman"/>
          <w:sz w:val="24"/>
          <w:szCs w:val="24"/>
          <w:lang w:val="en-GB"/>
        </w:rPr>
        <w:t xml:space="preserve"> and </w:t>
      </w:r>
      <w:proofErr w:type="spellStart"/>
      <w:r w:rsidRPr="005A177B">
        <w:rPr>
          <w:rFonts w:ascii="Times New Roman" w:hAnsi="Times New Roman"/>
          <w:sz w:val="24"/>
          <w:szCs w:val="24"/>
          <w:lang w:val="en-GB"/>
        </w:rPr>
        <w:t>Nnp</w:t>
      </w:r>
      <w:proofErr w:type="spellEnd"/>
      <w:r w:rsidRPr="005A177B">
        <w:rPr>
          <w:rFonts w:ascii="Times New Roman" w:hAnsi="Times New Roman"/>
          <w:sz w:val="24"/>
          <w:szCs w:val="24"/>
          <w:lang w:val="en-GB"/>
        </w:rPr>
        <w:t xml:space="preserve"> (</w:t>
      </w:r>
      <w:r>
        <w:rPr>
          <w:rFonts w:ascii="Times New Roman" w:hAnsi="Times New Roman"/>
          <w:sz w:val="24"/>
          <w:szCs w:val="24"/>
          <w:lang w:val="en-GB"/>
        </w:rPr>
        <w:t>40 and 1 in our example)</w:t>
      </w:r>
    </w:p>
    <w:p w:rsidR="0023515B" w:rsidRPr="0023515B" w:rsidRDefault="0023515B" w:rsidP="00DA4871">
      <w:pPr>
        <w:pStyle w:val="ListParagraph"/>
        <w:numPr>
          <w:ilvl w:val="0"/>
          <w:numId w:val="33"/>
        </w:numPr>
        <w:jc w:val="both"/>
        <w:rPr>
          <w:lang w:val="en-GB"/>
        </w:rPr>
      </w:pPr>
      <w:r w:rsidRPr="0023515B">
        <w:rPr>
          <w:rFonts w:ascii="Times New Roman" w:hAnsi="Times New Roman"/>
          <w:sz w:val="24"/>
          <w:szCs w:val="24"/>
          <w:lang w:val="en-GB"/>
        </w:rPr>
        <w:t>RL the reference value (50 in our example)</w:t>
      </w:r>
    </w:p>
    <w:p w:rsidR="00B85640" w:rsidRDefault="007A29FB" w:rsidP="0023515B">
      <w:pPr>
        <w:jc w:val="both"/>
        <w:rPr>
          <w:b/>
          <w:u w:val="single"/>
          <w:lang w:val="en-GB"/>
        </w:rPr>
      </w:pPr>
      <w:r>
        <w:rPr>
          <w:b/>
          <w:u w:val="single"/>
          <w:lang w:val="en-GB"/>
        </w:rPr>
        <w:t>Testing d</w:t>
      </w:r>
      <w:r w:rsidR="00B85640" w:rsidRPr="00B85640">
        <w:rPr>
          <w:b/>
          <w:u w:val="single"/>
          <w:lang w:val="en-GB"/>
        </w:rPr>
        <w:t>ifferent PM10 measurement uncertainties</w:t>
      </w:r>
    </w:p>
    <w:p w:rsidR="00B85640" w:rsidRPr="00B85640" w:rsidRDefault="00B85640" w:rsidP="0023515B">
      <w:pPr>
        <w:jc w:val="both"/>
        <w:rPr>
          <w:b/>
          <w:u w:val="single"/>
          <w:lang w:val="en-GB"/>
        </w:rPr>
      </w:pPr>
    </w:p>
    <w:p w:rsidR="0023515B" w:rsidRDefault="0023515B" w:rsidP="0023515B">
      <w:pPr>
        <w:jc w:val="both"/>
        <w:rPr>
          <w:lang w:val="en-GB"/>
        </w:rPr>
      </w:pPr>
      <w:r>
        <w:rPr>
          <w:lang w:val="en-GB"/>
        </w:rPr>
        <w:t xml:space="preserve">Different experimental methodologies exist to measure PM, each characterized by a different level of uncertainty. The user can test the impact of switching between different uncertainty estimates, corresponding to values representative of the gravimetric (default reference), beta-ray and </w:t>
      </w:r>
      <w:proofErr w:type="spellStart"/>
      <w:r>
        <w:rPr>
          <w:lang w:val="en-GB"/>
        </w:rPr>
        <w:t>teom</w:t>
      </w:r>
      <w:proofErr w:type="spellEnd"/>
      <w:r>
        <w:rPr>
          <w:lang w:val="en-GB"/>
        </w:rPr>
        <w:t xml:space="preserve"> techniques. In the “</w:t>
      </w:r>
      <w:r w:rsidRPr="005E2562">
        <w:rPr>
          <w:lang w:val="en-GB"/>
        </w:rPr>
        <w:t>goals_criteria_oc</w:t>
      </w:r>
      <w:r>
        <w:rPr>
          <w:lang w:val="en-GB"/>
        </w:rPr>
        <w:t>.dat” configuration file, the following lines are visible:</w:t>
      </w:r>
    </w:p>
    <w:p w:rsidR="0023515B" w:rsidRDefault="0023515B" w:rsidP="0023515B">
      <w:pPr>
        <w:jc w:val="both"/>
        <w:rPr>
          <w:lang w:val="en-GB"/>
        </w:rPr>
      </w:pPr>
    </w:p>
    <w:p w:rsidR="0091449E" w:rsidRPr="00F17452" w:rsidRDefault="0091449E" w:rsidP="0091449E">
      <w:pPr>
        <w:jc w:val="both"/>
        <w:rPr>
          <w:sz w:val="20"/>
          <w:szCs w:val="20"/>
          <w:lang w:val="en-GB"/>
        </w:rPr>
      </w:pPr>
      <w:r w:rsidRPr="00F17452">
        <w:rPr>
          <w:sz w:val="20"/>
          <w:szCs w:val="20"/>
          <w:lang w:val="en-GB"/>
        </w:rPr>
        <w:t>26</w:t>
      </w:r>
      <w:proofErr w:type="gramStart"/>
      <w:r w:rsidRPr="00F17452">
        <w:rPr>
          <w:sz w:val="20"/>
          <w:szCs w:val="20"/>
          <w:lang w:val="en-GB"/>
        </w:rPr>
        <w:t>;PM10g</w:t>
      </w:r>
      <w:proofErr w:type="gramEnd"/>
      <w:r w:rsidRPr="00F17452">
        <w:rPr>
          <w:sz w:val="20"/>
          <w:szCs w:val="20"/>
          <w:lang w:val="en-GB"/>
        </w:rPr>
        <w:t>;ALL;OU;PMEAN;28*0.018*40*1*50</w:t>
      </w:r>
    </w:p>
    <w:p w:rsidR="0091449E" w:rsidRPr="00F17452" w:rsidRDefault="0091449E" w:rsidP="0091449E">
      <w:pPr>
        <w:jc w:val="both"/>
        <w:rPr>
          <w:sz w:val="20"/>
          <w:szCs w:val="20"/>
          <w:lang w:val="en-GB"/>
        </w:rPr>
      </w:pPr>
      <w:r w:rsidRPr="00F17452">
        <w:rPr>
          <w:sz w:val="20"/>
          <w:szCs w:val="20"/>
          <w:lang w:val="en-GB"/>
        </w:rPr>
        <w:t>27</w:t>
      </w:r>
      <w:proofErr w:type="gramStart"/>
      <w:r w:rsidRPr="00F17452">
        <w:rPr>
          <w:sz w:val="20"/>
          <w:szCs w:val="20"/>
          <w:lang w:val="en-GB"/>
        </w:rPr>
        <w:t>;PM10t</w:t>
      </w:r>
      <w:proofErr w:type="gramEnd"/>
      <w:r w:rsidRPr="00F17452">
        <w:rPr>
          <w:sz w:val="20"/>
          <w:szCs w:val="20"/>
          <w:lang w:val="en-GB"/>
        </w:rPr>
        <w:t>;ALL;OU;PMEAN;38*0.027*40*1*50</w:t>
      </w:r>
    </w:p>
    <w:p w:rsidR="0023515B" w:rsidRPr="00F17452" w:rsidRDefault="0091449E" w:rsidP="0091449E">
      <w:pPr>
        <w:jc w:val="both"/>
        <w:rPr>
          <w:sz w:val="20"/>
          <w:szCs w:val="20"/>
          <w:lang w:val="en-GB"/>
        </w:rPr>
      </w:pPr>
      <w:r w:rsidRPr="00F17452">
        <w:rPr>
          <w:sz w:val="20"/>
          <w:szCs w:val="20"/>
          <w:lang w:val="en-GB"/>
        </w:rPr>
        <w:t>28</w:t>
      </w:r>
      <w:proofErr w:type="gramStart"/>
      <w:r w:rsidRPr="00F17452">
        <w:rPr>
          <w:sz w:val="20"/>
          <w:szCs w:val="20"/>
          <w:lang w:val="en-GB"/>
        </w:rPr>
        <w:t>;PM10b</w:t>
      </w:r>
      <w:proofErr w:type="gramEnd"/>
      <w:r w:rsidRPr="00F17452">
        <w:rPr>
          <w:sz w:val="20"/>
          <w:szCs w:val="20"/>
          <w:lang w:val="en-GB"/>
        </w:rPr>
        <w:t>;ALL;OU;PMEAN;38*0.009*40*1*50</w:t>
      </w:r>
    </w:p>
    <w:p w:rsidR="0023515B" w:rsidRPr="00F17452" w:rsidRDefault="0023515B" w:rsidP="0023515B">
      <w:pPr>
        <w:jc w:val="both"/>
        <w:rPr>
          <w:sz w:val="20"/>
          <w:szCs w:val="20"/>
          <w:lang w:val="en-GB"/>
        </w:rPr>
      </w:pPr>
    </w:p>
    <w:p w:rsidR="0023515B" w:rsidRDefault="0023515B" w:rsidP="0023515B">
      <w:pPr>
        <w:jc w:val="both"/>
        <w:rPr>
          <w:lang w:val="en-GB"/>
        </w:rPr>
      </w:pPr>
      <w:r>
        <w:rPr>
          <w:lang w:val="en-GB"/>
        </w:rPr>
        <w:t xml:space="preserve">To switch among the different PM uncertainty estimates it is necessary to copy the number in between asterisks for the selected uncertainty estimate (PM10g for gravimetric, PM10t for TEOM and PM10b for beta-ray) and use them in the PM10 line used by DELTA.  </w:t>
      </w:r>
    </w:p>
    <w:p w:rsidR="009B7A96" w:rsidRDefault="009B7A96" w:rsidP="0023515B">
      <w:pPr>
        <w:jc w:val="both"/>
        <w:rPr>
          <w:lang w:val="en-GB"/>
        </w:rPr>
      </w:pPr>
    </w:p>
    <w:p w:rsidR="00B85640" w:rsidRDefault="00B85640" w:rsidP="00B85640">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85640" w:rsidRDefault="00B85640" w:rsidP="00B85640">
      <w:pPr>
        <w:jc w:val="both"/>
        <w:rPr>
          <w:b/>
          <w:u w:val="single"/>
          <w:lang w:val="en-GB"/>
        </w:rPr>
      </w:pPr>
    </w:p>
    <w:p w:rsidR="007A29FB" w:rsidRDefault="007A29FB" w:rsidP="009B7A96">
      <w:pPr>
        <w:jc w:val="both"/>
      </w:pPr>
      <w:r>
        <w:t xml:space="preserve">Two methodologies have been described in Sections </w:t>
      </w:r>
      <w:r>
        <w:fldChar w:fldCharType="begin"/>
      </w:r>
      <w:r>
        <w:instrText xml:space="preserve"> REF _Ref398395875 \r \h </w:instrText>
      </w:r>
      <w:r>
        <w:fldChar w:fldCharType="separate"/>
      </w:r>
      <w:r w:rsidR="001207FB">
        <w:t>4.4</w:t>
      </w:r>
      <w:r>
        <w:fldChar w:fldCharType="end"/>
      </w:r>
      <w:r>
        <w:t xml:space="preserve"> and </w:t>
      </w:r>
      <w:r>
        <w:fldChar w:fldCharType="begin"/>
      </w:r>
      <w:r>
        <w:instrText xml:space="preserve"> REF _Ref398395879 \r \h </w:instrText>
      </w:r>
      <w:r>
        <w:fldChar w:fldCharType="separate"/>
      </w:r>
      <w:r w:rsidR="001207FB">
        <w:t>4.5</w:t>
      </w:r>
      <w:r>
        <w:fldChar w:fldCharType="end"/>
      </w:r>
      <w:r>
        <w:t>. In the first case the user knows all required parameters and can introduce a new line at the end of the “goals_criteria_oc.dat” file as follows:</w:t>
      </w:r>
    </w:p>
    <w:p w:rsidR="007A29FB" w:rsidRDefault="007A29FB" w:rsidP="009B7A96">
      <w:pPr>
        <w:jc w:val="both"/>
      </w:pPr>
    </w:p>
    <w:p w:rsidR="007A29FB" w:rsidRPr="00F17452" w:rsidRDefault="007A29FB" w:rsidP="007A29FB">
      <w:pPr>
        <w:jc w:val="both"/>
        <w:rPr>
          <w:sz w:val="20"/>
          <w:szCs w:val="20"/>
          <w:lang w:val="en-GB"/>
        </w:rPr>
      </w:pPr>
      <w:r w:rsidRPr="00F17452">
        <w:rPr>
          <w:sz w:val="20"/>
          <w:szCs w:val="20"/>
          <w:lang w:val="en-GB"/>
        </w:rPr>
        <w:t>35</w:t>
      </w:r>
      <w:proofErr w:type="gramStart"/>
      <w:r w:rsidRPr="00F17452">
        <w:rPr>
          <w:sz w:val="20"/>
          <w:szCs w:val="20"/>
          <w:lang w:val="en-GB"/>
        </w:rPr>
        <w:t>;NEWSPEC</w:t>
      </w:r>
      <w:proofErr w:type="gramEnd"/>
      <w:r w:rsidRPr="00F17452">
        <w:rPr>
          <w:sz w:val="20"/>
          <w:szCs w:val="20"/>
          <w:lang w:val="en-GB"/>
        </w:rPr>
        <w:t>;ALL;OU;PMEAN;28*0.018*40*1*50*;</w:t>
      </w:r>
      <w:proofErr w:type="spellStart"/>
      <w:r w:rsidRPr="00F17452">
        <w:rPr>
          <w:sz w:val="20"/>
          <w:szCs w:val="20"/>
          <w:lang w:val="en-GB"/>
        </w:rPr>
        <w:t>Descr</w:t>
      </w:r>
      <w:proofErr w:type="spellEnd"/>
      <w:r w:rsidRPr="00F17452">
        <w:rPr>
          <w:sz w:val="20"/>
          <w:szCs w:val="20"/>
          <w:lang w:val="en-GB"/>
        </w:rPr>
        <w:t xml:space="preserve"> of: GC 56</w:t>
      </w:r>
    </w:p>
    <w:p w:rsidR="007A29FB" w:rsidRDefault="007A29FB" w:rsidP="009B7A96">
      <w:pPr>
        <w:jc w:val="both"/>
      </w:pPr>
    </w:p>
    <w:p w:rsidR="000233E6" w:rsidRDefault="007A29FB" w:rsidP="009B7A96">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w:t>
      </w:r>
      <w:proofErr w:type="gramStart"/>
      <w:r>
        <w:t>;OU</w:t>
      </w:r>
      <w:proofErr w:type="gramEnd"/>
      <w:r>
        <w:t>).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000233E6" w:rsidRPr="000233E6">
        <w:rPr>
          <w:b/>
        </w:rPr>
        <w:t>EAN</w:t>
      </w:r>
      <w:r>
        <w:t xml:space="preserve">, </w:t>
      </w:r>
      <w:r w:rsidRPr="007A29FB">
        <w:rPr>
          <w:b/>
        </w:rPr>
        <w:t>M</w:t>
      </w:r>
      <w:r w:rsidR="000233E6">
        <w:rPr>
          <w:b/>
        </w:rPr>
        <w:t>AX</w:t>
      </w:r>
      <w:r>
        <w:t xml:space="preserve"> and </w:t>
      </w:r>
      <w:r w:rsidRPr="007A29FB">
        <w:rPr>
          <w:b/>
        </w:rPr>
        <w:t>M</w:t>
      </w:r>
      <w:r w:rsidR="000233E6">
        <w:rPr>
          <w:b/>
        </w:rPr>
        <w:t>IN</w:t>
      </w:r>
      <w:r>
        <w:t xml:space="preserve">) </w:t>
      </w:r>
      <w:r>
        <w:lastRenderedPageBreak/>
        <w:t xml:space="preserve">options. The fifth field should concatenate the bold identified letters of the two options according to the choices made. For example </w:t>
      </w:r>
      <w:r w:rsidR="000233E6">
        <w:t xml:space="preserve">O3 8h daily max would lead to “8HMAX” for the fifth field while daily PM10 would lead to “PMEAN”. The following five fields have been described above while the last field is a comment to be used at convenience by the user. </w:t>
      </w:r>
    </w:p>
    <w:p w:rsidR="000233E6" w:rsidRDefault="000233E6" w:rsidP="009B7A96">
      <w:pPr>
        <w:jc w:val="both"/>
      </w:pPr>
    </w:p>
    <w:p w:rsidR="009B7A96" w:rsidRDefault="000233E6" w:rsidP="009B7A96">
      <w:pPr>
        <w:jc w:val="both"/>
      </w:pPr>
      <w:r>
        <w:t xml:space="preserve">In </w:t>
      </w:r>
      <w:hyperlink w:anchor="_An_alternative_formulation" w:history="1">
        <w:r w:rsidRPr="00A613BC">
          <w:rPr>
            <w:rStyle w:val="Hyperlink"/>
          </w:rPr>
          <w:t xml:space="preserve">section </w:t>
        </w:r>
        <w:r w:rsidRPr="00A613BC">
          <w:rPr>
            <w:rStyle w:val="Hyperlink"/>
          </w:rPr>
          <w:fldChar w:fldCharType="begin"/>
        </w:r>
        <w:r w:rsidRPr="00A613BC">
          <w:rPr>
            <w:rStyle w:val="Hyperlink"/>
          </w:rPr>
          <w:instrText xml:space="preserve"> REF _Ref398395879 \r \h </w:instrText>
        </w:r>
        <w:r w:rsidRPr="00A613BC">
          <w:rPr>
            <w:rStyle w:val="Hyperlink"/>
          </w:rPr>
        </w:r>
        <w:r w:rsidRPr="00A613BC">
          <w:rPr>
            <w:rStyle w:val="Hyperlink"/>
          </w:rPr>
          <w:fldChar w:fldCharType="separate"/>
        </w:r>
        <w:r w:rsidR="001207FB">
          <w:rPr>
            <w:rStyle w:val="Hyperlink"/>
          </w:rPr>
          <w:t>4.5</w:t>
        </w:r>
        <w:r w:rsidRPr="00A613BC">
          <w:rPr>
            <w:rStyle w:val="Hyperlink"/>
          </w:rPr>
          <w:fldChar w:fldCharType="end"/>
        </w:r>
      </w:hyperlink>
      <w:r>
        <w:t xml:space="preserve"> an alternative methodology is described to set thes</w:t>
      </w:r>
      <w:r w:rsidR="00BF4FBC">
        <w:t>e uncertainty parameters. We pro</w:t>
      </w:r>
      <w:r>
        <w:t xml:space="preserve">vide here an example: </w:t>
      </w:r>
      <w:r w:rsidR="009B7A96">
        <w:t>assuming that we can estimate that the PM10 uncertainties a</w:t>
      </w:r>
      <w:r w:rsidR="001A7638">
        <w:t xml:space="preserve">round 0 and </w:t>
      </w:r>
      <w:proofErr w:type="gramStart"/>
      <w:r w:rsidR="001A7638">
        <w:t xml:space="preserve">50 </w:t>
      </w:r>
      <w:proofErr w:type="spellStart"/>
      <w:r w:rsidR="009B7A96">
        <w:t>ug</w:t>
      </w:r>
      <w:proofErr w:type="spellEnd"/>
      <w:r w:rsidR="009B7A96">
        <w:t>/m3</w:t>
      </w:r>
      <w:proofErr w:type="gramEnd"/>
      <w:r w:rsidR="009B7A96">
        <w:t xml:space="preserve"> would be 1.88 and 14 </w:t>
      </w:r>
      <w:proofErr w:type="spellStart"/>
      <w:r w:rsidR="009B7A96">
        <w:t>ug</w:t>
      </w:r>
      <w:proofErr w:type="spellEnd"/>
      <w:r w:rsidR="009B7A96">
        <w:t>/m3, respectively. We can calculate easily the following numbers needed within DELTA.</w:t>
      </w:r>
    </w:p>
    <w:p w:rsidR="009B7A96" w:rsidRDefault="009B7A96" w:rsidP="009B7A96">
      <w:pPr>
        <w:jc w:val="both"/>
      </w:pPr>
      <w:r w:rsidRPr="00496298">
        <w:rPr>
          <w:position w:val="-62"/>
          <w:lang w:val="fr-FR"/>
        </w:rPr>
        <w:object w:dxaOrig="5460" w:dyaOrig="1359">
          <v:shape id="_x0000_i1079" type="#_x0000_t75" style="width:294pt;height:75pt" o:ole="">
            <v:imagedata r:id="rId136" o:title=""/>
          </v:shape>
          <o:OLEObject Type="Embed" ProgID="Equation.3" ShapeID="_x0000_i1079" DrawAspect="Content" ObjectID="_1486189788" r:id="rId137"/>
        </w:object>
      </w:r>
    </w:p>
    <w:p w:rsidR="00044B21" w:rsidRPr="00340FF8" w:rsidRDefault="00450249" w:rsidP="00DA4871">
      <w:pPr>
        <w:pStyle w:val="Heading3"/>
        <w:numPr>
          <w:ilvl w:val="1"/>
          <w:numId w:val="24"/>
        </w:numPr>
        <w:rPr>
          <w:rFonts w:cs="Arial"/>
          <w:szCs w:val="26"/>
          <w:lang w:val="en-GB"/>
        </w:rPr>
      </w:pPr>
      <w:bookmarkStart w:id="455" w:name="_Saving_summary_statistics"/>
      <w:bookmarkStart w:id="456" w:name="_Toc412107665"/>
      <w:bookmarkEnd w:id="455"/>
      <w:r w:rsidRPr="00340FF8">
        <w:rPr>
          <w:rFonts w:cs="Arial"/>
          <w:szCs w:val="26"/>
          <w:lang w:val="en-GB"/>
        </w:rPr>
        <w:t xml:space="preserve">Saving summary statistics </w:t>
      </w:r>
      <w:r w:rsidR="007E0FED" w:rsidRPr="00340FF8">
        <w:rPr>
          <w:rFonts w:cs="Arial"/>
          <w:szCs w:val="26"/>
          <w:lang w:val="en-GB"/>
        </w:rPr>
        <w:t>information in ASCI</w:t>
      </w:r>
      <w:r w:rsidR="00044B21" w:rsidRPr="00340FF8">
        <w:rPr>
          <w:rFonts w:cs="Arial"/>
          <w:szCs w:val="26"/>
          <w:lang w:val="en-GB"/>
        </w:rPr>
        <w:t>I</w:t>
      </w:r>
      <w:bookmarkEnd w:id="456"/>
    </w:p>
    <w:p w:rsidR="00044B21" w:rsidRPr="00044B21" w:rsidRDefault="00044B21" w:rsidP="006600DA">
      <w:pPr>
        <w:jc w:val="both"/>
        <w:rPr>
          <w:lang w:val="en-GB"/>
        </w:rPr>
      </w:pPr>
    </w:p>
    <w:p w:rsidR="00044B21" w:rsidRDefault="00044B21" w:rsidP="00044B21">
      <w:pPr>
        <w:jc w:val="both"/>
        <w:rPr>
          <w:lang w:val="en-GB"/>
        </w:rPr>
      </w:pPr>
      <w:r w:rsidRPr="00044B21">
        <w:rPr>
          <w:lang w:val="en-GB"/>
        </w:rPr>
        <w:t xml:space="preserve">Delta saves by default all information </w:t>
      </w:r>
      <w:r w:rsidRPr="002A09D5">
        <w:rPr>
          <w:lang w:val="en-GB"/>
        </w:rPr>
        <w:t>contained in each diagram in ASCII format by generating a file named “dump</w:t>
      </w:r>
      <w:r w:rsidR="00374859">
        <w:rPr>
          <w:lang w:val="en-GB"/>
        </w:rPr>
        <w:t>File.txt</w:t>
      </w:r>
      <w:r w:rsidRPr="002A09D5">
        <w:rPr>
          <w:lang w:val="en-GB"/>
        </w:rPr>
        <w:t xml:space="preserve">” </w:t>
      </w:r>
      <w:r w:rsidR="00374859">
        <w:rPr>
          <w:lang w:val="en-GB"/>
        </w:rPr>
        <w:t xml:space="preserve">which can be found </w:t>
      </w:r>
      <w:r w:rsidRPr="002A09D5">
        <w:rPr>
          <w:lang w:val="en-GB"/>
        </w:rPr>
        <w:t>in the dump directory. This file will be overwritten at each new generated diagram</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sidRPr="002F0186">
        <w:rPr>
          <w:lang w:val="en-GB"/>
        </w:rPr>
        <w:t>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w:t>
      </w:r>
      <w:r w:rsidRPr="00044B21">
        <w:rPr>
          <w:lang w:val="en-GB"/>
        </w:rPr>
        <w:t xml:space="preserve"> </w:t>
      </w:r>
    </w:p>
    <w:p w:rsidR="00044B21" w:rsidRDefault="00044B21" w:rsidP="00044B21">
      <w:pPr>
        <w:jc w:val="both"/>
        <w:rPr>
          <w:lang w:val="en-GB"/>
        </w:rPr>
      </w:pPr>
    </w:p>
    <w:p w:rsidR="00044B21" w:rsidRDefault="00044B21" w:rsidP="00044B21">
      <w:pPr>
        <w:jc w:val="both"/>
        <w:rPr>
          <w:lang w:val="en-GB"/>
        </w:rPr>
      </w:pPr>
      <w:r>
        <w:rPr>
          <w:lang w:val="en-GB"/>
        </w:rPr>
        <w:t>Note that both options will create information relative to the selected time period.</w:t>
      </w:r>
      <w:r w:rsidRPr="00044B21">
        <w:rPr>
          <w:lang w:val="en-GB"/>
        </w:rPr>
        <w:t xml:space="preserve"> </w:t>
      </w:r>
    </w:p>
    <w:p w:rsidR="00044B21" w:rsidRDefault="00044B21" w:rsidP="00044B21">
      <w:pPr>
        <w:jc w:val="both"/>
        <w:rPr>
          <w:lang w:val="en-GB"/>
        </w:rPr>
      </w:pPr>
    </w:p>
    <w:p w:rsidR="00450249" w:rsidRPr="00340FF8" w:rsidRDefault="00044B21" w:rsidP="00DA4871">
      <w:pPr>
        <w:pStyle w:val="Heading3"/>
        <w:numPr>
          <w:ilvl w:val="1"/>
          <w:numId w:val="24"/>
        </w:numPr>
        <w:rPr>
          <w:rFonts w:cs="Arial"/>
          <w:szCs w:val="26"/>
          <w:lang w:val="en-GB"/>
        </w:rPr>
      </w:pPr>
      <w:bookmarkStart w:id="457" w:name="_Toc412107666"/>
      <w:r w:rsidRPr="00340FF8">
        <w:rPr>
          <w:rFonts w:cs="Arial"/>
          <w:szCs w:val="26"/>
          <w:lang w:val="en-GB"/>
        </w:rPr>
        <w:t>Mouse-driven recognize functionality</w:t>
      </w:r>
      <w:bookmarkEnd w:id="457"/>
    </w:p>
    <w:p w:rsidR="00044B21" w:rsidRDefault="00044B21" w:rsidP="006600DA">
      <w:pPr>
        <w:jc w:val="both"/>
        <w:rPr>
          <w:lang w:val="en-GB"/>
        </w:rPr>
      </w:pPr>
    </w:p>
    <w:p w:rsidR="00374859" w:rsidRDefault="00374859" w:rsidP="006600DA">
      <w:pPr>
        <w:jc w:val="both"/>
        <w:rPr>
          <w:lang w:val="en-GB"/>
        </w:rPr>
      </w:pPr>
      <w:r w:rsidRPr="0006714B">
        <w:rPr>
          <w:lang w:val="en-GB"/>
        </w:rPr>
        <w:t>For most graphics a</w:t>
      </w:r>
      <w:r>
        <w:rPr>
          <w:lang w:val="en-GB"/>
        </w:rPr>
        <w:t xml:space="preserve"> small</w:t>
      </w:r>
      <w:r w:rsidRPr="0006714B">
        <w:rPr>
          <w:lang w:val="en-GB"/>
        </w:rPr>
        <w:t xml:space="preserve"> additional window appear</w:t>
      </w:r>
      <w:r>
        <w:rPr>
          <w:lang w:val="en-GB"/>
        </w:rPr>
        <w:t>s with the title “Info on data points (click!)”. This allows the user to click on the diagram</w:t>
      </w:r>
      <w:r w:rsidRPr="0006714B">
        <w:rPr>
          <w:lang w:val="en-GB"/>
        </w:rPr>
        <w:t xml:space="preserve"> and retrieve information about the quantitative values of the different points/stations represented</w:t>
      </w:r>
      <w:r>
        <w:rPr>
          <w:lang w:val="en-GB"/>
        </w:rPr>
        <w:t>.</w:t>
      </w:r>
      <w:r w:rsidRPr="0006714B">
        <w:rPr>
          <w:lang w:val="en-GB"/>
        </w:rPr>
        <w:t xml:space="preserve"> This </w:t>
      </w:r>
      <w:r>
        <w:rPr>
          <w:lang w:val="en-GB"/>
        </w:rPr>
        <w:t xml:space="preserve">feature </w:t>
      </w:r>
      <w:r w:rsidRPr="0006714B">
        <w:rPr>
          <w:lang w:val="en-GB"/>
        </w:rPr>
        <w:t>can be s</w:t>
      </w:r>
      <w:r>
        <w:rPr>
          <w:lang w:val="en-GB"/>
        </w:rPr>
        <w:t xml:space="preserve">witched on and off through </w:t>
      </w:r>
      <w:r w:rsidRPr="0006714B">
        <w:rPr>
          <w:lang w:val="en-GB"/>
        </w:rPr>
        <w:t>the</w:t>
      </w:r>
      <w:r w:rsidRPr="00142020">
        <w:rPr>
          <w:lang w:val="en-GB"/>
        </w:rPr>
        <w:t xml:space="preserve"> </w:t>
      </w:r>
      <w:r>
        <w:rPr>
          <w:lang w:val="en-GB"/>
        </w:rPr>
        <w:t xml:space="preserve">top menu in Delta Tool: click the item “Mode” and </w:t>
      </w:r>
      <w:r w:rsidRPr="006E7D82">
        <w:rPr>
          <w:lang w:val="en-GB"/>
        </w:rPr>
        <w:t>choose</w:t>
      </w:r>
      <w:r w:rsidRPr="0006714B">
        <w:rPr>
          <w:lang w:val="en-GB"/>
        </w:rPr>
        <w:t xml:space="preserve"> </w:t>
      </w:r>
      <w:r>
        <w:rPr>
          <w:lang w:val="en-GB"/>
        </w:rPr>
        <w:t>“</w:t>
      </w:r>
      <w:r w:rsidRPr="0006714B">
        <w:rPr>
          <w:lang w:val="en-GB"/>
        </w:rPr>
        <w:t>Hide/Show Recognize</w:t>
      </w:r>
      <w:r>
        <w:rPr>
          <w:lang w:val="en-GB"/>
        </w:rPr>
        <w:t>r info”.</w:t>
      </w:r>
    </w:p>
    <w:p w:rsidR="00F06D7B" w:rsidRDefault="00F06D7B" w:rsidP="006600DA">
      <w:pPr>
        <w:jc w:val="both"/>
        <w:rPr>
          <w:lang w:val="en-GB"/>
        </w:rPr>
      </w:pPr>
    </w:p>
    <w:p w:rsidR="00F06D7B" w:rsidRPr="00351087" w:rsidRDefault="00F06D7B" w:rsidP="00DA4871">
      <w:pPr>
        <w:pStyle w:val="Heading3"/>
        <w:numPr>
          <w:ilvl w:val="1"/>
          <w:numId w:val="24"/>
        </w:numPr>
        <w:rPr>
          <w:rFonts w:cs="Arial"/>
          <w:szCs w:val="26"/>
          <w:lang w:val="en-GB"/>
        </w:rPr>
      </w:pPr>
      <w:bookmarkStart w:id="458" w:name="_Managing_multiple_datasets:_1"/>
      <w:bookmarkStart w:id="459" w:name="_Ref399160914"/>
      <w:bookmarkStart w:id="460" w:name="_Toc412107667"/>
      <w:bookmarkEnd w:id="458"/>
      <w:r w:rsidRPr="00340FF8">
        <w:rPr>
          <w:rFonts w:cs="Arial"/>
          <w:szCs w:val="26"/>
          <w:lang w:val="en-GB"/>
        </w:rPr>
        <w:t>Managing multiple datasets: the “</w:t>
      </w:r>
      <w:proofErr w:type="spellStart"/>
      <w:r w:rsidRPr="00340FF8">
        <w:rPr>
          <w:rFonts w:cs="Arial"/>
          <w:szCs w:val="26"/>
          <w:lang w:val="en-GB"/>
        </w:rPr>
        <w:t>MyDeltaInput</w:t>
      </w:r>
      <w:proofErr w:type="spellEnd"/>
      <w:r w:rsidRPr="00340FF8">
        <w:rPr>
          <w:rFonts w:cs="Arial"/>
          <w:szCs w:val="26"/>
          <w:lang w:val="en-GB"/>
        </w:rPr>
        <w:t>”</w:t>
      </w:r>
      <w:r w:rsidRPr="00351087">
        <w:rPr>
          <w:rFonts w:cs="Arial"/>
          <w:szCs w:val="26"/>
          <w:lang w:val="en-GB"/>
        </w:rPr>
        <w:t xml:space="preserve"> option</w:t>
      </w:r>
      <w:bookmarkEnd w:id="459"/>
      <w:bookmarkEnd w:id="460"/>
    </w:p>
    <w:p w:rsidR="00F06D7B" w:rsidRPr="004B572F" w:rsidRDefault="00F06D7B" w:rsidP="00F06D7B">
      <w:pPr>
        <w:rPr>
          <w:lang w:val="en-GB"/>
        </w:rPr>
      </w:pPr>
    </w:p>
    <w:p w:rsidR="00F06D7B" w:rsidRDefault="00F06D7B" w:rsidP="00F06D7B">
      <w:pPr>
        <w:rPr>
          <w:lang w:val="en-GB"/>
        </w:rPr>
      </w:pPr>
      <w:r>
        <w:rPr>
          <w:lang w:val="en-GB"/>
        </w:rPr>
        <w:t>As mentioned before there are three different types of input information</w:t>
      </w:r>
      <w:r w:rsidR="00D268CB">
        <w:rPr>
          <w:lang w:val="en-GB"/>
        </w:rPr>
        <w:t xml:space="preserve"> required to run the DELTA tool</w:t>
      </w:r>
      <w:r>
        <w:rPr>
          <w:lang w:val="en-GB"/>
        </w:rPr>
        <w:t>:</w:t>
      </w:r>
    </w:p>
    <w:p w:rsidR="00F06D7B" w:rsidRDefault="00F06D7B" w:rsidP="00F06D7B">
      <w:pPr>
        <w:rPr>
          <w:lang w:val="en-GB"/>
        </w:rPr>
      </w:pPr>
    </w:p>
    <w:p w:rsidR="00F06D7B" w:rsidRDefault="00F06D7B" w:rsidP="00DA4871">
      <w:pPr>
        <w:numPr>
          <w:ilvl w:val="0"/>
          <w:numId w:val="31"/>
        </w:numPr>
        <w:rPr>
          <w:lang w:val="en-GB"/>
        </w:rPr>
      </w:pPr>
      <w:r>
        <w:rPr>
          <w:lang w:val="en-GB"/>
        </w:rPr>
        <w:t>The startup.ini file located in the ./resource directory</w:t>
      </w:r>
    </w:p>
    <w:p w:rsidR="00F06D7B" w:rsidRDefault="009B26E5" w:rsidP="00DA4871">
      <w:pPr>
        <w:numPr>
          <w:ilvl w:val="0"/>
          <w:numId w:val="31"/>
        </w:numPr>
        <w:rPr>
          <w:lang w:val="en-GB"/>
        </w:rPr>
      </w:pPr>
      <w:r>
        <w:rPr>
          <w:lang w:val="en-GB"/>
        </w:rPr>
        <w:t xml:space="preserve">The </w:t>
      </w:r>
      <w:proofErr w:type="spellStart"/>
      <w:r>
        <w:rPr>
          <w:lang w:val="en-GB"/>
        </w:rPr>
        <w:t>YEAR</w:t>
      </w:r>
      <w:r w:rsidR="00F06D7B">
        <w:rPr>
          <w:lang w:val="en-GB"/>
        </w:rPr>
        <w:t>_MODEL_TIME.cdf</w:t>
      </w:r>
      <w:proofErr w:type="spellEnd"/>
      <w:r w:rsidR="00F06D7B">
        <w:rPr>
          <w:lang w:val="en-GB"/>
        </w:rPr>
        <w:t xml:space="preserve"> file located in the ./data/</w:t>
      </w:r>
      <w:proofErr w:type="spellStart"/>
      <w:r w:rsidR="00F06D7B">
        <w:rPr>
          <w:lang w:val="en-GB"/>
        </w:rPr>
        <w:t>modeling</w:t>
      </w:r>
      <w:proofErr w:type="spellEnd"/>
      <w:r w:rsidR="00F06D7B">
        <w:rPr>
          <w:lang w:val="en-GB"/>
        </w:rPr>
        <w:t xml:space="preserve"> directory</w:t>
      </w:r>
    </w:p>
    <w:p w:rsidR="00F06D7B" w:rsidRPr="00D268CB" w:rsidRDefault="00F06D7B" w:rsidP="00DA4871">
      <w:pPr>
        <w:numPr>
          <w:ilvl w:val="0"/>
          <w:numId w:val="31"/>
        </w:numPr>
        <w:rPr>
          <w:lang w:val="en-GB"/>
        </w:rPr>
      </w:pPr>
      <w:r>
        <w:rPr>
          <w:lang w:val="en-GB"/>
        </w:rPr>
        <w:t>The station.csv files located in the ./data/monitoring directory</w:t>
      </w:r>
    </w:p>
    <w:p w:rsidR="00F06D7B" w:rsidRDefault="00F06D7B" w:rsidP="00F06D7B">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rsidR="00F06D7B" w:rsidRDefault="00F06D7B" w:rsidP="00F06D7B">
      <w:pPr>
        <w:rPr>
          <w:lang w:val="en-GB"/>
        </w:rPr>
      </w:pPr>
    </w:p>
    <w:p w:rsidR="00F06D7B" w:rsidRDefault="00F06D7B" w:rsidP="00F06D7B">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F06D7B" w:rsidRDefault="00F06D7B" w:rsidP="00F06D7B">
      <w:pPr>
        <w:rPr>
          <w:lang w:val="en-GB"/>
        </w:rPr>
      </w:pPr>
    </w:p>
    <w:p w:rsidR="00F06D7B" w:rsidRDefault="00F06D7B" w:rsidP="00F06D7B">
      <w:pPr>
        <w:rPr>
          <w:lang w:val="en-GB"/>
        </w:rPr>
      </w:pPr>
      <w:r>
        <w:rPr>
          <w:lang w:val="en-GB"/>
        </w:rPr>
        <w:t xml:space="preserve">1 - First line contains the name of the startup.ini file in </w:t>
      </w:r>
      <w:proofErr w:type="gramStart"/>
      <w:r>
        <w:rPr>
          <w:lang w:val="en-GB"/>
        </w:rPr>
        <w:t>the ./</w:t>
      </w:r>
      <w:proofErr w:type="gramEnd"/>
      <w:r>
        <w:rPr>
          <w:lang w:val="en-GB"/>
        </w:rPr>
        <w:t>resource directory</w:t>
      </w:r>
    </w:p>
    <w:p w:rsidR="00F06D7B" w:rsidRDefault="00F06D7B" w:rsidP="00F06D7B">
      <w:pPr>
        <w:rPr>
          <w:lang w:val="en-GB"/>
        </w:rPr>
      </w:pPr>
      <w:r>
        <w:rPr>
          <w:lang w:val="en-GB"/>
        </w:rPr>
        <w:t xml:space="preserve">2 - Second line contains the location </w:t>
      </w:r>
      <w:r w:rsidR="009B26E5">
        <w:rPr>
          <w:lang w:val="en-GB"/>
        </w:rPr>
        <w:t xml:space="preserve">of the model data in </w:t>
      </w:r>
      <w:proofErr w:type="gramStart"/>
      <w:r w:rsidR="009B26E5">
        <w:rPr>
          <w:lang w:val="en-GB"/>
        </w:rPr>
        <w:t>the ./</w:t>
      </w:r>
      <w:proofErr w:type="gramEnd"/>
      <w:r w:rsidR="009B26E5">
        <w:rPr>
          <w:lang w:val="en-GB"/>
        </w:rPr>
        <w:t>data</w:t>
      </w:r>
      <w:r>
        <w:rPr>
          <w:lang w:val="en-GB"/>
        </w:rPr>
        <w:t xml:space="preserve"> directory</w:t>
      </w:r>
    </w:p>
    <w:p w:rsidR="00F06D7B" w:rsidRDefault="00F06D7B" w:rsidP="00F06D7B">
      <w:pPr>
        <w:rPr>
          <w:lang w:val="en-GB"/>
        </w:rPr>
      </w:pPr>
      <w:r>
        <w:rPr>
          <w:lang w:val="en-GB"/>
        </w:rPr>
        <w:t xml:space="preserve">3 - Third line contains the location of the monitoring data in </w:t>
      </w:r>
      <w:proofErr w:type="gramStart"/>
      <w:r>
        <w:rPr>
          <w:lang w:val="en-GB"/>
        </w:rPr>
        <w:t>the ./</w:t>
      </w:r>
      <w:proofErr w:type="gramEnd"/>
      <w:r>
        <w:rPr>
          <w:lang w:val="en-GB"/>
        </w:rPr>
        <w:t>data directory</w:t>
      </w:r>
    </w:p>
    <w:p w:rsidR="00F06D7B" w:rsidRDefault="00F06D7B" w:rsidP="00F06D7B">
      <w:pPr>
        <w:rPr>
          <w:lang w:val="en-GB"/>
        </w:rPr>
      </w:pPr>
    </w:p>
    <w:p w:rsidR="00F06D7B" w:rsidRPr="00F17452" w:rsidRDefault="00F06D7B" w:rsidP="00F06D7B">
      <w:pPr>
        <w:rPr>
          <w:sz w:val="20"/>
          <w:szCs w:val="20"/>
          <w:lang w:val="en-GB"/>
        </w:rPr>
      </w:pPr>
      <w:r w:rsidRPr="00F17452">
        <w:rPr>
          <w:sz w:val="20"/>
          <w:szCs w:val="20"/>
          <w:lang w:val="en-GB"/>
        </w:rPr>
        <w:t>Example:</w:t>
      </w:r>
    </w:p>
    <w:p w:rsidR="00F06D7B" w:rsidRPr="00F17452" w:rsidRDefault="00F06D7B" w:rsidP="00F06D7B">
      <w:pPr>
        <w:rPr>
          <w:sz w:val="20"/>
          <w:szCs w:val="20"/>
          <w:lang w:val="en-GB"/>
        </w:rPr>
      </w:pPr>
      <w:r w:rsidRPr="00F17452">
        <w:rPr>
          <w:sz w:val="20"/>
          <w:szCs w:val="20"/>
          <w:lang w:val="en-GB"/>
        </w:rPr>
        <w:t>startupED2007.ini           ; the startup.ini file</w:t>
      </w:r>
    </w:p>
    <w:p w:rsidR="00F06D7B" w:rsidRPr="00F17452" w:rsidRDefault="00F06D7B" w:rsidP="00F06D7B">
      <w:pPr>
        <w:rPr>
          <w:sz w:val="20"/>
          <w:szCs w:val="20"/>
          <w:lang w:val="en-GB"/>
        </w:rPr>
      </w:pPr>
      <w:r w:rsidRPr="00F17452">
        <w:rPr>
          <w:sz w:val="20"/>
          <w:szCs w:val="20"/>
          <w:lang w:val="en-GB"/>
        </w:rPr>
        <w:t xml:space="preserve">modelling_ED2007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Pr="00F17452" w:rsidRDefault="00F06D7B" w:rsidP="00F06D7B">
      <w:pPr>
        <w:rPr>
          <w:sz w:val="20"/>
          <w:szCs w:val="20"/>
          <w:lang w:val="en-GB"/>
        </w:rPr>
      </w:pPr>
      <w:r w:rsidRPr="00F17452">
        <w:rPr>
          <w:sz w:val="20"/>
          <w:szCs w:val="20"/>
          <w:lang w:val="en-GB"/>
        </w:rPr>
        <w:t xml:space="preserve">monitoring_ED2007  </w:t>
      </w:r>
      <w:r w:rsidR="005E0BBE" w:rsidRPr="00F17452">
        <w:rPr>
          <w:sz w:val="20"/>
          <w:szCs w:val="20"/>
          <w:lang w:val="en-GB"/>
        </w:rPr>
        <w:t xml:space="preserve">     ; subdirectory </w:t>
      </w:r>
      <w:proofErr w:type="gramStart"/>
      <w:r w:rsidR="005E0BBE" w:rsidRPr="00F17452">
        <w:rPr>
          <w:sz w:val="20"/>
          <w:szCs w:val="20"/>
          <w:lang w:val="en-GB"/>
        </w:rPr>
        <w:t>in ./</w:t>
      </w:r>
      <w:proofErr w:type="gramEnd"/>
      <w:r w:rsidR="005E0BBE" w:rsidRPr="00F17452">
        <w:rPr>
          <w:sz w:val="20"/>
          <w:szCs w:val="20"/>
          <w:lang w:val="en-GB"/>
        </w:rPr>
        <w:t>data</w:t>
      </w:r>
    </w:p>
    <w:p w:rsidR="00F06D7B" w:rsidRDefault="00F06D7B" w:rsidP="00F06D7B">
      <w:pPr>
        <w:rPr>
          <w:lang w:val="en-GB"/>
        </w:rPr>
      </w:pPr>
    </w:p>
    <w:p w:rsidR="00F06D7B" w:rsidRDefault="00F06D7B" w:rsidP="00F06D7B">
      <w:pPr>
        <w:rPr>
          <w:lang w:val="en-GB"/>
        </w:rPr>
      </w:pPr>
      <w:r>
        <w:rPr>
          <w:lang w:val="en-GB"/>
        </w:rPr>
        <w:t>The default (if the MyDeltaInput.dat file is not found) is:</w:t>
      </w:r>
    </w:p>
    <w:p w:rsidR="00F06D7B" w:rsidRPr="00F17452" w:rsidRDefault="00F06D7B" w:rsidP="00F06D7B">
      <w:pPr>
        <w:rPr>
          <w:sz w:val="20"/>
          <w:lang w:val="en-GB"/>
        </w:rPr>
      </w:pPr>
      <w:r w:rsidRPr="00F17452">
        <w:rPr>
          <w:sz w:val="20"/>
          <w:lang w:val="en-GB"/>
        </w:rPr>
        <w:t xml:space="preserve">startup.ini           </w:t>
      </w:r>
    </w:p>
    <w:p w:rsidR="00F06D7B" w:rsidRPr="00F17452" w:rsidRDefault="005E0BBE" w:rsidP="00F06D7B">
      <w:pPr>
        <w:rPr>
          <w:sz w:val="20"/>
          <w:lang w:val="en-GB"/>
        </w:rPr>
      </w:pPr>
      <w:proofErr w:type="spellStart"/>
      <w:proofErr w:type="gramStart"/>
      <w:r w:rsidRPr="00F17452">
        <w:rPr>
          <w:sz w:val="20"/>
          <w:lang w:val="en-GB"/>
        </w:rPr>
        <w:t>model</w:t>
      </w:r>
      <w:r w:rsidR="00F06D7B" w:rsidRPr="00F17452">
        <w:rPr>
          <w:sz w:val="20"/>
          <w:lang w:val="en-GB"/>
        </w:rPr>
        <w:t>ing</w:t>
      </w:r>
      <w:proofErr w:type="spellEnd"/>
      <w:proofErr w:type="gramEnd"/>
    </w:p>
    <w:p w:rsidR="00F06D7B" w:rsidRPr="00F17452" w:rsidRDefault="00F06D7B" w:rsidP="00F06D7B">
      <w:pPr>
        <w:rPr>
          <w:sz w:val="20"/>
          <w:lang w:val="en-GB"/>
        </w:rPr>
      </w:pPr>
      <w:proofErr w:type="gramStart"/>
      <w:r w:rsidRPr="00F17452">
        <w:rPr>
          <w:sz w:val="20"/>
          <w:lang w:val="en-GB"/>
        </w:rPr>
        <w:t>monitoring</w:t>
      </w:r>
      <w:proofErr w:type="gramEnd"/>
    </w:p>
    <w:p w:rsidR="00F06D7B" w:rsidRDefault="00F06D7B" w:rsidP="00F06D7B">
      <w:pPr>
        <w:rPr>
          <w:lang w:val="en-GB"/>
        </w:rPr>
      </w:pPr>
    </w:p>
    <w:p w:rsidR="00F06D7B" w:rsidRDefault="00F06D7B" w:rsidP="00F06D7B">
      <w:pPr>
        <w:rPr>
          <w:lang w:val="en-GB"/>
        </w:rPr>
      </w:pPr>
      <w:r>
        <w:rPr>
          <w:lang w:val="en-GB"/>
        </w:rPr>
        <w:t>After completion of ‘Execute’ the name of the used startup.ini file, the modelling data location, and the monitoring data location are mentioned beneath the plot.</w:t>
      </w:r>
    </w:p>
    <w:p w:rsidR="00F76202" w:rsidRDefault="00F76202" w:rsidP="00F06D7B">
      <w:pPr>
        <w:rPr>
          <w:lang w:val="en-GB"/>
        </w:rPr>
      </w:pPr>
    </w:p>
    <w:p w:rsidR="00F76202" w:rsidRPr="004B572F" w:rsidRDefault="00F76202" w:rsidP="00F06D7B">
      <w:pPr>
        <w:rPr>
          <w:lang w:val="en-GB"/>
        </w:rPr>
      </w:pPr>
      <w:r>
        <w:rPr>
          <w:lang w:val="en-GB"/>
        </w:rPr>
        <w:t>Note that DELTA can run with/w</w:t>
      </w:r>
      <w:r w:rsidR="00D268CB">
        <w:rPr>
          <w:lang w:val="en-GB"/>
        </w:rPr>
        <w:t>i</w:t>
      </w:r>
      <w:r>
        <w:rPr>
          <w:lang w:val="en-GB"/>
        </w:rPr>
        <w:t>thout this new configuration input file.</w:t>
      </w:r>
    </w:p>
    <w:p w:rsidR="006322A5" w:rsidRPr="006322A5" w:rsidRDefault="006322A5" w:rsidP="006600DA">
      <w:pPr>
        <w:rPr>
          <w:lang w:val="en-GB"/>
        </w:rPr>
      </w:pPr>
    </w:p>
    <w:p w:rsidR="00690A5A" w:rsidRPr="004D2DFE" w:rsidRDefault="00690A5A" w:rsidP="00DA4871">
      <w:pPr>
        <w:pStyle w:val="Heading2"/>
        <w:numPr>
          <w:ilvl w:val="0"/>
          <w:numId w:val="24"/>
        </w:numPr>
        <w:rPr>
          <w:lang w:val="en-GB"/>
        </w:rPr>
      </w:pPr>
      <w:bookmarkStart w:id="461" w:name="_Toc412107668"/>
      <w:r w:rsidRPr="004D2DFE">
        <w:rPr>
          <w:lang w:val="en-GB"/>
        </w:rPr>
        <w:t>Benchmarking mode</w:t>
      </w:r>
      <w:bookmarkEnd w:id="461"/>
    </w:p>
    <w:p w:rsidR="00690A5A" w:rsidRDefault="00690A5A" w:rsidP="00583156">
      <w:pPr>
        <w:rPr>
          <w:lang w:val="en-GB"/>
        </w:rPr>
      </w:pPr>
    </w:p>
    <w:p w:rsidR="00374859" w:rsidRDefault="00374859" w:rsidP="00374859">
      <w:pPr>
        <w:jc w:val="both"/>
        <w:rPr>
          <w:lang w:val="en-GB"/>
        </w:rPr>
      </w:pPr>
      <w:r>
        <w:rPr>
          <w:lang w:val="en-GB"/>
        </w:rPr>
        <w:t>From the Delta Tool top menu select the item “Benchmarking” (this is only possible when the “Data Selection” window and the “Analysis” window are closed).</w:t>
      </w:r>
    </w:p>
    <w:p w:rsidR="00690A5A" w:rsidRPr="00C236F5" w:rsidRDefault="00690A5A" w:rsidP="004169ED">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690A5A" w:rsidRPr="00C236F5" w:rsidRDefault="00690A5A" w:rsidP="004169ED">
      <w:pPr>
        <w:jc w:val="both"/>
        <w:rPr>
          <w:lang w:val="en-GB"/>
        </w:rPr>
      </w:pP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 xml:space="preserve">daily maximum </w:t>
      </w:r>
      <w:r>
        <w:rPr>
          <w:rFonts w:ascii="Times New Roman" w:hAnsi="Times New Roman"/>
          <w:sz w:val="24"/>
          <w:szCs w:val="24"/>
          <w:lang w:val="en-GB"/>
        </w:rPr>
        <w:t xml:space="preserve">8h mean </w:t>
      </w:r>
      <w:r w:rsidRPr="00C236F5">
        <w:rPr>
          <w:rFonts w:ascii="Times New Roman" w:hAnsi="Times New Roman"/>
          <w:sz w:val="24"/>
          <w:szCs w:val="24"/>
          <w:lang w:val="en-GB"/>
        </w:rPr>
        <w:t>O3</w:t>
      </w:r>
    </w:p>
    <w:p w:rsidR="00690A5A"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Daily averaged PM10</w:t>
      </w:r>
    </w:p>
    <w:p w:rsidR="00D268CB" w:rsidRPr="00C236F5" w:rsidRDefault="00D268CB" w:rsidP="00DA4871">
      <w:pPr>
        <w:pStyle w:val="ListParagraph"/>
        <w:numPr>
          <w:ilvl w:val="0"/>
          <w:numId w:val="25"/>
        </w:numPr>
        <w:jc w:val="both"/>
        <w:rPr>
          <w:rFonts w:ascii="Times New Roman" w:hAnsi="Times New Roman"/>
          <w:sz w:val="24"/>
          <w:szCs w:val="24"/>
          <w:lang w:val="en-GB"/>
        </w:rPr>
      </w:pPr>
      <w:r>
        <w:rPr>
          <w:rFonts w:ascii="Times New Roman" w:hAnsi="Times New Roman"/>
          <w:sz w:val="24"/>
          <w:szCs w:val="24"/>
          <w:lang w:val="en-GB"/>
        </w:rPr>
        <w:t>Daily averaged PM25</w:t>
      </w:r>
    </w:p>
    <w:p w:rsidR="00D268CB" w:rsidRPr="00A1047C" w:rsidRDefault="00690A5A" w:rsidP="00A1047C">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Hourly NO2</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PM10</w:t>
      </w:r>
    </w:p>
    <w:p w:rsidR="00690A5A" w:rsidRPr="00C236F5" w:rsidRDefault="00690A5A" w:rsidP="00DA4871">
      <w:pPr>
        <w:pStyle w:val="ListParagraph"/>
        <w:numPr>
          <w:ilvl w:val="0"/>
          <w:numId w:val="25"/>
        </w:numPr>
        <w:jc w:val="both"/>
        <w:rPr>
          <w:rFonts w:ascii="Times New Roman" w:hAnsi="Times New Roman"/>
          <w:sz w:val="24"/>
          <w:szCs w:val="24"/>
          <w:lang w:val="en-GB"/>
        </w:rPr>
      </w:pPr>
      <w:r w:rsidRPr="00C236F5">
        <w:rPr>
          <w:rFonts w:ascii="Times New Roman" w:hAnsi="Times New Roman"/>
          <w:sz w:val="24"/>
          <w:szCs w:val="24"/>
          <w:lang w:val="en-GB"/>
        </w:rPr>
        <w:t>Yearly NO2</w:t>
      </w:r>
    </w:p>
    <w:p w:rsidR="00690A5A" w:rsidRPr="00C236F5" w:rsidRDefault="00690A5A" w:rsidP="009D3A53">
      <w:pPr>
        <w:jc w:val="both"/>
        <w:rPr>
          <w:lang w:val="en-GB"/>
        </w:rPr>
      </w:pPr>
      <w:r w:rsidRPr="00C236F5">
        <w:rPr>
          <w:lang w:val="en-GB"/>
        </w:rPr>
        <w:t xml:space="preserve">Reports </w:t>
      </w:r>
      <w:r w:rsidR="00374859">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690A5A" w:rsidRDefault="00690A5A" w:rsidP="004169ED">
      <w:pPr>
        <w:jc w:val="both"/>
      </w:pPr>
    </w:p>
    <w:p w:rsidR="00690A5A" w:rsidRDefault="00690A5A" w:rsidP="004169ED">
      <w:pPr>
        <w:jc w:val="both"/>
      </w:pPr>
      <w:r w:rsidRPr="00C236F5">
        <w:rPr>
          <w:i/>
          <w:u w:val="single"/>
          <w:lang w:val="en-GB"/>
        </w:rPr>
        <w:t>Important</w:t>
      </w:r>
      <w:r>
        <w:t xml:space="preserve">: </w:t>
      </w:r>
    </w:p>
    <w:p w:rsidR="00690A5A" w:rsidRDefault="00690A5A" w:rsidP="004169ED">
      <w:pPr>
        <w:jc w:val="both"/>
      </w:pPr>
    </w:p>
    <w:p w:rsidR="00690A5A" w:rsidRPr="005C70A2" w:rsidRDefault="00690A5A" w:rsidP="006600DA">
      <w:pPr>
        <w:jc w:val="both"/>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w:t>
      </w:r>
      <w:proofErr w:type="gramStart"/>
      <w:r w:rsidRPr="00535318">
        <w:rPr>
          <w:lang w:val="en-GB"/>
        </w:rPr>
        <w:t>the ..</w:t>
      </w:r>
      <w:proofErr w:type="gramEnd"/>
      <w:r w:rsidRPr="00535318">
        <w:rPr>
          <w:lang w:val="en-GB"/>
        </w:rPr>
        <w:t>/</w:t>
      </w:r>
      <w:r w:rsidR="00374859" w:rsidRPr="00535318" w:rsidDel="00374859">
        <w:rPr>
          <w:lang w:val="en-GB"/>
        </w:rPr>
        <w:t xml:space="preserve"> </w:t>
      </w:r>
      <w:r w:rsidRPr="00535318">
        <w:rPr>
          <w:lang w:val="en-GB"/>
        </w:rPr>
        <w:t>data/</w:t>
      </w:r>
      <w:proofErr w:type="spellStart"/>
      <w:r w:rsidRPr="00535318">
        <w:rPr>
          <w:lang w:val="en-GB"/>
        </w:rPr>
        <w:t>modeling</w:t>
      </w:r>
      <w:proofErr w:type="spellEnd"/>
      <w:r w:rsidRPr="00535318">
        <w:rPr>
          <w:lang w:val="en-GB"/>
        </w:rPr>
        <w:t xml:space="preserve"> directory and leave in this directory only the model on which the performance report should be produced. </w:t>
      </w:r>
    </w:p>
    <w:p w:rsidR="00690A5A" w:rsidRPr="002D7E02" w:rsidRDefault="00690A5A" w:rsidP="004169ED">
      <w:pPr>
        <w:pStyle w:val="ListParagraph"/>
        <w:ind w:left="0"/>
        <w:jc w:val="both"/>
        <w:rPr>
          <w:rFonts w:ascii="Times New Roman" w:hAnsi="Times New Roman"/>
          <w:sz w:val="24"/>
          <w:szCs w:val="24"/>
        </w:rPr>
      </w:pPr>
    </w:p>
    <w:p w:rsidR="00690A5A" w:rsidRPr="004D2DFE" w:rsidRDefault="004143C5" w:rsidP="00DA4871">
      <w:pPr>
        <w:pStyle w:val="Heading2"/>
        <w:numPr>
          <w:ilvl w:val="0"/>
          <w:numId w:val="24"/>
        </w:numPr>
        <w:rPr>
          <w:lang w:val="en-GB"/>
        </w:rPr>
      </w:pPr>
      <w:bookmarkStart w:id="462" w:name="_Toc412107669"/>
      <w:r>
        <w:rPr>
          <w:lang w:val="en-GB"/>
        </w:rPr>
        <w:lastRenderedPageBreak/>
        <w:t>Demo</w:t>
      </w:r>
      <w:r w:rsidR="00690A5A" w:rsidRPr="004D2DFE">
        <w:rPr>
          <w:lang w:val="en-GB"/>
        </w:rPr>
        <w:t xml:space="preserve"> Dataset: Po-Valley</w:t>
      </w:r>
      <w:bookmarkEnd w:id="462"/>
    </w:p>
    <w:p w:rsidR="00690A5A" w:rsidRDefault="00690A5A" w:rsidP="002C2B5E">
      <w:pPr>
        <w:rPr>
          <w:lang w:val="en-GB"/>
        </w:rPr>
      </w:pPr>
    </w:p>
    <w:p w:rsidR="00690A5A" w:rsidRPr="00C236F5" w:rsidRDefault="00690A5A" w:rsidP="002C2B5E">
      <w:pPr>
        <w:jc w:val="both"/>
        <w:rPr>
          <w:lang w:val="en-GB"/>
        </w:rPr>
      </w:pPr>
      <w:r w:rsidRPr="00C236F5">
        <w:rPr>
          <w:lang w:val="en-GB"/>
        </w:rPr>
        <w:t xml:space="preserve">This dataset contains the results from a model inter-comparison exercise performed by </w:t>
      </w:r>
      <w:r w:rsidR="004143C5">
        <w:rPr>
          <w:lang w:val="en-GB"/>
        </w:rPr>
        <w:t>two</w:t>
      </w:r>
      <w:r w:rsidRPr="00C236F5">
        <w:rPr>
          <w:lang w:val="en-GB"/>
        </w:rPr>
        <w:t xml:space="preserve"> air quality models for year 2005. The model domain covers the Po Valley (Italy) with at 6 x6 km2 resolution (95x65 cells) </w:t>
      </w:r>
      <w:proofErr w:type="gramStart"/>
      <w:r w:rsidRPr="00C236F5">
        <w:rPr>
          <w:lang w:val="en-GB"/>
        </w:rPr>
        <w:t>grid</w:t>
      </w:r>
      <w:proofErr w:type="gramEnd"/>
      <w:r w:rsidRPr="00C236F5">
        <w:rPr>
          <w:lang w:val="en-GB"/>
        </w:rPr>
        <w:t xml:space="preserve">. Pollutant concentrations have been simulated by 5 transport chemical (CHIMERE, TCAM, CAMX, RCG, </w:t>
      </w:r>
      <w:proofErr w:type="gramStart"/>
      <w:r w:rsidRPr="00C236F5">
        <w:rPr>
          <w:lang w:val="en-GB"/>
        </w:rPr>
        <w:t>MINNI )</w:t>
      </w:r>
      <w:proofErr w:type="gramEnd"/>
      <w:r w:rsidRPr="00C236F5">
        <w:rPr>
          <w:lang w:val="en-GB"/>
        </w:rPr>
        <w:t xml:space="preserve"> </w:t>
      </w:r>
      <w:r w:rsidR="004143C5">
        <w:rPr>
          <w:lang w:val="en-GB"/>
        </w:rPr>
        <w:t>of which two are made available in this demonstration dataset</w:t>
      </w:r>
      <w:r w:rsidRPr="00C236F5">
        <w:rPr>
          <w:lang w:val="en-GB"/>
        </w:rPr>
        <w:t xml:space="preserve">. </w:t>
      </w:r>
    </w:p>
    <w:p w:rsidR="00690A5A" w:rsidRPr="00C236F5" w:rsidRDefault="00690A5A" w:rsidP="002C2B5E">
      <w:pPr>
        <w:jc w:val="both"/>
        <w:rPr>
          <w:lang w:val="en-GB"/>
        </w:rPr>
      </w:pPr>
    </w:p>
    <w:p w:rsidR="00690A5A" w:rsidRPr="00C236F5" w:rsidRDefault="00690A5A" w:rsidP="002C2B5E">
      <w:pPr>
        <w:jc w:val="both"/>
        <w:rPr>
          <w:lang w:val="en-GB"/>
        </w:rPr>
      </w:pPr>
      <w:r w:rsidRPr="00C236F5">
        <w:rPr>
          <w:lang w:val="en-GB"/>
        </w:rPr>
        <w:t>Observations from 63 monitoring sites located in the Po Valley are also provided. Sites have been classified in regions and station types (suburban, urban and rural).</w:t>
      </w:r>
    </w:p>
    <w:p w:rsidR="00690A5A" w:rsidRDefault="00690A5A" w:rsidP="002C2B5E">
      <w:pPr>
        <w:rPr>
          <w:lang w:val="en-GB"/>
        </w:rPr>
      </w:pPr>
    </w:p>
    <w:p w:rsidR="005C70A2" w:rsidRDefault="00690A5A" w:rsidP="00DA4871">
      <w:pPr>
        <w:pStyle w:val="Heading2"/>
        <w:numPr>
          <w:ilvl w:val="0"/>
          <w:numId w:val="24"/>
        </w:numPr>
        <w:rPr>
          <w:lang w:val="en-GB"/>
        </w:rPr>
      </w:pPr>
      <w:bookmarkStart w:id="463" w:name="_Toc412107670"/>
      <w:r w:rsidRPr="004D2DFE">
        <w:rPr>
          <w:lang w:val="en-GB"/>
        </w:rPr>
        <w:t xml:space="preserve">Utility </w:t>
      </w:r>
      <w:r w:rsidR="005C70A2">
        <w:rPr>
          <w:lang w:val="en-GB"/>
        </w:rPr>
        <w:t>programs</w:t>
      </w:r>
      <w:bookmarkEnd w:id="463"/>
    </w:p>
    <w:p w:rsidR="005C70A2" w:rsidRDefault="005C70A2" w:rsidP="005C70A2">
      <w:pPr>
        <w:rPr>
          <w:lang w:val="en-GB"/>
        </w:rPr>
      </w:pPr>
    </w:p>
    <w:p w:rsidR="005C70A2" w:rsidRDefault="005C70A2" w:rsidP="00DA4871">
      <w:pPr>
        <w:pStyle w:val="Heading3"/>
        <w:numPr>
          <w:ilvl w:val="1"/>
          <w:numId w:val="24"/>
        </w:numPr>
        <w:rPr>
          <w:lang w:val="en-GB"/>
        </w:rPr>
      </w:pPr>
      <w:bookmarkStart w:id="464" w:name="_Data-Check_Integrity_Tool"/>
      <w:bookmarkStart w:id="465" w:name="_Ref392252140"/>
      <w:bookmarkStart w:id="466" w:name="_Ref392252154"/>
      <w:bookmarkStart w:id="467" w:name="_Toc412107671"/>
      <w:bookmarkEnd w:id="464"/>
      <w:r w:rsidRPr="00FA510C">
        <w:rPr>
          <w:lang w:val="en-GB"/>
        </w:rPr>
        <w:t>Data-Check Integrity Tool</w:t>
      </w:r>
      <w:bookmarkEnd w:id="465"/>
      <w:bookmarkEnd w:id="466"/>
      <w:bookmarkEnd w:id="467"/>
      <w:r w:rsidR="005E0BBE">
        <w:rPr>
          <w:lang w:val="en-GB"/>
        </w:rPr>
        <w:t xml:space="preserve"> </w:t>
      </w:r>
    </w:p>
    <w:p w:rsidR="005E0BBE" w:rsidRDefault="005E0BBE" w:rsidP="005E0BBE">
      <w:pPr>
        <w:rPr>
          <w:lang w:val="en-GB"/>
        </w:rPr>
      </w:pPr>
    </w:p>
    <w:p w:rsidR="0032542F" w:rsidRDefault="0032542F" w:rsidP="0032542F">
      <w:pPr>
        <w:jc w:val="both"/>
        <w:rPr>
          <w:lang w:val="en-GB"/>
        </w:rPr>
      </w:pPr>
      <w:r w:rsidRPr="0032542F">
        <w:rPr>
          <w:u w:val="single"/>
          <w:lang w:val="en-GB"/>
        </w:rPr>
        <w:t>Aim</w:t>
      </w:r>
      <w:r>
        <w:rPr>
          <w:lang w:val="en-GB"/>
        </w:rPr>
        <w:t xml:space="preserve">: </w:t>
      </w:r>
    </w:p>
    <w:p w:rsidR="0032542F" w:rsidRDefault="0032542F" w:rsidP="0032542F">
      <w:pPr>
        <w:jc w:val="both"/>
        <w:rPr>
          <w:lang w:val="en-GB"/>
        </w:rPr>
      </w:pPr>
    </w:p>
    <w:p w:rsidR="0032542F" w:rsidRDefault="0032542F" w:rsidP="0032542F">
      <w:pPr>
        <w:jc w:val="both"/>
        <w:rPr>
          <w:lang w:val="en-GB"/>
        </w:rPr>
      </w:pPr>
      <w:r>
        <w:rPr>
          <w:lang w:val="en-GB"/>
        </w:rPr>
        <w:t>C</w:t>
      </w:r>
      <w:r w:rsidRPr="00FA510C">
        <w:rPr>
          <w:lang w:val="en-GB"/>
        </w:rPr>
        <w:t>heck</w:t>
      </w:r>
      <w:r>
        <w:rPr>
          <w:lang w:val="en-GB"/>
        </w:rPr>
        <w:t>ing</w:t>
      </w:r>
      <w:r w:rsidRPr="00FA510C">
        <w:rPr>
          <w:lang w:val="en-GB"/>
        </w:rPr>
        <w:t xml:space="preserve"> the consistency amon</w:t>
      </w:r>
      <w:r>
        <w:rPr>
          <w:lang w:val="en-GB"/>
        </w:rPr>
        <w:t xml:space="preserve">g the </w:t>
      </w:r>
      <w:proofErr w:type="spellStart"/>
      <w:r>
        <w:rPr>
          <w:lang w:val="en-GB"/>
        </w:rPr>
        <w:t>modeling</w:t>
      </w:r>
      <w:proofErr w:type="spellEnd"/>
      <w:r>
        <w:rPr>
          <w:lang w:val="en-GB"/>
        </w:rPr>
        <w:t xml:space="preserve"> results file (</w:t>
      </w:r>
      <w:proofErr w:type="spellStart"/>
      <w:r>
        <w:rPr>
          <w:lang w:val="en-GB"/>
        </w:rPr>
        <w:t>c</w:t>
      </w:r>
      <w:r w:rsidRPr="00FA510C">
        <w:rPr>
          <w:lang w:val="en-GB"/>
        </w:rPr>
        <w:t>df</w:t>
      </w:r>
      <w:proofErr w:type="spellEnd"/>
      <w:r>
        <w:rPr>
          <w:lang w:val="en-GB"/>
        </w:rPr>
        <w:t xml:space="preserve">, </w:t>
      </w:r>
      <w:proofErr w:type="spellStart"/>
      <w:r>
        <w:rPr>
          <w:lang w:val="en-GB"/>
        </w:rPr>
        <w:t>csv</w:t>
      </w:r>
      <w:proofErr w:type="spellEnd"/>
      <w:r w:rsidRPr="00FA510C">
        <w:rPr>
          <w:lang w:val="en-GB"/>
        </w:rPr>
        <w:t>), the observation files (</w:t>
      </w:r>
      <w:proofErr w:type="spellStart"/>
      <w:r w:rsidRPr="00FA510C">
        <w:rPr>
          <w:lang w:val="en-GB"/>
        </w:rPr>
        <w:t>csv</w:t>
      </w:r>
      <w:proofErr w:type="spellEnd"/>
      <w:r>
        <w:rPr>
          <w:lang w:val="en-GB"/>
        </w:rPr>
        <w:t xml:space="preserve">, </w:t>
      </w:r>
      <w:proofErr w:type="spellStart"/>
      <w:r>
        <w:rPr>
          <w:lang w:val="en-GB"/>
        </w:rPr>
        <w:t>cdf</w:t>
      </w:r>
      <w:proofErr w:type="spellEnd"/>
      <w:r w:rsidRPr="00FA510C">
        <w:rPr>
          <w:lang w:val="en-GB"/>
        </w:rPr>
        <w:t xml:space="preserve">) and the main configuration file (startup.ini). </w:t>
      </w:r>
    </w:p>
    <w:p w:rsidR="0032542F" w:rsidRPr="00FA510C" w:rsidRDefault="0032542F" w:rsidP="0032542F">
      <w:pPr>
        <w:jc w:val="both"/>
        <w:rPr>
          <w:lang w:val="en-GB"/>
        </w:rPr>
      </w:pPr>
    </w:p>
    <w:p w:rsidR="0032542F" w:rsidRPr="0032542F" w:rsidRDefault="004143C5" w:rsidP="00A1047C">
      <w:pPr>
        <w:rPr>
          <w:lang w:val="en-GB"/>
        </w:rPr>
      </w:pPr>
      <w:r w:rsidRPr="0032542F">
        <w:rPr>
          <w:u w:val="single"/>
          <w:lang w:val="en-GB"/>
        </w:rPr>
        <w:t>Important</w:t>
      </w:r>
      <w:r w:rsidR="00A1047C">
        <w:rPr>
          <w:u w:val="single"/>
          <w:lang w:val="en-GB"/>
        </w:rPr>
        <w:t xml:space="preserve">: </w:t>
      </w:r>
      <w:r w:rsidRPr="0032542F">
        <w:rPr>
          <w:lang w:val="en-GB"/>
        </w:rPr>
        <w:t xml:space="preserve">The data check integrity step will be performed automatically each time </w:t>
      </w:r>
      <w:r w:rsidR="0032542F" w:rsidRPr="0032542F">
        <w:rPr>
          <w:lang w:val="en-GB"/>
        </w:rPr>
        <w:t>a new startup.ini is used. If modifications are made in the monitoring or modelling data without affecting the startup.ini file, please perform this data-check integrity manually to identify potential consistency issues.</w:t>
      </w:r>
    </w:p>
    <w:p w:rsidR="004143C5" w:rsidRDefault="004143C5" w:rsidP="00374859">
      <w:pPr>
        <w:jc w:val="both"/>
        <w:rPr>
          <w:color w:val="0070C0"/>
          <w:lang w:val="en-GB"/>
        </w:rPr>
      </w:pPr>
    </w:p>
    <w:p w:rsidR="0032542F" w:rsidRDefault="0032542F" w:rsidP="00374859">
      <w:pPr>
        <w:jc w:val="both"/>
        <w:rPr>
          <w:lang w:val="en-GB"/>
        </w:rPr>
      </w:pPr>
      <w:r w:rsidRPr="0032542F">
        <w:rPr>
          <w:u w:val="single"/>
          <w:lang w:val="en-GB"/>
        </w:rPr>
        <w:t>How to use</w:t>
      </w:r>
      <w:r>
        <w:rPr>
          <w:lang w:val="en-GB"/>
        </w:rPr>
        <w:t xml:space="preserve">: </w:t>
      </w:r>
    </w:p>
    <w:p w:rsidR="0032542F" w:rsidRDefault="0032542F" w:rsidP="00374859">
      <w:pPr>
        <w:jc w:val="both"/>
        <w:rPr>
          <w:lang w:val="en-GB"/>
        </w:rPr>
      </w:pPr>
    </w:p>
    <w:p w:rsidR="00374859" w:rsidRDefault="00374859" w:rsidP="00374859">
      <w:pPr>
        <w:jc w:val="both"/>
        <w:rPr>
          <w:lang w:val="en-GB"/>
        </w:rPr>
      </w:pPr>
      <w:r>
        <w:rPr>
          <w:lang w:val="en-GB"/>
        </w:rPr>
        <w:t>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374859" w:rsidRDefault="00374859" w:rsidP="00374859">
      <w:pPr>
        <w:jc w:val="both"/>
        <w:rPr>
          <w:lang w:val="en-GB"/>
        </w:rPr>
      </w:pPr>
    </w:p>
    <w:p w:rsidR="005C70A2" w:rsidRPr="0032542F" w:rsidRDefault="005C70A2" w:rsidP="0032542F">
      <w:pPr>
        <w:jc w:val="both"/>
        <w:rPr>
          <w:lang w:val="en-GB"/>
        </w:rPr>
      </w:pPr>
    </w:p>
    <w:p w:rsidR="005C70A2" w:rsidRPr="00FA510C" w:rsidRDefault="00A1047C" w:rsidP="005C70A2">
      <w:pPr>
        <w:pStyle w:val="ListParagraph"/>
        <w:ind w:left="72"/>
        <w:jc w:val="both"/>
        <w:rPr>
          <w:rFonts w:ascii="Times New Roman" w:hAnsi="Times New Roman"/>
          <w:sz w:val="24"/>
          <w:szCs w:val="24"/>
          <w:lang w:val="en-GB"/>
        </w:rPr>
      </w:pPr>
      <w:r>
        <w:rPr>
          <w:rFonts w:ascii="Times New Roman" w:hAnsi="Times New Roman"/>
          <w:sz w:val="24"/>
          <w:szCs w:val="24"/>
          <w:lang w:val="en-GB"/>
        </w:rPr>
        <w:t>There are currently 19</w:t>
      </w:r>
      <w:r w:rsidR="005C70A2" w:rsidRPr="00FA510C">
        <w:rPr>
          <w:rFonts w:ascii="Times New Roman" w:hAnsi="Times New Roman"/>
          <w:sz w:val="24"/>
          <w:szCs w:val="24"/>
          <w:lang w:val="en-GB"/>
        </w:rPr>
        <w:t xml:space="preserve"> steps included in this consistency check:</w:t>
      </w:r>
    </w:p>
    <w:p w:rsidR="005C70A2" w:rsidRPr="00FA510C" w:rsidRDefault="005C70A2" w:rsidP="005C70A2">
      <w:pPr>
        <w:pStyle w:val="ListParagraph"/>
        <w:ind w:left="72"/>
        <w:jc w:val="both"/>
        <w:rPr>
          <w:rFonts w:ascii="Times New Roman" w:hAnsi="Times New Roman"/>
          <w:sz w:val="24"/>
          <w:szCs w:val="24"/>
          <w:lang w:val="en-GB"/>
        </w:rPr>
      </w:pP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existence of relevant directories</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existence of “startup.ini” file</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existence of appropriate sections within startup.ini</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correctness of “PARAMETERS” section within Startup.ini</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correctness of “MONITORING” section within Startup.ini</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possible redundancy in station names in startup.ini</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consistency of the number of stations between startup.ini and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consistency of the station names between startup.ini and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consistency of the species names between startup.ini and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 Checking number of lines in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A1047C" w:rsidRPr="004F4CE7" w:rsidRDefault="00A1047C"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Conversion of observations files from </w:t>
      </w:r>
      <w:proofErr w:type="spellStart"/>
      <w:r w:rsidRPr="004F4CE7">
        <w:rPr>
          <w:rFonts w:ascii="Times New Roman" w:hAnsi="Times New Roman"/>
          <w:sz w:val="20"/>
          <w:szCs w:val="20"/>
          <w:lang w:val="en-GB"/>
        </w:rPr>
        <w:t>csv</w:t>
      </w:r>
      <w:proofErr w:type="spellEnd"/>
      <w:r w:rsidRPr="004F4CE7">
        <w:rPr>
          <w:rFonts w:ascii="Times New Roman" w:hAnsi="Times New Roman"/>
          <w:sz w:val="20"/>
          <w:szCs w:val="20"/>
          <w:lang w:val="en-GB"/>
        </w:rPr>
        <w:t xml:space="preserve"> to </w:t>
      </w:r>
      <w:proofErr w:type="spellStart"/>
      <w:r w:rsidRPr="004F4CE7">
        <w:rPr>
          <w:rFonts w:ascii="Times New Roman" w:hAnsi="Times New Roman"/>
          <w:sz w:val="20"/>
          <w:szCs w:val="20"/>
          <w:lang w:val="en-GB"/>
        </w:rPr>
        <w:t>cdf</w:t>
      </w:r>
      <w:proofErr w:type="spellEnd"/>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for extreme values in </w:t>
      </w:r>
      <w:proofErr w:type="spellStart"/>
      <w:r w:rsidRPr="004F4CE7">
        <w:rPr>
          <w:rFonts w:ascii="Times New Roman" w:hAnsi="Times New Roman"/>
          <w:sz w:val="20"/>
          <w:szCs w:val="20"/>
          <w:lang w:val="en-GB"/>
        </w:rPr>
        <w:t>obs</w:t>
      </w:r>
      <w:proofErr w:type="spellEnd"/>
      <w:r w:rsidRPr="004F4CE7">
        <w:rPr>
          <w:rFonts w:ascii="Times New Roman" w:hAnsi="Times New Roman"/>
          <w:sz w:val="20"/>
          <w:szCs w:val="20"/>
          <w:lang w:val="en-GB"/>
        </w:rPr>
        <w:t xml:space="preserve"> files</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zero values (information check only)</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for existence of model file</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 xml:space="preserve">Checking for correct attribute in model </w:t>
      </w:r>
      <w:proofErr w:type="spellStart"/>
      <w:r w:rsidRPr="004F4CE7">
        <w:rPr>
          <w:rFonts w:ascii="Times New Roman" w:hAnsi="Times New Roman"/>
          <w:sz w:val="20"/>
          <w:szCs w:val="20"/>
          <w:lang w:val="en-GB"/>
        </w:rPr>
        <w:t>netCdf</w:t>
      </w:r>
      <w:proofErr w:type="spellEnd"/>
      <w:r w:rsidRPr="004F4CE7">
        <w:rPr>
          <w:rFonts w:ascii="Times New Roman" w:hAnsi="Times New Roman"/>
          <w:sz w:val="20"/>
          <w:szCs w:val="20"/>
          <w:lang w:val="en-GB"/>
        </w:rPr>
        <w:t xml:space="preserve"> file</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correctness of time dimension in model file</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t>Checking model extreme values</w:t>
      </w:r>
    </w:p>
    <w:p w:rsidR="005C70A2" w:rsidRPr="004F4CE7" w:rsidRDefault="005C70A2" w:rsidP="0033454C">
      <w:pPr>
        <w:pStyle w:val="ListParagraph"/>
        <w:numPr>
          <w:ilvl w:val="0"/>
          <w:numId w:val="27"/>
        </w:numPr>
        <w:spacing w:after="0" w:line="240" w:lineRule="auto"/>
        <w:ind w:left="714" w:hanging="357"/>
        <w:contextualSpacing w:val="0"/>
        <w:jc w:val="both"/>
        <w:rPr>
          <w:rFonts w:ascii="Times New Roman" w:hAnsi="Times New Roman"/>
          <w:sz w:val="20"/>
          <w:szCs w:val="20"/>
          <w:lang w:val="en-GB"/>
        </w:rPr>
      </w:pPr>
      <w:r w:rsidRPr="004F4CE7">
        <w:rPr>
          <w:rFonts w:ascii="Times New Roman" w:hAnsi="Times New Roman"/>
          <w:sz w:val="20"/>
          <w:szCs w:val="20"/>
          <w:lang w:val="en-GB"/>
        </w:rPr>
        <w:lastRenderedPageBreak/>
        <w:t>Checking consistency between species available in startup.ini and model file</w:t>
      </w:r>
    </w:p>
    <w:p w:rsidR="005C70A2" w:rsidRPr="00FA510C" w:rsidRDefault="005C70A2" w:rsidP="0033454C">
      <w:pPr>
        <w:pStyle w:val="ListParagraph"/>
        <w:numPr>
          <w:ilvl w:val="0"/>
          <w:numId w:val="27"/>
        </w:numPr>
        <w:spacing w:after="0" w:line="240" w:lineRule="auto"/>
        <w:ind w:left="714" w:hanging="357"/>
        <w:contextualSpacing w:val="0"/>
        <w:jc w:val="both"/>
        <w:rPr>
          <w:rFonts w:ascii="Times New Roman" w:hAnsi="Times New Roman"/>
          <w:sz w:val="24"/>
          <w:szCs w:val="24"/>
          <w:lang w:val="en-GB"/>
        </w:rPr>
      </w:pPr>
      <w:r w:rsidRPr="004F4CE7">
        <w:rPr>
          <w:rFonts w:ascii="Times New Roman" w:hAnsi="Times New Roman"/>
          <w:sz w:val="20"/>
          <w:szCs w:val="20"/>
          <w:lang w:val="en-GB"/>
        </w:rPr>
        <w:t>Producing statistic report</w:t>
      </w:r>
    </w:p>
    <w:p w:rsidR="005C70A2" w:rsidRPr="00FA510C" w:rsidRDefault="005C70A2" w:rsidP="005C70A2">
      <w:pPr>
        <w:pStyle w:val="ListParagraph"/>
        <w:spacing w:after="0" w:line="240" w:lineRule="auto"/>
        <w:contextualSpacing w:val="0"/>
        <w:jc w:val="both"/>
        <w:rPr>
          <w:rFonts w:ascii="Times New Roman" w:hAnsi="Times New Roman"/>
          <w:sz w:val="24"/>
          <w:szCs w:val="24"/>
          <w:lang w:val="en-GB"/>
        </w:rPr>
      </w:pPr>
    </w:p>
    <w:p w:rsidR="005C70A2" w:rsidRDefault="005C70A2" w:rsidP="005C70A2">
      <w:pPr>
        <w:jc w:val="both"/>
        <w:rPr>
          <w:lang w:val="en-GB"/>
        </w:rPr>
      </w:pPr>
      <w:proofErr w:type="spellStart"/>
      <w:r w:rsidRPr="00FA510C">
        <w:rPr>
          <w:lang w:val="en-GB"/>
        </w:rPr>
        <w:t>Check_IO</w:t>
      </w:r>
      <w:proofErr w:type="spellEnd"/>
      <w:r w:rsidRPr="00FA510C">
        <w:rPr>
          <w:lang w:val="en-GB"/>
        </w:rPr>
        <w:t xml:space="preserve"> produces a log report, as well as a summary report with details concerning the various checks.</w:t>
      </w:r>
      <w:r w:rsidR="00374859">
        <w:rPr>
          <w:lang w:val="en-GB"/>
        </w:rPr>
        <w:t xml:space="preserve"> The reports are located in the main directory where Delta Tool is installed.</w:t>
      </w:r>
    </w:p>
    <w:p w:rsidR="005C70A2" w:rsidRPr="00FA510C" w:rsidRDefault="005C70A2" w:rsidP="005C70A2">
      <w:pPr>
        <w:jc w:val="both"/>
        <w:rPr>
          <w:lang w:val="en-GB"/>
        </w:rPr>
      </w:pPr>
    </w:p>
    <w:p w:rsidR="005C70A2" w:rsidRPr="00C84C29" w:rsidRDefault="00A1047C" w:rsidP="00DA4871">
      <w:pPr>
        <w:pStyle w:val="Heading3"/>
        <w:numPr>
          <w:ilvl w:val="1"/>
          <w:numId w:val="24"/>
        </w:numPr>
        <w:rPr>
          <w:lang w:val="en-GB"/>
        </w:rPr>
      </w:pPr>
      <w:bookmarkStart w:id="468" w:name="_CSV_to_NetCDF"/>
      <w:bookmarkStart w:id="469" w:name="_Ref392252710"/>
      <w:bookmarkStart w:id="470" w:name="_Toc412107672"/>
      <w:bookmarkEnd w:id="468"/>
      <w:r>
        <w:rPr>
          <w:lang w:val="en-GB"/>
        </w:rPr>
        <w:t>Interactive format conversion tool</w:t>
      </w:r>
      <w:bookmarkEnd w:id="469"/>
      <w:bookmarkEnd w:id="470"/>
    </w:p>
    <w:p w:rsidR="005C70A2" w:rsidRPr="00C84C29" w:rsidRDefault="005C70A2" w:rsidP="005C70A2">
      <w:pPr>
        <w:rPr>
          <w:lang w:val="en-GB"/>
        </w:rPr>
      </w:pPr>
    </w:p>
    <w:p w:rsidR="005E0BBE" w:rsidRDefault="005C70A2" w:rsidP="007D27FC">
      <w:pPr>
        <w:rPr>
          <w:lang w:val="en-GB"/>
        </w:rPr>
      </w:pPr>
      <w:r w:rsidRPr="00C84C29">
        <w:rPr>
          <w:lang w:val="en-GB"/>
        </w:rPr>
        <w:t xml:space="preserve">This </w:t>
      </w:r>
      <w:r w:rsidR="0032542F">
        <w:rPr>
          <w:lang w:val="en-GB"/>
        </w:rPr>
        <w:t>tool</w:t>
      </w:r>
      <w:r w:rsidRPr="00C84C29">
        <w:rPr>
          <w:lang w:val="en-GB"/>
        </w:rPr>
        <w:t xml:space="preserve"> available </w:t>
      </w:r>
      <w:r w:rsidR="0032542F">
        <w:rPr>
          <w:lang w:val="en-GB"/>
        </w:rPr>
        <w:t>under the help menu</w:t>
      </w:r>
      <w:r w:rsidRPr="00C84C29">
        <w:rPr>
          <w:lang w:val="en-GB"/>
        </w:rPr>
        <w:t xml:space="preserve"> allows to produce a model file in </w:t>
      </w:r>
      <w:r w:rsidR="0032542F">
        <w:rPr>
          <w:lang w:val="en-GB"/>
        </w:rPr>
        <w:t>“</w:t>
      </w:r>
      <w:proofErr w:type="spellStart"/>
      <w:r w:rsidR="0032542F">
        <w:rPr>
          <w:lang w:val="en-GB"/>
        </w:rPr>
        <w:t>c</w:t>
      </w:r>
      <w:r w:rsidRPr="00C84C29">
        <w:rPr>
          <w:lang w:val="en-GB"/>
        </w:rPr>
        <w:t>df</w:t>
      </w:r>
      <w:proofErr w:type="spellEnd"/>
      <w:r w:rsidR="0032542F">
        <w:rPr>
          <w:lang w:val="en-GB"/>
        </w:rPr>
        <w:t>”</w:t>
      </w:r>
      <w:r w:rsidRPr="00C84C29">
        <w:rPr>
          <w:lang w:val="en-GB"/>
        </w:rPr>
        <w:t xml:space="preserve"> format from files in </w:t>
      </w:r>
      <w:proofErr w:type="spellStart"/>
      <w:r w:rsidRPr="00C84C29">
        <w:rPr>
          <w:lang w:val="en-GB"/>
        </w:rPr>
        <w:t>csv</w:t>
      </w:r>
      <w:proofErr w:type="spellEnd"/>
      <w:r w:rsidRPr="00C84C29">
        <w:rPr>
          <w:lang w:val="en-GB"/>
        </w:rPr>
        <w:t xml:space="preserve"> format similar to the one described for monitoring data. This program works only for data produced with an hourly frequency.</w:t>
      </w:r>
      <w:r w:rsidR="007D27FC">
        <w:rPr>
          <w:lang w:val="en-GB"/>
        </w:rPr>
        <w:t xml:space="preserve"> </w:t>
      </w:r>
      <w:r w:rsidR="0032542F">
        <w:rPr>
          <w:lang w:val="en-GB"/>
        </w:rPr>
        <w:t xml:space="preserve">If more than one model is used, this conversion operation will need </w:t>
      </w:r>
      <w:r w:rsidR="00A1047C">
        <w:rPr>
          <w:lang w:val="en-GB"/>
        </w:rPr>
        <w:t>to be performed for all</w:t>
      </w:r>
      <w:r w:rsidR="0032542F">
        <w:rPr>
          <w:lang w:val="en-GB"/>
        </w:rPr>
        <w:t xml:space="preserve"> models.</w:t>
      </w:r>
      <w:r w:rsidR="00A1047C">
        <w:rPr>
          <w:lang w:val="en-GB"/>
        </w:rPr>
        <w:t xml:space="preserve"> The user needs to specify the input directory (where the </w:t>
      </w:r>
      <w:proofErr w:type="spellStart"/>
      <w:r w:rsidR="00A1047C">
        <w:rPr>
          <w:lang w:val="en-GB"/>
        </w:rPr>
        <w:t>csv</w:t>
      </w:r>
      <w:proofErr w:type="spellEnd"/>
      <w:r w:rsidR="00A1047C">
        <w:rPr>
          <w:lang w:val="en-GB"/>
        </w:rPr>
        <w:t xml:space="preserve"> are located), the output directory (where the </w:t>
      </w:r>
      <w:proofErr w:type="spellStart"/>
      <w:r w:rsidR="00A1047C">
        <w:rPr>
          <w:lang w:val="en-GB"/>
        </w:rPr>
        <w:t>cdf</w:t>
      </w:r>
      <w:proofErr w:type="spellEnd"/>
      <w:r w:rsidR="00A1047C">
        <w:rPr>
          <w:lang w:val="en-GB"/>
        </w:rPr>
        <w:t xml:space="preserve"> file will be created) and the startup.ini file which is used as reference.</w:t>
      </w:r>
    </w:p>
    <w:p w:rsidR="0033454C" w:rsidRDefault="0033454C" w:rsidP="007D27FC">
      <w:pPr>
        <w:rPr>
          <w:lang w:val="en-GB"/>
        </w:rPr>
      </w:pPr>
    </w:p>
    <w:p w:rsidR="0033454C" w:rsidRPr="00920817" w:rsidRDefault="0033454C" w:rsidP="007D27FC">
      <w:pPr>
        <w:rPr>
          <w:sz w:val="18"/>
          <w:szCs w:val="18"/>
          <w:lang w:val="en-GB"/>
        </w:rPr>
      </w:pPr>
      <w:bookmarkStart w:id="471" w:name="_GoBack"/>
      <w:r w:rsidRPr="0033454C">
        <w:rPr>
          <w:b/>
          <w:u w:val="single"/>
          <w:lang w:val="en-GB"/>
        </w:rPr>
        <w:t>Important</w:t>
      </w:r>
      <w:r>
        <w:rPr>
          <w:lang w:val="en-GB"/>
        </w:rPr>
        <w:t xml:space="preserve">: User’s modifications in the widget input lines will only be considered if </w:t>
      </w:r>
      <w:r>
        <w:rPr>
          <w:lang w:val="en-GB"/>
        </w:rPr>
        <w:t>you type the “return”</w:t>
      </w:r>
      <w:r>
        <w:rPr>
          <w:lang w:val="en-GB"/>
        </w:rPr>
        <w:t xml:space="preserve"> key after changes</w:t>
      </w:r>
      <w:bookmarkEnd w:id="471"/>
      <w:r>
        <w:rPr>
          <w:lang w:val="en-GB"/>
        </w:rPr>
        <w:t>.</w:t>
      </w:r>
    </w:p>
    <w:p w:rsidR="005C70A2" w:rsidRPr="00FA510C" w:rsidRDefault="005C70A2" w:rsidP="00DA4871">
      <w:pPr>
        <w:pStyle w:val="Heading3"/>
        <w:numPr>
          <w:ilvl w:val="1"/>
          <w:numId w:val="24"/>
        </w:numPr>
        <w:rPr>
          <w:lang w:val="en-GB"/>
        </w:rPr>
      </w:pPr>
      <w:bookmarkStart w:id="472" w:name="_Toc412107673"/>
      <w:proofErr w:type="spellStart"/>
      <w:r w:rsidRPr="00FA510C">
        <w:rPr>
          <w:lang w:val="en-GB"/>
        </w:rPr>
        <w:t>Preproc</w:t>
      </w:r>
      <w:proofErr w:type="spellEnd"/>
      <w:r w:rsidRPr="00FA510C">
        <w:rPr>
          <w:lang w:val="en-GB"/>
        </w:rPr>
        <w:t>-CDF</w:t>
      </w:r>
      <w:bookmarkEnd w:id="472"/>
    </w:p>
    <w:p w:rsidR="005C70A2" w:rsidRPr="00FA510C" w:rsidRDefault="005C70A2" w:rsidP="005C70A2">
      <w:pPr>
        <w:rPr>
          <w:lang w:val="en-GB"/>
        </w:rPr>
      </w:pPr>
    </w:p>
    <w:p w:rsidR="005C70A2" w:rsidRPr="00FA510C" w:rsidRDefault="005C70A2" w:rsidP="005C70A2">
      <w:pPr>
        <w:jc w:val="both"/>
        <w:rPr>
          <w:lang w:val="en-GB"/>
        </w:rPr>
      </w:pPr>
      <w:r w:rsidRPr="00FA510C">
        <w:rPr>
          <w:lang w:val="en-GB"/>
        </w:rPr>
        <w:t xml:space="preserve">The </w:t>
      </w:r>
      <w:proofErr w:type="spellStart"/>
      <w:r w:rsidRPr="00FA510C">
        <w:rPr>
          <w:lang w:val="en-GB"/>
        </w:rPr>
        <w:t>Deltapreprocessor</w:t>
      </w:r>
      <w:proofErr w:type="spellEnd"/>
      <w:r w:rsidRPr="00FA510C">
        <w:rPr>
          <w:lang w:val="en-GB"/>
        </w:rPr>
        <w:t xml:space="preserve"> is an </w:t>
      </w:r>
      <w:proofErr w:type="spellStart"/>
      <w:r w:rsidRPr="00FA510C">
        <w:rPr>
          <w:lang w:val="en-GB"/>
        </w:rPr>
        <w:t>idl</w:t>
      </w:r>
      <w:proofErr w:type="spellEnd"/>
      <w:r w:rsidRPr="00FA510C">
        <w:rPr>
          <w:lang w:val="en-GB"/>
        </w:rPr>
        <w:t xml:space="preserve">-based tool for the extraction of time series at observational locations from meteorological or air quality model output for use in the DELTA Tool. Input to the </w:t>
      </w:r>
      <w:proofErr w:type="spellStart"/>
      <w:r w:rsidRPr="00FA510C">
        <w:rPr>
          <w:lang w:val="en-GB"/>
        </w:rPr>
        <w:t>PreProcessor</w:t>
      </w:r>
      <w:proofErr w:type="spellEnd"/>
      <w:r w:rsidRPr="00FA510C">
        <w:rPr>
          <w:lang w:val="en-GB"/>
        </w:rPr>
        <w:t xml:space="preserve"> is the configuration file 'startup.ini' containing the variables (meteorological </w:t>
      </w:r>
      <w:proofErr w:type="gramStart"/>
      <w:r w:rsidRPr="00FA510C">
        <w:rPr>
          <w:lang w:val="en-GB"/>
        </w:rPr>
        <w:t>variables ,</w:t>
      </w:r>
      <w:proofErr w:type="gramEnd"/>
      <w:r w:rsidRPr="00FA510C">
        <w:rPr>
          <w:lang w:val="en-GB"/>
        </w:rPr>
        <w:t xml:space="preserve">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w:t>
      </w:r>
      <w:proofErr w:type="spellStart"/>
      <w:r w:rsidRPr="00FA510C">
        <w:rPr>
          <w:lang w:val="en-GB"/>
        </w:rPr>
        <w:t>netCDF</w:t>
      </w:r>
      <w:proofErr w:type="spellEnd"/>
      <w:r w:rsidRPr="00FA510C">
        <w:rPr>
          <w:lang w:val="en-GB"/>
        </w:rPr>
        <w:t xml:space="preserve"> format with all the variables defined on longitude-latitude coordinates at ground level and hourly frequency. Three interpolation techniques are available for producing the </w:t>
      </w:r>
      <w:proofErr w:type="spellStart"/>
      <w:r w:rsidRPr="00FA510C">
        <w:rPr>
          <w:lang w:val="en-GB"/>
        </w:rPr>
        <w:t>modeled</w:t>
      </w:r>
      <w:proofErr w:type="spellEnd"/>
      <w:r w:rsidRPr="00FA510C">
        <w:rPr>
          <w:lang w:val="en-GB"/>
        </w:rPr>
        <w:t xml:space="preserve">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 xml:space="preserve">(i) NN (Nearest Neighbour) where the values at a station are taken from the nearest </w:t>
      </w:r>
      <w:proofErr w:type="spellStart"/>
      <w:r w:rsidRPr="00FA510C">
        <w:rPr>
          <w:lang w:val="en-GB"/>
        </w:rPr>
        <w:t>lon-lat</w:t>
      </w:r>
      <w:proofErr w:type="spellEnd"/>
      <w:r w:rsidRPr="00FA510C">
        <w:rPr>
          <w:lang w:val="en-GB"/>
        </w:rPr>
        <w:t xml:space="preserve">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w:t>
      </w:r>
      <w:proofErr w:type="spellStart"/>
      <w:r w:rsidRPr="00FA510C">
        <w:rPr>
          <w:lang w:val="en-GB"/>
        </w:rPr>
        <w:t>gridcell</w:t>
      </w:r>
      <w:proofErr w:type="spellEnd"/>
      <w:r w:rsidRPr="00FA510C">
        <w:rPr>
          <w:lang w:val="en-GB"/>
        </w:rPr>
        <w:t xml:space="preserve">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w:t>
      </w:r>
      <w:proofErr w:type="spellStart"/>
      <w:r w:rsidRPr="00FA510C">
        <w:rPr>
          <w:lang w:val="en-GB"/>
        </w:rPr>
        <w:t>gridpoints</w:t>
      </w:r>
      <w:proofErr w:type="spellEnd"/>
      <w:r w:rsidRPr="00FA510C">
        <w:rPr>
          <w:lang w:val="en-GB"/>
        </w:rPr>
        <w:t xml:space="preserve">. </w:t>
      </w:r>
    </w:p>
    <w:p w:rsidR="005C70A2" w:rsidRPr="00FA510C" w:rsidRDefault="005C70A2" w:rsidP="005C70A2">
      <w:pPr>
        <w:jc w:val="both"/>
        <w:rPr>
          <w:lang w:val="en-GB"/>
        </w:rPr>
      </w:pPr>
      <w:r w:rsidRPr="00FA510C">
        <w:rPr>
          <w:lang w:val="en-GB"/>
        </w:rPr>
        <w:br/>
        <w:t xml:space="preserve">Output of the </w:t>
      </w:r>
      <w:proofErr w:type="spellStart"/>
      <w:r w:rsidRPr="00FA510C">
        <w:rPr>
          <w:lang w:val="en-GB"/>
        </w:rPr>
        <w:t>PreProcessor</w:t>
      </w:r>
      <w:proofErr w:type="spellEnd"/>
      <w:r w:rsidRPr="00FA510C">
        <w:rPr>
          <w:lang w:val="en-GB"/>
        </w:rPr>
        <w:t xml:space="preserve"> is written to a </w:t>
      </w:r>
      <w:proofErr w:type="spellStart"/>
      <w:r w:rsidRPr="00FA510C">
        <w:rPr>
          <w:lang w:val="en-GB"/>
        </w:rPr>
        <w:t>netCDF</w:t>
      </w:r>
      <w:proofErr w:type="spellEnd"/>
      <w:r w:rsidRPr="00FA510C">
        <w:rPr>
          <w:lang w:val="en-GB"/>
        </w:rPr>
        <w:t xml:space="preserve"> file.</w:t>
      </w:r>
    </w:p>
    <w:p w:rsidR="005C70A2" w:rsidRPr="00FA510C" w:rsidRDefault="005C70A2" w:rsidP="005C70A2">
      <w:pPr>
        <w:jc w:val="both"/>
        <w:rPr>
          <w:lang w:val="en-GB"/>
        </w:rPr>
      </w:pPr>
      <w:r w:rsidRPr="00FA510C">
        <w:rPr>
          <w:lang w:val="en-GB"/>
        </w:rPr>
        <w:br/>
        <w:t xml:space="preserve">During the </w:t>
      </w:r>
      <w:proofErr w:type="spellStart"/>
      <w:r w:rsidRPr="00FA510C">
        <w:rPr>
          <w:lang w:val="en-GB"/>
        </w:rPr>
        <w:t>PreProcessing</w:t>
      </w:r>
      <w:proofErr w:type="spellEnd"/>
      <w:r w:rsidRPr="00FA510C">
        <w:rPr>
          <w:lang w:val="en-GB"/>
        </w:rPr>
        <w:t xml:space="preserve"> a number of checks are performed to guarantee the conformity with the DELTA Tool conventions.</w:t>
      </w:r>
    </w:p>
    <w:p w:rsidR="0032542F" w:rsidRDefault="005C70A2" w:rsidP="007D27FC">
      <w:pPr>
        <w:rPr>
          <w:lang w:val="en-GB"/>
        </w:rPr>
      </w:pPr>
      <w:r w:rsidRPr="00FA510C">
        <w:rPr>
          <w:lang w:val="en-GB"/>
        </w:rPr>
        <w:t xml:space="preserve"> </w:t>
      </w:r>
    </w:p>
    <w:p w:rsidR="0032542F" w:rsidRDefault="0032542F">
      <w:pPr>
        <w:rPr>
          <w:lang w:val="en-GB"/>
        </w:rPr>
      </w:pPr>
      <w:r>
        <w:rPr>
          <w:lang w:val="en-GB"/>
        </w:rPr>
        <w:br w:type="page"/>
      </w:r>
    </w:p>
    <w:p w:rsidR="007D27FC" w:rsidRPr="007D27FC" w:rsidRDefault="005C70A2" w:rsidP="007D27FC">
      <w:pPr>
        <w:rPr>
          <w:lang w:val="en-GB"/>
        </w:rPr>
      </w:pPr>
      <w:r w:rsidRPr="00FA510C">
        <w:rPr>
          <w:lang w:val="en-GB"/>
        </w:rPr>
        <w:lastRenderedPageBreak/>
        <w:br/>
      </w:r>
      <w:bookmarkEnd w:id="449"/>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Default="00690A5A" w:rsidP="00B235FF">
      <w:pPr>
        <w:pStyle w:val="Heading1"/>
        <w:jc w:val="center"/>
        <w:rPr>
          <w:sz w:val="144"/>
          <w:szCs w:val="144"/>
          <w:lang w:val="en-GB"/>
        </w:rPr>
      </w:pPr>
    </w:p>
    <w:p w:rsidR="00690A5A" w:rsidRPr="00B235FF" w:rsidRDefault="0084401C" w:rsidP="00B235FF">
      <w:pPr>
        <w:pStyle w:val="Heading1"/>
        <w:jc w:val="center"/>
        <w:rPr>
          <w:sz w:val="144"/>
          <w:szCs w:val="144"/>
          <w:lang w:val="en-GB"/>
        </w:rPr>
      </w:pPr>
      <w:bookmarkStart w:id="473" w:name="_DIAGRAMS_Overview"/>
      <w:bookmarkStart w:id="474" w:name="_Toc412107674"/>
      <w:bookmarkEnd w:id="473"/>
      <w:r>
        <w:rPr>
          <w:sz w:val="144"/>
          <w:szCs w:val="144"/>
          <w:lang w:val="en-GB"/>
        </w:rPr>
        <w:t>DIAGRAM</w:t>
      </w:r>
      <w:r w:rsidR="00F76202">
        <w:rPr>
          <w:sz w:val="144"/>
          <w:szCs w:val="144"/>
          <w:lang w:val="en-GB"/>
        </w:rPr>
        <w:t>S</w:t>
      </w:r>
      <w:r>
        <w:rPr>
          <w:sz w:val="144"/>
          <w:szCs w:val="144"/>
          <w:lang w:val="en-GB"/>
        </w:rPr>
        <w:t xml:space="preserve"> </w:t>
      </w:r>
      <w:r w:rsidR="006822F7">
        <w:rPr>
          <w:sz w:val="144"/>
          <w:szCs w:val="144"/>
          <w:lang w:val="en-GB"/>
        </w:rPr>
        <w:t>Overview</w:t>
      </w:r>
      <w:bookmarkEnd w:id="474"/>
    </w:p>
    <w:p w:rsidR="00690A5A" w:rsidRDefault="00690A5A" w:rsidP="00EC4077">
      <w:pPr>
        <w:rPr>
          <w:lang w:val="en-GB"/>
        </w:rPr>
      </w:pPr>
    </w:p>
    <w:p w:rsidR="00690A5A" w:rsidRPr="00EC4077" w:rsidRDefault="00690A5A" w:rsidP="00EC4077">
      <w:pPr>
        <w:rPr>
          <w:lang w:val="en-GB"/>
        </w:rPr>
      </w:pPr>
    </w:p>
    <w:p w:rsidR="00690A5A" w:rsidRDefault="00690A5A">
      <w:bookmarkStart w:id="475"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690A5A" w:rsidTr="006E5989">
        <w:tc>
          <w:tcPr>
            <w:tcW w:w="6323" w:type="dxa"/>
            <w:gridSpan w:val="7"/>
            <w:vAlign w:val="center"/>
          </w:tcPr>
          <w:p w:rsidR="00690A5A" w:rsidRPr="00DF50B6" w:rsidRDefault="00690A5A" w:rsidP="00F06D7B">
            <w:pPr>
              <w:pStyle w:val="Heading3"/>
              <w:rPr>
                <w:rFonts w:cs="Arial"/>
                <w:bCs/>
                <w:iCs/>
                <w:szCs w:val="28"/>
              </w:rPr>
            </w:pPr>
            <w:bookmarkStart w:id="476" w:name="_Toc412107675"/>
            <w:r w:rsidRPr="00F06D7B">
              <w:t>TEMPLATE: Diagram name</w:t>
            </w:r>
            <w:r w:rsidRPr="00DF50B6">
              <w:rPr>
                <w:rFonts w:cs="Arial"/>
                <w:bCs/>
                <w:iCs/>
                <w:szCs w:val="28"/>
              </w:rPr>
              <w:t xml:space="preserve"> (Elaboration name)</w:t>
            </w:r>
            <w:bookmarkEnd w:id="476"/>
          </w:p>
        </w:tc>
        <w:tc>
          <w:tcPr>
            <w:tcW w:w="3418" w:type="dxa"/>
            <w:gridSpan w:val="3"/>
            <w:vAlign w:val="center"/>
          </w:tcPr>
          <w:p w:rsidR="00690A5A" w:rsidRPr="006E5989" w:rsidRDefault="00690A5A" w:rsidP="006E5989">
            <w:pPr>
              <w:jc w:val="center"/>
              <w:rPr>
                <w:i/>
                <w:sz w:val="36"/>
                <w:szCs w:val="36"/>
              </w:rPr>
            </w:pPr>
            <w:r w:rsidRPr="006E5989">
              <w:rPr>
                <w:i/>
                <w:sz w:val="36"/>
                <w:szCs w:val="36"/>
              </w:rPr>
              <w:t>Elaboration numbers (internal use)</w:t>
            </w:r>
          </w:p>
        </w:tc>
      </w:tr>
      <w:tr w:rsidR="00690A5A" w:rsidTr="006E5989">
        <w:tc>
          <w:tcPr>
            <w:tcW w:w="9741" w:type="dxa"/>
            <w:gridSpan w:val="10"/>
            <w:shd w:val="clear" w:color="auto" w:fill="D9D9D9"/>
          </w:tcPr>
          <w:p w:rsidR="00690A5A" w:rsidRDefault="00690A5A" w:rsidP="00C236F5"/>
        </w:tc>
      </w:tr>
      <w:tr w:rsidR="00690A5A" w:rsidTr="006E5989">
        <w:trPr>
          <w:trHeight w:val="283"/>
        </w:trPr>
        <w:tc>
          <w:tcPr>
            <w:tcW w:w="6323" w:type="dxa"/>
            <w:gridSpan w:val="7"/>
            <w:vMerge w:val="restart"/>
            <w:vAlign w:val="center"/>
          </w:tcPr>
          <w:p w:rsidR="00690A5A" w:rsidRDefault="00690A5A" w:rsidP="006E5989">
            <w:pPr>
              <w:jc w:val="center"/>
            </w:pPr>
            <w:r>
              <w:t>DIAGRAM example</w:t>
            </w:r>
          </w:p>
        </w:tc>
        <w:tc>
          <w:tcPr>
            <w:tcW w:w="1730" w:type="dxa"/>
            <w:gridSpan w:val="2"/>
          </w:tcPr>
          <w:p w:rsidR="00690A5A" w:rsidRPr="006E5989" w:rsidRDefault="00690A5A" w:rsidP="00C236F5">
            <w:pPr>
              <w:rPr>
                <w:b/>
              </w:rPr>
            </w:pPr>
            <w:r w:rsidRPr="006E5989">
              <w:rPr>
                <w:b/>
              </w:rPr>
              <w:t>X axis</w:t>
            </w:r>
          </w:p>
        </w:tc>
        <w:tc>
          <w:tcPr>
            <w:tcW w:w="1688" w:type="dxa"/>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Y axis</w:t>
            </w:r>
          </w:p>
        </w:tc>
        <w:tc>
          <w:tcPr>
            <w:tcW w:w="1688" w:type="dxa"/>
          </w:tcPr>
          <w:p w:rsidR="00690A5A" w:rsidRDefault="00690A5A" w:rsidP="00C236F5"/>
        </w:tc>
      </w:tr>
      <w:tr w:rsidR="00690A5A" w:rsidTr="006E5989">
        <w:trPr>
          <w:trHeight w:val="57"/>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Parameters</w:t>
            </w:r>
          </w:p>
        </w:tc>
        <w:tc>
          <w:tcPr>
            <w:tcW w:w="1688" w:type="dxa"/>
          </w:tcPr>
          <w:p w:rsidR="00690A5A" w:rsidRDefault="00690A5A" w:rsidP="00C236F5">
            <w:r>
              <w:t>Possible choice</w:t>
            </w:r>
          </w:p>
        </w:tc>
      </w:tr>
      <w:tr w:rsidR="00690A5A" w:rsidTr="006E5989">
        <w:trPr>
          <w:trHeight w:val="11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 xml:space="preserve">Time </w:t>
            </w:r>
            <w:proofErr w:type="spellStart"/>
            <w:r w:rsidRPr="006E5989">
              <w:rPr>
                <w:b/>
              </w:rPr>
              <w:t>Avg</w:t>
            </w:r>
            <w:proofErr w:type="spellEnd"/>
          </w:p>
        </w:tc>
        <w:tc>
          <w:tcPr>
            <w:tcW w:w="1688" w:type="dxa"/>
            <w:vMerge w:val="restart"/>
            <w:vAlign w:val="center"/>
          </w:tcPr>
          <w:p w:rsidR="00690A5A" w:rsidRDefault="00690A5A" w:rsidP="00541225">
            <w:r>
              <w:t>Possible options in the DELTA menu</w:t>
            </w: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Daily Stats</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Season</w:t>
            </w:r>
          </w:p>
        </w:tc>
        <w:tc>
          <w:tcPr>
            <w:tcW w:w="1688" w:type="dxa"/>
            <w:vMerge/>
          </w:tcPr>
          <w:p w:rsidR="00690A5A" w:rsidRDefault="00690A5A" w:rsidP="00C236F5"/>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Day</w:t>
            </w:r>
          </w:p>
        </w:tc>
        <w:tc>
          <w:tcPr>
            <w:tcW w:w="1688" w:type="dxa"/>
            <w:vMerge/>
          </w:tcPr>
          <w:p w:rsidR="00690A5A" w:rsidRDefault="00690A5A" w:rsidP="00C236F5"/>
        </w:tc>
      </w:tr>
      <w:tr w:rsidR="00690A5A" w:rsidTr="006E5989">
        <w:trPr>
          <w:trHeight w:val="203"/>
        </w:trPr>
        <w:tc>
          <w:tcPr>
            <w:tcW w:w="6323" w:type="dxa"/>
            <w:gridSpan w:val="7"/>
            <w:vMerge/>
          </w:tcPr>
          <w:p w:rsidR="00690A5A" w:rsidRDefault="00690A5A" w:rsidP="00C236F5"/>
        </w:tc>
        <w:tc>
          <w:tcPr>
            <w:tcW w:w="3418" w:type="dxa"/>
            <w:gridSpan w:val="3"/>
            <w:shd w:val="clear" w:color="auto" w:fill="D9D9D9"/>
          </w:tcPr>
          <w:p w:rsidR="00690A5A" w:rsidRPr="006E5989" w:rsidRDefault="00690A5A" w:rsidP="00C236F5">
            <w:pPr>
              <w:rPr>
                <w:b/>
                <w:sz w:val="16"/>
                <w:szCs w:val="16"/>
              </w:rPr>
            </w:pPr>
          </w:p>
        </w:tc>
      </w:tr>
      <w:tr w:rsidR="00690A5A" w:rsidTr="006E5989">
        <w:trPr>
          <w:trHeight w:val="283"/>
        </w:trPr>
        <w:tc>
          <w:tcPr>
            <w:tcW w:w="6323" w:type="dxa"/>
            <w:gridSpan w:val="7"/>
            <w:vMerge/>
          </w:tcPr>
          <w:p w:rsidR="00690A5A" w:rsidRDefault="00690A5A" w:rsidP="00C236F5"/>
        </w:tc>
        <w:tc>
          <w:tcPr>
            <w:tcW w:w="1730" w:type="dxa"/>
            <w:gridSpan w:val="2"/>
          </w:tcPr>
          <w:p w:rsidR="00690A5A" w:rsidRPr="006E5989" w:rsidRDefault="00690A5A" w:rsidP="00C236F5">
            <w:pPr>
              <w:rPr>
                <w:b/>
              </w:rPr>
            </w:pPr>
            <w:r w:rsidRPr="006E5989">
              <w:rPr>
                <w:b/>
              </w:rPr>
              <w:t>Threshold</w:t>
            </w:r>
          </w:p>
        </w:tc>
        <w:tc>
          <w:tcPr>
            <w:tcW w:w="1688" w:type="dxa"/>
          </w:tcPr>
          <w:p w:rsidR="00690A5A" w:rsidRDefault="00690A5A" w:rsidP="00C236F5">
            <w:r>
              <w:t>Required or not</w:t>
            </w:r>
          </w:p>
        </w:tc>
      </w:tr>
      <w:tr w:rsidR="00690A5A" w:rsidTr="006E5989">
        <w:trPr>
          <w:trHeight w:val="750"/>
        </w:trPr>
        <w:tc>
          <w:tcPr>
            <w:tcW w:w="6323" w:type="dxa"/>
            <w:gridSpan w:val="7"/>
            <w:vMerge/>
          </w:tcPr>
          <w:p w:rsidR="00690A5A" w:rsidRDefault="00690A5A" w:rsidP="00C236F5"/>
        </w:tc>
        <w:tc>
          <w:tcPr>
            <w:tcW w:w="3418" w:type="dxa"/>
            <w:gridSpan w:val="3"/>
            <w:shd w:val="clear" w:color="auto" w:fill="D9D9D9"/>
          </w:tcPr>
          <w:p w:rsidR="00690A5A" w:rsidRDefault="00690A5A" w:rsidP="00C236F5"/>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Brief description of diagram</w:t>
            </w:r>
          </w:p>
          <w:p w:rsidR="00690A5A" w:rsidRDefault="00690A5A" w:rsidP="00C236F5"/>
        </w:tc>
      </w:tr>
      <w:tr w:rsidR="00690A5A" w:rsidTr="006E5989">
        <w:trPr>
          <w:cantSplit/>
          <w:trHeight w:val="254"/>
        </w:trPr>
        <w:tc>
          <w:tcPr>
            <w:tcW w:w="9741" w:type="dxa"/>
            <w:gridSpan w:val="10"/>
            <w:shd w:val="clear" w:color="auto" w:fill="7F7F7F"/>
            <w:textDirection w:val="btLr"/>
          </w:tcPr>
          <w:p w:rsidR="00690A5A" w:rsidRDefault="00690A5A" w:rsidP="00C236F5"/>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236F5">
            <w: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690A5A" w:rsidRPr="00A1515C" w:rsidRDefault="00690A5A" w:rsidP="00C236F5"/>
        </w:tc>
      </w:tr>
      <w:tr w:rsidR="00690A5A" w:rsidTr="006E5989">
        <w:trPr>
          <w:cantSplit/>
          <w:trHeight w:val="209"/>
        </w:trPr>
        <w:tc>
          <w:tcPr>
            <w:tcW w:w="9741" w:type="dxa"/>
            <w:gridSpan w:val="10"/>
            <w:shd w:val="clear" w:color="auto" w:fill="7F7F7F"/>
            <w:textDirection w:val="btLr"/>
          </w:tcPr>
          <w:p w:rsidR="00690A5A" w:rsidRPr="006E5989" w:rsidRDefault="00690A5A" w:rsidP="00C236F5">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4146" w:type="dxa"/>
            <w:gridSpan w:val="5"/>
            <w:vAlign w:val="center"/>
          </w:tcPr>
          <w:p w:rsidR="00690A5A" w:rsidRDefault="00690A5A" w:rsidP="00541225">
            <w:r>
              <w:t xml:space="preserve">Possible options in terms of multiple choices. A cross in OBS means that more than one station can be selected (similar for MOD, PAR and SCEN). If other options are available these will be mentioned under the “other” column. </w:t>
            </w:r>
            <w:proofErr w:type="spellStart"/>
            <w:r>
              <w:t>Foe</w:t>
            </w:r>
            <w:proofErr w:type="spellEnd"/>
            <w:r>
              <w:t xml:space="preserve"> example, O-M means that more than one model and more than one station can be selected at the same time.</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Can single stations be selected?</w:t>
            </w:r>
          </w:p>
        </w:tc>
        <w:tc>
          <w:tcPr>
            <w:tcW w:w="1688" w:type="dxa"/>
            <w:vAlign w:val="center"/>
          </w:tcPr>
          <w:p w:rsidR="00690A5A" w:rsidRDefault="00690A5A" w:rsidP="006E5989">
            <w:pPr>
              <w:jc w:val="center"/>
            </w:pPr>
            <w:r>
              <w:t>Can station groups be selected?</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29"/>
        <w:gridCol w:w="155"/>
        <w:gridCol w:w="1488"/>
        <w:gridCol w:w="1503"/>
      </w:tblGrid>
      <w:tr w:rsidR="00690A5A" w:rsidTr="006E5989">
        <w:tc>
          <w:tcPr>
            <w:tcW w:w="6323" w:type="dxa"/>
            <w:gridSpan w:val="7"/>
            <w:vAlign w:val="center"/>
          </w:tcPr>
          <w:p w:rsidR="00690A5A" w:rsidRPr="00DF50B6" w:rsidRDefault="00690A5A" w:rsidP="006600DA">
            <w:pPr>
              <w:pStyle w:val="Heading3"/>
            </w:pPr>
            <w:bookmarkStart w:id="477" w:name="_Toc412107676"/>
            <w:r w:rsidRPr="00DF50B6">
              <w:lastRenderedPageBreak/>
              <w:t xml:space="preserve">BARPLOT (Mean, </w:t>
            </w:r>
            <w:proofErr w:type="spellStart"/>
            <w:r w:rsidRPr="00DF50B6">
              <w:t>Stddev</w:t>
            </w:r>
            <w:proofErr w:type="spellEnd"/>
            <w:r w:rsidRPr="00DF50B6">
              <w:t>, Exc. Days)</w:t>
            </w:r>
            <w:bookmarkEnd w:id="477"/>
          </w:p>
        </w:tc>
        <w:tc>
          <w:tcPr>
            <w:tcW w:w="3418" w:type="dxa"/>
            <w:gridSpan w:val="3"/>
            <w:vAlign w:val="center"/>
          </w:tcPr>
          <w:p w:rsidR="00690A5A" w:rsidRPr="006E5989" w:rsidRDefault="00690A5A" w:rsidP="006E5989">
            <w:pPr>
              <w:jc w:val="center"/>
              <w:rPr>
                <w:i/>
                <w:sz w:val="36"/>
                <w:szCs w:val="36"/>
              </w:rPr>
            </w:pPr>
            <w:r>
              <w:rPr>
                <w:i/>
                <w:sz w:val="36"/>
                <w:szCs w:val="36"/>
              </w:rPr>
              <w:t>0</w:t>
            </w:r>
            <w:r w:rsidRPr="006E5989">
              <w:rPr>
                <w:i/>
                <w:sz w:val="36"/>
                <w:szCs w:val="36"/>
              </w:rPr>
              <w:t>,</w:t>
            </w:r>
            <w:r>
              <w:rPr>
                <w:i/>
                <w:sz w:val="36"/>
                <w:szCs w:val="36"/>
              </w:rPr>
              <w:t>1</w:t>
            </w:r>
            <w:r w:rsidRPr="006E5989">
              <w:rPr>
                <w:i/>
                <w:sz w:val="36"/>
                <w:szCs w:val="36"/>
              </w:rPr>
              <w:t>,9</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3D530811" wp14:editId="35693956">
                  <wp:extent cx="3338195" cy="253619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Limit Value for Exc. days</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vAlign w:val="center"/>
          </w:tcPr>
          <w:p w:rsidR="00690A5A" w:rsidRDefault="00690A5A" w:rsidP="006E5989">
            <w:pPr>
              <w:jc w:val="both"/>
            </w:pPr>
            <w:r>
              <w:t>Bar-plots with observed values represented with grey filled bars. Modeled values are indicated with colored circles. In case of multiple choices involving three entities (e.g. models, observations and parameters</w:t>
            </w:r>
            <w:r w:rsidR="005340D7">
              <w:t>)</w:t>
            </w:r>
            <w:r>
              <w:t>, multiple bars will appear.</w:t>
            </w:r>
          </w:p>
          <w:p w:rsidR="00690A5A" w:rsidRDefault="00690A5A" w:rsidP="00C92696"/>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C92696">
            <w:r>
              <w:t>N\A</w:t>
            </w:r>
          </w:p>
          <w:p w:rsidR="00690A5A" w:rsidRPr="00A1515C" w:rsidRDefault="00690A5A" w:rsidP="00C92696"/>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133" w:type="dxa"/>
          </w:tcPr>
          <w:p w:rsidR="00690A5A" w:rsidRDefault="00690A5A" w:rsidP="006E5989">
            <w:pPr>
              <w:jc w:val="center"/>
            </w:pPr>
            <w:r>
              <w:t>Other</w:t>
            </w:r>
          </w:p>
        </w:tc>
        <w:tc>
          <w:tcPr>
            <w:tcW w:w="1542" w:type="dxa"/>
            <w:gridSpan w:val="2"/>
            <w:vMerge w:val="restart"/>
            <w:shd w:val="clear" w:color="auto" w:fill="BFBFBF"/>
          </w:tcPr>
          <w:p w:rsidR="00690A5A" w:rsidRDefault="00690A5A" w:rsidP="006E5989">
            <w:pPr>
              <w:jc w:val="center"/>
            </w:pPr>
          </w:p>
        </w:tc>
        <w:tc>
          <w:tcPr>
            <w:tcW w:w="1543" w:type="dxa"/>
          </w:tcPr>
          <w:p w:rsidR="00690A5A" w:rsidRDefault="00690A5A" w:rsidP="006E5989">
            <w:pPr>
              <w:jc w:val="center"/>
            </w:pPr>
            <w:r>
              <w:t xml:space="preserve">Single </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13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42" w:type="dxa"/>
            <w:gridSpan w:val="2"/>
            <w:vMerge/>
            <w:shd w:val="clear" w:color="auto" w:fill="BFBFBF"/>
            <w:vAlign w:val="center"/>
          </w:tcPr>
          <w:p w:rsidR="00690A5A" w:rsidRDefault="00690A5A" w:rsidP="006E5989">
            <w:pPr>
              <w:jc w:val="center"/>
            </w:pPr>
          </w:p>
        </w:tc>
        <w:tc>
          <w:tcPr>
            <w:tcW w:w="1543"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07"/>
        <w:gridCol w:w="1646"/>
        <w:gridCol w:w="1492"/>
      </w:tblGrid>
      <w:tr w:rsidR="00690A5A" w:rsidTr="006E5989">
        <w:tc>
          <w:tcPr>
            <w:tcW w:w="6323" w:type="dxa"/>
            <w:gridSpan w:val="7"/>
          </w:tcPr>
          <w:p w:rsidR="00690A5A" w:rsidRPr="00DF50B6" w:rsidRDefault="00690A5A" w:rsidP="006600DA">
            <w:pPr>
              <w:pStyle w:val="Heading3"/>
              <w:rPr>
                <w:sz w:val="32"/>
                <w:szCs w:val="32"/>
              </w:rPr>
            </w:pPr>
            <w:bookmarkStart w:id="478" w:name="_Toc412107677"/>
            <w:r w:rsidRPr="00DF50B6">
              <w:lastRenderedPageBreak/>
              <w:t>BARPLOT (Spatial Correlation)</w:t>
            </w:r>
            <w:bookmarkEnd w:id="478"/>
          </w:p>
        </w:tc>
        <w:tc>
          <w:tcPr>
            <w:tcW w:w="3418" w:type="dxa"/>
            <w:gridSpan w:val="2"/>
            <w:vAlign w:val="center"/>
          </w:tcPr>
          <w:p w:rsidR="00690A5A" w:rsidRPr="006E5989" w:rsidRDefault="00690A5A" w:rsidP="006E5989">
            <w:pPr>
              <w:jc w:val="center"/>
              <w:rPr>
                <w:i/>
                <w:sz w:val="36"/>
                <w:szCs w:val="36"/>
              </w:rPr>
            </w:pPr>
            <w:r w:rsidRPr="006E5989">
              <w:rPr>
                <w:i/>
                <w:sz w:val="36"/>
                <w:szCs w:val="36"/>
              </w:rPr>
              <w:t>14</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20C964D2" wp14:editId="692D9830">
                  <wp:extent cx="3338195" cy="253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Station Groups</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vAlign w:val="center"/>
          </w:tcPr>
          <w:p w:rsidR="00690A5A" w:rsidRDefault="00690A5A" w:rsidP="006E5989">
            <w:pPr>
              <w:jc w:val="both"/>
            </w:pPr>
            <w:r>
              <w:t xml:space="preserve">For all stations included in a selected group (Note that this diagram only works with groups!) a time average </w:t>
            </w:r>
            <w:r w:rsidR="005340D7">
              <w:t xml:space="preserve">value </w:t>
            </w:r>
            <w:r>
              <w:t xml:space="preserve">is calculated for the time period selected. All observed and modeled values within a given group are then correlated to each other to provide a single value per selected group of stations. </w:t>
            </w:r>
          </w:p>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C92696"/>
          <w:p w:rsidR="00690A5A" w:rsidRPr="00A1515C" w:rsidRDefault="00690A5A" w:rsidP="00C92696">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5" w:type="dxa"/>
            <w:shd w:val="clear" w:color="auto" w:fill="BFBFBF"/>
          </w:tcPr>
          <w:p w:rsidR="00690A5A" w:rsidRDefault="00690A5A" w:rsidP="006E5989">
            <w:pPr>
              <w:jc w:val="center"/>
            </w:pPr>
          </w:p>
        </w:tc>
        <w:tc>
          <w:tcPr>
            <w:tcW w:w="1730"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5" w:type="dxa"/>
            <w:shd w:val="clear" w:color="auto" w:fill="BFBFBF"/>
            <w:vAlign w:val="center"/>
          </w:tcPr>
          <w:p w:rsidR="00690A5A" w:rsidRDefault="00690A5A" w:rsidP="006E5989">
            <w:pPr>
              <w:jc w:val="center"/>
            </w:pPr>
          </w:p>
        </w:tc>
        <w:tc>
          <w:tcPr>
            <w:tcW w:w="1730" w:type="dxa"/>
            <w:vAlign w:val="center"/>
          </w:tcPr>
          <w:p w:rsidR="00690A5A" w:rsidRDefault="00690A5A" w:rsidP="006E5989">
            <w:pPr>
              <w:jc w:val="center"/>
            </w:pPr>
            <w:r>
              <w:t>NO</w:t>
            </w:r>
          </w:p>
        </w:tc>
        <w:tc>
          <w:tcPr>
            <w:tcW w:w="1688"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19"/>
        <w:gridCol w:w="118"/>
        <w:gridCol w:w="1525"/>
        <w:gridCol w:w="1503"/>
      </w:tblGrid>
      <w:tr w:rsidR="00690A5A" w:rsidTr="006E5989">
        <w:tc>
          <w:tcPr>
            <w:tcW w:w="6323" w:type="dxa"/>
            <w:gridSpan w:val="7"/>
          </w:tcPr>
          <w:p w:rsidR="00690A5A" w:rsidRPr="00DF50B6" w:rsidRDefault="00690A5A" w:rsidP="006600DA">
            <w:pPr>
              <w:pStyle w:val="Heading3"/>
              <w:rPr>
                <w:sz w:val="32"/>
                <w:szCs w:val="32"/>
              </w:rPr>
            </w:pPr>
            <w:bookmarkStart w:id="479" w:name="_Toc412107678"/>
            <w:r w:rsidRPr="00DF50B6">
              <w:lastRenderedPageBreak/>
              <w:t xml:space="preserve">BARPLOT (R, </w:t>
            </w:r>
            <w:proofErr w:type="spellStart"/>
            <w:r w:rsidRPr="00DF50B6">
              <w:t>Mbias</w:t>
            </w:r>
            <w:proofErr w:type="spellEnd"/>
            <w:r w:rsidRPr="00DF50B6">
              <w:t>, RMSE, IOA, RDE, NMB, RPE, FAC2, NMSD)</w:t>
            </w:r>
            <w:bookmarkEnd w:id="479"/>
          </w:p>
        </w:tc>
        <w:tc>
          <w:tcPr>
            <w:tcW w:w="3418" w:type="dxa"/>
            <w:gridSpan w:val="3"/>
          </w:tcPr>
          <w:p w:rsidR="00690A5A" w:rsidRPr="006E5989" w:rsidRDefault="00690A5A" w:rsidP="006E5989">
            <w:pPr>
              <w:jc w:val="center"/>
              <w:rPr>
                <w:sz w:val="28"/>
                <w:szCs w:val="28"/>
              </w:rPr>
            </w:pPr>
            <w:r w:rsidRPr="006E5989">
              <w:rPr>
                <w:i/>
                <w:sz w:val="36"/>
                <w:szCs w:val="36"/>
              </w:rPr>
              <w:t>2, 3, 4, 7, 8, 23, 30, 33, 54</w:t>
            </w:r>
          </w:p>
        </w:tc>
      </w:tr>
      <w:tr w:rsidR="00690A5A" w:rsidTr="006E5989">
        <w:tc>
          <w:tcPr>
            <w:tcW w:w="9741" w:type="dxa"/>
            <w:gridSpan w:val="10"/>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53469B8" wp14:editId="16C86A20">
                  <wp:extent cx="3338195" cy="253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690A5A" w:rsidRPr="006E5989" w:rsidRDefault="00690A5A" w:rsidP="00C06DFC">
            <w:pPr>
              <w:rPr>
                <w:b/>
              </w:rPr>
            </w:pPr>
            <w:r w:rsidRPr="006E5989">
              <w:rPr>
                <w:b/>
              </w:rPr>
              <w:t>X axis</w:t>
            </w:r>
          </w:p>
        </w:tc>
        <w:tc>
          <w:tcPr>
            <w:tcW w:w="1688" w:type="dxa"/>
          </w:tcPr>
          <w:p w:rsidR="00690A5A" w:rsidRDefault="00690A5A" w:rsidP="00C06DFC">
            <w:r>
              <w:t>Stations</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3"/>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gridSpan w:val="2"/>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3"/>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9"/>
          </w:tcPr>
          <w:p w:rsidR="00690A5A" w:rsidRDefault="00690A5A" w:rsidP="00C06DFC"/>
          <w:p w:rsidR="00690A5A" w:rsidRDefault="00690A5A" w:rsidP="006E5989">
            <w:pPr>
              <w:jc w:val="both"/>
            </w:pPr>
            <w: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C06DFC"/>
        </w:tc>
      </w:tr>
      <w:tr w:rsidR="00690A5A" w:rsidTr="006E5989">
        <w:trPr>
          <w:cantSplit/>
          <w:trHeight w:val="254"/>
        </w:trPr>
        <w:tc>
          <w:tcPr>
            <w:tcW w:w="9741" w:type="dxa"/>
            <w:gridSpan w:val="10"/>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9"/>
            <w:vAlign w:val="center"/>
          </w:tcPr>
          <w:p w:rsidR="00690A5A" w:rsidRDefault="00690A5A" w:rsidP="00BF6F7F"/>
          <w:p w:rsidR="00690A5A" w:rsidRPr="00A1515C" w:rsidRDefault="00690A5A" w:rsidP="00BF6F7F">
            <w:r>
              <w:t>N|A</w:t>
            </w:r>
          </w:p>
        </w:tc>
      </w:tr>
      <w:tr w:rsidR="00690A5A" w:rsidTr="006E5989">
        <w:trPr>
          <w:cantSplit/>
          <w:trHeight w:val="209"/>
        </w:trPr>
        <w:tc>
          <w:tcPr>
            <w:tcW w:w="9741" w:type="dxa"/>
            <w:gridSpan w:val="10"/>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1043" w:type="dxa"/>
          </w:tcPr>
          <w:p w:rsidR="00690A5A" w:rsidRDefault="00690A5A" w:rsidP="006E5989">
            <w:pPr>
              <w:jc w:val="center"/>
            </w:pPr>
            <w:r>
              <w:t>Other</w:t>
            </w:r>
          </w:p>
        </w:tc>
        <w:tc>
          <w:tcPr>
            <w:tcW w:w="1587" w:type="dxa"/>
            <w:gridSpan w:val="2"/>
            <w:shd w:val="clear" w:color="auto" w:fill="BFBFBF"/>
          </w:tcPr>
          <w:p w:rsidR="00690A5A" w:rsidRDefault="00690A5A" w:rsidP="006E5989">
            <w:pPr>
              <w:jc w:val="center"/>
            </w:pPr>
          </w:p>
        </w:tc>
        <w:tc>
          <w:tcPr>
            <w:tcW w:w="158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r>
              <w:t>X</w:t>
            </w:r>
          </w:p>
        </w:tc>
        <w:tc>
          <w:tcPr>
            <w:tcW w:w="1043" w:type="dxa"/>
            <w:vAlign w:val="center"/>
          </w:tcPr>
          <w:p w:rsidR="00690A5A" w:rsidRPr="00F51A57" w:rsidRDefault="00690A5A" w:rsidP="006E5989">
            <w:pPr>
              <w:jc w:val="center"/>
              <w:rPr>
                <w:lang w:val="pt-BR"/>
              </w:rPr>
            </w:pPr>
            <w:r w:rsidRPr="00F51A57">
              <w:rPr>
                <w:lang w:val="pt-BR"/>
              </w:rPr>
              <w:t>P-O</w:t>
            </w:r>
          </w:p>
          <w:p w:rsidR="00690A5A" w:rsidRPr="00F51A57" w:rsidRDefault="00690A5A" w:rsidP="006E5989">
            <w:pPr>
              <w:jc w:val="center"/>
              <w:rPr>
                <w:lang w:val="pt-BR"/>
              </w:rPr>
            </w:pPr>
            <w:r w:rsidRPr="00F51A57">
              <w:rPr>
                <w:lang w:val="pt-BR"/>
              </w:rPr>
              <w:t>P-M</w:t>
            </w:r>
          </w:p>
          <w:p w:rsidR="00690A5A" w:rsidRPr="00F51A57" w:rsidRDefault="00690A5A" w:rsidP="006E5989">
            <w:pPr>
              <w:jc w:val="center"/>
              <w:rPr>
                <w:lang w:val="pt-BR"/>
              </w:rPr>
            </w:pPr>
            <w:r w:rsidRPr="00F51A57">
              <w:rPr>
                <w:lang w:val="pt-BR"/>
              </w:rPr>
              <w:t>P-S</w:t>
            </w:r>
          </w:p>
          <w:p w:rsidR="00690A5A" w:rsidRPr="00F51A57" w:rsidRDefault="00690A5A" w:rsidP="006E5989">
            <w:pPr>
              <w:jc w:val="center"/>
              <w:rPr>
                <w:lang w:val="pt-BR"/>
              </w:rPr>
            </w:pPr>
            <w:r w:rsidRPr="00F51A57">
              <w:rPr>
                <w:lang w:val="pt-BR"/>
              </w:rPr>
              <w:t>M-S</w:t>
            </w:r>
          </w:p>
          <w:p w:rsidR="00690A5A" w:rsidRPr="00F51A57" w:rsidRDefault="00690A5A" w:rsidP="006E5989">
            <w:pPr>
              <w:jc w:val="center"/>
              <w:rPr>
                <w:lang w:val="pt-BR"/>
              </w:rPr>
            </w:pPr>
            <w:r w:rsidRPr="00F51A57">
              <w:rPr>
                <w:lang w:val="pt-BR"/>
              </w:rPr>
              <w:t>M-O</w:t>
            </w:r>
          </w:p>
          <w:p w:rsidR="00690A5A" w:rsidRPr="00F51A57" w:rsidRDefault="00690A5A" w:rsidP="006E5989">
            <w:pPr>
              <w:jc w:val="center"/>
              <w:rPr>
                <w:lang w:val="pt-BR"/>
              </w:rPr>
            </w:pPr>
            <w:r w:rsidRPr="00F51A57">
              <w:rPr>
                <w:lang w:val="pt-BR"/>
              </w:rPr>
              <w:t>S-O</w:t>
            </w:r>
          </w:p>
          <w:p w:rsidR="00690A5A" w:rsidRDefault="00690A5A" w:rsidP="006E5989">
            <w:pPr>
              <w:jc w:val="center"/>
            </w:pPr>
            <w:r>
              <w:t>P-M-O</w:t>
            </w:r>
          </w:p>
          <w:p w:rsidR="00690A5A" w:rsidRDefault="00690A5A" w:rsidP="006E5989">
            <w:pPr>
              <w:jc w:val="center"/>
            </w:pPr>
            <w:r>
              <w:t>P-S-O</w:t>
            </w:r>
          </w:p>
          <w:p w:rsidR="00690A5A" w:rsidRDefault="00690A5A" w:rsidP="006E5989">
            <w:pPr>
              <w:jc w:val="center"/>
            </w:pPr>
            <w:r>
              <w:t>M-S-O</w:t>
            </w:r>
          </w:p>
        </w:tc>
        <w:tc>
          <w:tcPr>
            <w:tcW w:w="1587" w:type="dxa"/>
            <w:gridSpan w:val="2"/>
            <w:shd w:val="clear" w:color="auto" w:fill="BFBFBF"/>
            <w:vAlign w:val="center"/>
          </w:tcPr>
          <w:p w:rsidR="00690A5A" w:rsidRDefault="00690A5A" w:rsidP="006E5989">
            <w:pPr>
              <w:jc w:val="center"/>
            </w:pPr>
          </w:p>
        </w:tc>
        <w:tc>
          <w:tcPr>
            <w:tcW w:w="1588" w:type="dxa"/>
            <w:vAlign w:val="center"/>
          </w:tcPr>
          <w:p w:rsidR="00690A5A" w:rsidRDefault="00690A5A" w:rsidP="006E5989">
            <w:pPr>
              <w:jc w:val="center"/>
            </w:pPr>
            <w:r>
              <w:t>YES</w:t>
            </w:r>
          </w:p>
        </w:tc>
        <w:tc>
          <w:tcPr>
            <w:tcW w:w="1688"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2"/>
        <w:gridCol w:w="113"/>
        <w:gridCol w:w="1510"/>
        <w:gridCol w:w="1460"/>
      </w:tblGrid>
      <w:tr w:rsidR="00690A5A" w:rsidTr="002802DF">
        <w:tc>
          <w:tcPr>
            <w:tcW w:w="6323" w:type="dxa"/>
            <w:gridSpan w:val="7"/>
          </w:tcPr>
          <w:p w:rsidR="00690A5A" w:rsidRPr="00DF50B6" w:rsidRDefault="00690A5A" w:rsidP="006600DA">
            <w:pPr>
              <w:pStyle w:val="Heading3"/>
              <w:rPr>
                <w:sz w:val="32"/>
                <w:szCs w:val="32"/>
              </w:rPr>
            </w:pPr>
            <w:bookmarkStart w:id="480" w:name="_Toc412107679"/>
            <w:r w:rsidRPr="00DF50B6">
              <w:lastRenderedPageBreak/>
              <w:t>BARPLOT (CUMUL)</w:t>
            </w:r>
            <w:bookmarkEnd w:id="480"/>
          </w:p>
        </w:tc>
        <w:tc>
          <w:tcPr>
            <w:tcW w:w="3418" w:type="dxa"/>
            <w:gridSpan w:val="3"/>
          </w:tcPr>
          <w:p w:rsidR="00690A5A" w:rsidRPr="006E5989" w:rsidRDefault="00690A5A" w:rsidP="002802DF">
            <w:pPr>
              <w:jc w:val="center"/>
              <w:rPr>
                <w:sz w:val="28"/>
                <w:szCs w:val="28"/>
              </w:rPr>
            </w:pPr>
            <w:r>
              <w:rPr>
                <w:i/>
                <w:sz w:val="36"/>
                <w:szCs w:val="36"/>
              </w:rPr>
              <w:t>38</w:t>
            </w:r>
          </w:p>
        </w:tc>
      </w:tr>
      <w:tr w:rsidR="00690A5A" w:rsidTr="002802DF">
        <w:tc>
          <w:tcPr>
            <w:tcW w:w="9741" w:type="dxa"/>
            <w:gridSpan w:val="10"/>
            <w:shd w:val="clear" w:color="auto" w:fill="D9D9D9"/>
          </w:tcPr>
          <w:p w:rsidR="00690A5A" w:rsidRDefault="00690A5A" w:rsidP="002802DF"/>
        </w:tc>
      </w:tr>
      <w:tr w:rsidR="00690A5A" w:rsidTr="002802DF">
        <w:trPr>
          <w:trHeight w:val="283"/>
        </w:trPr>
        <w:tc>
          <w:tcPr>
            <w:tcW w:w="6323" w:type="dxa"/>
            <w:gridSpan w:val="7"/>
            <w:vMerge w:val="restart"/>
          </w:tcPr>
          <w:p w:rsidR="00690A5A" w:rsidRDefault="008A7E62" w:rsidP="002802DF">
            <w:pPr>
              <w:jc w:val="center"/>
            </w:pPr>
            <w:r>
              <w:rPr>
                <w:noProof/>
              </w:rPr>
              <w:drawing>
                <wp:inline distT="0" distB="0" distL="0" distR="0" wp14:anchorId="219BFC88" wp14:editId="7833BC01">
                  <wp:extent cx="3554095" cy="2760345"/>
                  <wp:effectExtent l="0" t="0" r="8255" b="190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690A5A" w:rsidRPr="006E5989" w:rsidRDefault="00690A5A" w:rsidP="002802DF">
            <w:pPr>
              <w:rPr>
                <w:b/>
              </w:rPr>
            </w:pPr>
            <w:r w:rsidRPr="006E5989">
              <w:rPr>
                <w:b/>
              </w:rPr>
              <w:t>X axis</w:t>
            </w:r>
          </w:p>
        </w:tc>
        <w:tc>
          <w:tcPr>
            <w:tcW w:w="1688" w:type="dxa"/>
          </w:tcPr>
          <w:p w:rsidR="00690A5A" w:rsidRDefault="00690A5A" w:rsidP="002802DF">
            <w:r>
              <w:t>Stations</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Y axis</w:t>
            </w:r>
          </w:p>
        </w:tc>
        <w:tc>
          <w:tcPr>
            <w:tcW w:w="1688" w:type="dxa"/>
          </w:tcPr>
          <w:p w:rsidR="00690A5A" w:rsidRDefault="00690A5A" w:rsidP="002802DF">
            <w:r>
              <w:t>Values</w:t>
            </w:r>
          </w:p>
        </w:tc>
      </w:tr>
      <w:tr w:rsidR="00690A5A" w:rsidTr="002802DF">
        <w:trPr>
          <w:trHeight w:val="57"/>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Parameters</w:t>
            </w:r>
          </w:p>
        </w:tc>
        <w:tc>
          <w:tcPr>
            <w:tcW w:w="1688" w:type="dxa"/>
          </w:tcPr>
          <w:p w:rsidR="00690A5A" w:rsidRDefault="00690A5A" w:rsidP="002802DF">
            <w:r>
              <w:t>FREE</w:t>
            </w:r>
          </w:p>
        </w:tc>
      </w:tr>
      <w:tr w:rsidR="00690A5A" w:rsidTr="002802DF">
        <w:trPr>
          <w:trHeight w:val="11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Daily Stats</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Season</w:t>
            </w:r>
          </w:p>
        </w:tc>
        <w:tc>
          <w:tcPr>
            <w:tcW w:w="1688" w:type="dxa"/>
          </w:tcPr>
          <w:p w:rsidR="00690A5A" w:rsidRDefault="00690A5A" w:rsidP="002802DF">
            <w:r>
              <w:t>FREE</w:t>
            </w: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Day</w:t>
            </w:r>
          </w:p>
        </w:tc>
        <w:tc>
          <w:tcPr>
            <w:tcW w:w="1688" w:type="dxa"/>
          </w:tcPr>
          <w:p w:rsidR="00690A5A" w:rsidRDefault="00690A5A" w:rsidP="002802DF">
            <w:r>
              <w:t>FREE</w:t>
            </w:r>
          </w:p>
        </w:tc>
      </w:tr>
      <w:tr w:rsidR="00690A5A" w:rsidTr="002802DF">
        <w:trPr>
          <w:trHeight w:val="203"/>
        </w:trPr>
        <w:tc>
          <w:tcPr>
            <w:tcW w:w="6323" w:type="dxa"/>
            <w:gridSpan w:val="7"/>
            <w:vMerge/>
          </w:tcPr>
          <w:p w:rsidR="00690A5A" w:rsidRDefault="00690A5A" w:rsidP="002802DF"/>
        </w:tc>
        <w:tc>
          <w:tcPr>
            <w:tcW w:w="3418" w:type="dxa"/>
            <w:gridSpan w:val="3"/>
            <w:shd w:val="clear" w:color="auto" w:fill="D9D9D9"/>
          </w:tcPr>
          <w:p w:rsidR="00690A5A" w:rsidRPr="006E5989" w:rsidRDefault="00690A5A" w:rsidP="002802DF">
            <w:pPr>
              <w:rPr>
                <w:b/>
                <w:sz w:val="16"/>
                <w:szCs w:val="16"/>
              </w:rPr>
            </w:pPr>
          </w:p>
        </w:tc>
      </w:tr>
      <w:tr w:rsidR="00690A5A" w:rsidTr="002802DF">
        <w:trPr>
          <w:trHeight w:val="283"/>
        </w:trPr>
        <w:tc>
          <w:tcPr>
            <w:tcW w:w="6323" w:type="dxa"/>
            <w:gridSpan w:val="7"/>
            <w:vMerge/>
          </w:tcPr>
          <w:p w:rsidR="00690A5A" w:rsidRDefault="00690A5A" w:rsidP="002802DF"/>
        </w:tc>
        <w:tc>
          <w:tcPr>
            <w:tcW w:w="1730" w:type="dxa"/>
            <w:gridSpan w:val="2"/>
          </w:tcPr>
          <w:p w:rsidR="00690A5A" w:rsidRPr="006E5989" w:rsidRDefault="00690A5A" w:rsidP="002802DF">
            <w:pPr>
              <w:rPr>
                <w:b/>
              </w:rPr>
            </w:pPr>
            <w:r w:rsidRPr="006E5989">
              <w:rPr>
                <w:b/>
              </w:rPr>
              <w:t>Threshold</w:t>
            </w:r>
          </w:p>
        </w:tc>
        <w:tc>
          <w:tcPr>
            <w:tcW w:w="1688" w:type="dxa"/>
          </w:tcPr>
          <w:p w:rsidR="00690A5A" w:rsidRDefault="00690A5A" w:rsidP="002802DF">
            <w:r>
              <w:t>Offset value</w:t>
            </w:r>
          </w:p>
        </w:tc>
      </w:tr>
      <w:tr w:rsidR="00690A5A" w:rsidTr="002802DF">
        <w:trPr>
          <w:trHeight w:val="750"/>
        </w:trPr>
        <w:tc>
          <w:tcPr>
            <w:tcW w:w="6323" w:type="dxa"/>
            <w:gridSpan w:val="7"/>
            <w:vMerge/>
          </w:tcPr>
          <w:p w:rsidR="00690A5A" w:rsidRDefault="00690A5A" w:rsidP="002802DF"/>
        </w:tc>
        <w:tc>
          <w:tcPr>
            <w:tcW w:w="3418" w:type="dxa"/>
            <w:gridSpan w:val="3"/>
            <w:shd w:val="clear" w:color="auto" w:fill="D9D9D9"/>
          </w:tcPr>
          <w:p w:rsidR="00690A5A" w:rsidRDefault="00690A5A" w:rsidP="002802DF"/>
        </w:tc>
      </w:tr>
      <w:tr w:rsidR="00690A5A" w:rsidTr="002802DF">
        <w:trPr>
          <w:cantSplit/>
          <w:trHeight w:val="1543"/>
        </w:trPr>
        <w:tc>
          <w:tcPr>
            <w:tcW w:w="822" w:type="dxa"/>
            <w:shd w:val="clear" w:color="auto" w:fill="8DB3E2"/>
            <w:textDirection w:val="btLr"/>
          </w:tcPr>
          <w:p w:rsidR="00690A5A" w:rsidRDefault="00690A5A" w:rsidP="002802DF">
            <w:pPr>
              <w:ind w:left="113" w:right="113"/>
              <w:jc w:val="center"/>
            </w:pPr>
            <w:r>
              <w:t>Description</w:t>
            </w:r>
          </w:p>
        </w:tc>
        <w:tc>
          <w:tcPr>
            <w:tcW w:w="8919" w:type="dxa"/>
            <w:gridSpan w:val="9"/>
          </w:tcPr>
          <w:p w:rsidR="00690A5A" w:rsidRDefault="00690A5A" w:rsidP="002802DF"/>
          <w:p w:rsidR="00690A5A" w:rsidRDefault="00690A5A" w:rsidP="002802DF">
            <w:pPr>
              <w:jc w:val="both"/>
            </w:pPr>
            <w: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690A5A" w:rsidRDefault="00690A5A" w:rsidP="002802DF">
            <w:pPr>
              <w:jc w:val="both"/>
            </w:pPr>
            <w:r>
              <w:t>Take offset value equal to 0.</w:t>
            </w:r>
          </w:p>
          <w:p w:rsidR="00690A5A" w:rsidRDefault="00690A5A" w:rsidP="002802DF">
            <w:pPr>
              <w:jc w:val="both"/>
            </w:pPr>
            <w:r>
              <w:t>Example gives quantity of rain at some Spanish stations in 1000*mm/m2 over the period 25/02/2009 – 26/03/2009</w:t>
            </w:r>
          </w:p>
          <w:p w:rsidR="00690A5A" w:rsidRDefault="00690A5A" w:rsidP="002802DF"/>
        </w:tc>
      </w:tr>
      <w:tr w:rsidR="00690A5A" w:rsidTr="002802DF">
        <w:trPr>
          <w:cantSplit/>
          <w:trHeight w:val="254"/>
        </w:trPr>
        <w:tc>
          <w:tcPr>
            <w:tcW w:w="9741" w:type="dxa"/>
            <w:gridSpan w:val="10"/>
            <w:shd w:val="clear" w:color="auto" w:fill="7F7F7F"/>
            <w:textDirection w:val="btLr"/>
          </w:tcPr>
          <w:p w:rsidR="00690A5A" w:rsidRDefault="00690A5A" w:rsidP="002802DF"/>
        </w:tc>
      </w:tr>
      <w:tr w:rsidR="00690A5A" w:rsidTr="002802DF">
        <w:trPr>
          <w:cantSplit/>
          <w:trHeight w:val="1440"/>
        </w:trPr>
        <w:tc>
          <w:tcPr>
            <w:tcW w:w="822" w:type="dxa"/>
            <w:shd w:val="clear" w:color="auto" w:fill="8DB3E2"/>
            <w:textDirection w:val="btLr"/>
          </w:tcPr>
          <w:p w:rsidR="00690A5A" w:rsidRDefault="00690A5A" w:rsidP="002802DF">
            <w:pPr>
              <w:ind w:left="113" w:right="113"/>
              <w:jc w:val="center"/>
            </w:pPr>
            <w:r>
              <w:t>MQO</w:t>
            </w:r>
          </w:p>
        </w:tc>
        <w:tc>
          <w:tcPr>
            <w:tcW w:w="8919" w:type="dxa"/>
            <w:gridSpan w:val="9"/>
            <w:vAlign w:val="center"/>
          </w:tcPr>
          <w:p w:rsidR="00690A5A" w:rsidRDefault="00690A5A" w:rsidP="002802DF"/>
          <w:p w:rsidR="00690A5A" w:rsidRPr="00A1515C" w:rsidRDefault="00690A5A" w:rsidP="002802DF">
            <w:r>
              <w:t>N|A</w:t>
            </w:r>
          </w:p>
        </w:tc>
      </w:tr>
      <w:tr w:rsidR="00690A5A" w:rsidTr="002802DF">
        <w:trPr>
          <w:cantSplit/>
          <w:trHeight w:val="209"/>
        </w:trPr>
        <w:tc>
          <w:tcPr>
            <w:tcW w:w="9741" w:type="dxa"/>
            <w:gridSpan w:val="10"/>
            <w:shd w:val="clear" w:color="auto" w:fill="7F7F7F"/>
            <w:textDirection w:val="btLr"/>
          </w:tcPr>
          <w:p w:rsidR="00690A5A" w:rsidRPr="006E5989" w:rsidRDefault="00690A5A" w:rsidP="002802DF">
            <w:pPr>
              <w:rPr>
                <w:sz w:val="16"/>
                <w:szCs w:val="16"/>
              </w:rPr>
            </w:pPr>
          </w:p>
        </w:tc>
      </w:tr>
      <w:tr w:rsidR="00690A5A" w:rsidTr="002802DF">
        <w:trPr>
          <w:cantSplit/>
          <w:trHeight w:val="438"/>
        </w:trPr>
        <w:tc>
          <w:tcPr>
            <w:tcW w:w="822"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1043" w:type="dxa"/>
          </w:tcPr>
          <w:p w:rsidR="00690A5A" w:rsidRDefault="00690A5A" w:rsidP="002802DF">
            <w:pPr>
              <w:jc w:val="center"/>
            </w:pPr>
            <w:r>
              <w:t>Other</w:t>
            </w:r>
          </w:p>
        </w:tc>
        <w:tc>
          <w:tcPr>
            <w:tcW w:w="1587" w:type="dxa"/>
            <w:gridSpan w:val="2"/>
            <w:shd w:val="clear" w:color="auto" w:fill="BFBFBF"/>
          </w:tcPr>
          <w:p w:rsidR="00690A5A" w:rsidRDefault="00690A5A" w:rsidP="002802DF">
            <w:pPr>
              <w:jc w:val="center"/>
            </w:pPr>
          </w:p>
        </w:tc>
        <w:tc>
          <w:tcPr>
            <w:tcW w:w="1588" w:type="dxa"/>
          </w:tcPr>
          <w:p w:rsidR="00690A5A" w:rsidRDefault="00690A5A" w:rsidP="002802DF">
            <w:pPr>
              <w:jc w:val="center"/>
            </w:pPr>
            <w:r>
              <w:t>Single</w:t>
            </w:r>
          </w:p>
          <w:p w:rsidR="00690A5A" w:rsidRDefault="00690A5A" w:rsidP="002802DF">
            <w:pPr>
              <w:jc w:val="center"/>
            </w:pPr>
            <w:r>
              <w:t>mode</w:t>
            </w:r>
          </w:p>
        </w:tc>
        <w:tc>
          <w:tcPr>
            <w:tcW w:w="1688" w:type="dxa"/>
          </w:tcPr>
          <w:p w:rsidR="00690A5A" w:rsidRDefault="00690A5A" w:rsidP="002802DF">
            <w:pPr>
              <w:jc w:val="center"/>
            </w:pPr>
            <w:r>
              <w:t>Group</w:t>
            </w:r>
          </w:p>
          <w:p w:rsidR="00690A5A" w:rsidRDefault="00690A5A" w:rsidP="002802DF">
            <w:pPr>
              <w:jc w:val="center"/>
            </w:pPr>
            <w:r>
              <w:t>mode</w:t>
            </w:r>
          </w:p>
        </w:tc>
      </w:tr>
      <w:tr w:rsidR="00690A5A" w:rsidTr="002802DF">
        <w:trPr>
          <w:cantSplit/>
          <w:trHeight w:val="516"/>
        </w:trPr>
        <w:tc>
          <w:tcPr>
            <w:tcW w:w="822" w:type="dxa"/>
            <w:vMerge/>
            <w:shd w:val="clear" w:color="auto" w:fill="8DB3E2"/>
            <w:textDirection w:val="btLr"/>
          </w:tcPr>
          <w:p w:rsidR="00690A5A" w:rsidRDefault="00690A5A" w:rsidP="002802DF">
            <w:pPr>
              <w:ind w:left="113" w:right="113"/>
            </w:pPr>
          </w:p>
        </w:tc>
        <w:tc>
          <w:tcPr>
            <w:tcW w:w="697" w:type="dxa"/>
            <w:vAlign w:val="center"/>
          </w:tcPr>
          <w:p w:rsidR="00690A5A" w:rsidRDefault="00690A5A" w:rsidP="002802DF">
            <w:pPr>
              <w:jc w:val="center"/>
            </w:pPr>
            <w:r>
              <w:t>X</w:t>
            </w:r>
          </w:p>
        </w:tc>
        <w:tc>
          <w:tcPr>
            <w:tcW w:w="790" w:type="dxa"/>
            <w:vAlign w:val="center"/>
          </w:tcPr>
          <w:p w:rsidR="00690A5A" w:rsidRDefault="00690A5A" w:rsidP="002802DF">
            <w:pPr>
              <w:jc w:val="center"/>
            </w:pPr>
            <w:r>
              <w:t>X</w:t>
            </w:r>
          </w:p>
        </w:tc>
        <w:tc>
          <w:tcPr>
            <w:tcW w:w="696" w:type="dxa"/>
            <w:vAlign w:val="center"/>
          </w:tcPr>
          <w:p w:rsidR="00690A5A" w:rsidRDefault="00690A5A" w:rsidP="002802DF">
            <w:pPr>
              <w:jc w:val="center"/>
            </w:pPr>
            <w:r>
              <w:t>X</w:t>
            </w:r>
          </w:p>
        </w:tc>
        <w:tc>
          <w:tcPr>
            <w:tcW w:w="830" w:type="dxa"/>
            <w:vAlign w:val="center"/>
          </w:tcPr>
          <w:p w:rsidR="00690A5A" w:rsidRDefault="00690A5A" w:rsidP="002802DF">
            <w:pPr>
              <w:jc w:val="center"/>
            </w:pPr>
            <w:r>
              <w:t>X</w:t>
            </w:r>
          </w:p>
        </w:tc>
        <w:tc>
          <w:tcPr>
            <w:tcW w:w="1043" w:type="dxa"/>
            <w:vAlign w:val="center"/>
          </w:tcPr>
          <w:p w:rsidR="00690A5A" w:rsidRPr="00F51A57" w:rsidRDefault="00690A5A" w:rsidP="002802DF">
            <w:pPr>
              <w:jc w:val="center"/>
              <w:rPr>
                <w:lang w:val="pt-BR"/>
              </w:rPr>
            </w:pPr>
            <w:r w:rsidRPr="00F51A57">
              <w:rPr>
                <w:lang w:val="pt-BR"/>
              </w:rPr>
              <w:t>P-O</w:t>
            </w:r>
          </w:p>
          <w:p w:rsidR="00690A5A" w:rsidRPr="00F51A57" w:rsidRDefault="00690A5A" w:rsidP="002802DF">
            <w:pPr>
              <w:jc w:val="center"/>
              <w:rPr>
                <w:lang w:val="pt-BR"/>
              </w:rPr>
            </w:pPr>
            <w:r w:rsidRPr="00F51A57">
              <w:rPr>
                <w:lang w:val="pt-BR"/>
              </w:rPr>
              <w:t>P-M</w:t>
            </w:r>
          </w:p>
          <w:p w:rsidR="00690A5A" w:rsidRPr="00F51A57" w:rsidRDefault="00690A5A" w:rsidP="002802DF">
            <w:pPr>
              <w:jc w:val="center"/>
              <w:rPr>
                <w:lang w:val="pt-BR"/>
              </w:rPr>
            </w:pPr>
            <w:r w:rsidRPr="00F51A57">
              <w:rPr>
                <w:lang w:val="pt-BR"/>
              </w:rPr>
              <w:t>P-S</w:t>
            </w:r>
          </w:p>
          <w:p w:rsidR="00690A5A" w:rsidRPr="00F51A57" w:rsidRDefault="00690A5A" w:rsidP="002802DF">
            <w:pPr>
              <w:jc w:val="center"/>
              <w:rPr>
                <w:lang w:val="pt-BR"/>
              </w:rPr>
            </w:pPr>
            <w:r w:rsidRPr="00F51A57">
              <w:rPr>
                <w:lang w:val="pt-BR"/>
              </w:rPr>
              <w:t>M-S</w:t>
            </w:r>
          </w:p>
          <w:p w:rsidR="00690A5A" w:rsidRPr="00F51A57" w:rsidRDefault="00690A5A" w:rsidP="002802DF">
            <w:pPr>
              <w:jc w:val="center"/>
              <w:rPr>
                <w:lang w:val="pt-BR"/>
              </w:rPr>
            </w:pPr>
            <w:r w:rsidRPr="00F51A57">
              <w:rPr>
                <w:lang w:val="pt-BR"/>
              </w:rPr>
              <w:t>M-O</w:t>
            </w:r>
          </w:p>
          <w:p w:rsidR="00690A5A" w:rsidRPr="00F51A57" w:rsidRDefault="00690A5A" w:rsidP="002802DF">
            <w:pPr>
              <w:jc w:val="center"/>
              <w:rPr>
                <w:lang w:val="pt-BR"/>
              </w:rPr>
            </w:pPr>
            <w:r w:rsidRPr="00F51A57">
              <w:rPr>
                <w:lang w:val="pt-BR"/>
              </w:rPr>
              <w:t>S-O</w:t>
            </w:r>
          </w:p>
          <w:p w:rsidR="00690A5A" w:rsidRDefault="00690A5A" w:rsidP="002802DF">
            <w:pPr>
              <w:jc w:val="center"/>
            </w:pPr>
            <w:r>
              <w:t>P-M-O</w:t>
            </w:r>
          </w:p>
          <w:p w:rsidR="00690A5A" w:rsidRDefault="00690A5A" w:rsidP="002802DF">
            <w:pPr>
              <w:jc w:val="center"/>
            </w:pPr>
            <w:r>
              <w:t>P-S-O</w:t>
            </w:r>
          </w:p>
          <w:p w:rsidR="00690A5A" w:rsidRDefault="00690A5A" w:rsidP="002802DF">
            <w:pPr>
              <w:jc w:val="center"/>
            </w:pPr>
            <w:r>
              <w:t>M-S-O</w:t>
            </w:r>
          </w:p>
        </w:tc>
        <w:tc>
          <w:tcPr>
            <w:tcW w:w="1587" w:type="dxa"/>
            <w:gridSpan w:val="2"/>
            <w:shd w:val="clear" w:color="auto" w:fill="BFBFBF"/>
            <w:vAlign w:val="center"/>
          </w:tcPr>
          <w:p w:rsidR="00690A5A" w:rsidRDefault="00690A5A" w:rsidP="002802DF">
            <w:pPr>
              <w:jc w:val="center"/>
            </w:pPr>
          </w:p>
        </w:tc>
        <w:tc>
          <w:tcPr>
            <w:tcW w:w="1588" w:type="dxa"/>
            <w:vAlign w:val="center"/>
          </w:tcPr>
          <w:p w:rsidR="00690A5A" w:rsidRDefault="00690A5A" w:rsidP="002802DF">
            <w:pPr>
              <w:jc w:val="center"/>
            </w:pPr>
            <w:r>
              <w:t>YES</w:t>
            </w:r>
          </w:p>
        </w:tc>
        <w:tc>
          <w:tcPr>
            <w:tcW w:w="1688" w:type="dxa"/>
            <w:vAlign w:val="center"/>
          </w:tcPr>
          <w:p w:rsidR="00690A5A" w:rsidRDefault="00690A5A" w:rsidP="002802DF">
            <w:pPr>
              <w:jc w:val="center"/>
            </w:pPr>
            <w:r>
              <w:t>YES</w:t>
            </w:r>
          </w:p>
        </w:tc>
      </w:tr>
    </w:tbl>
    <w:p w:rsidR="00690A5A" w:rsidRDefault="00690A5A">
      <w:r>
        <w:br w:type="page"/>
      </w:r>
    </w:p>
    <w:p w:rsidR="00690A5A" w:rsidRDefault="00690A5A"/>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8"/>
        <w:gridCol w:w="258"/>
        <w:gridCol w:w="854"/>
        <w:gridCol w:w="788"/>
        <w:gridCol w:w="103"/>
        <w:gridCol w:w="1470"/>
        <w:gridCol w:w="56"/>
        <w:gridCol w:w="1207"/>
        <w:gridCol w:w="294"/>
        <w:gridCol w:w="708"/>
        <w:gridCol w:w="868"/>
      </w:tblGrid>
      <w:tr w:rsidR="00690A5A" w:rsidTr="009235A4">
        <w:tc>
          <w:tcPr>
            <w:tcW w:w="6107" w:type="dxa"/>
            <w:gridSpan w:val="9"/>
          </w:tcPr>
          <w:p w:rsidR="00690A5A" w:rsidRPr="00DF50B6" w:rsidRDefault="00690A5A" w:rsidP="006600DA">
            <w:pPr>
              <w:pStyle w:val="Heading3"/>
              <w:rPr>
                <w:sz w:val="32"/>
                <w:szCs w:val="32"/>
              </w:rPr>
            </w:pPr>
            <w:bookmarkStart w:id="481" w:name="_Ref341166262"/>
            <w:bookmarkStart w:id="482" w:name="_Toc412107680"/>
            <w:r w:rsidRPr="00DF50B6">
              <w:t xml:space="preserve">SCATTER (Mean mod vs. mean </w:t>
            </w:r>
            <w:proofErr w:type="spellStart"/>
            <w:r w:rsidRPr="00DF50B6">
              <w:t>obs</w:t>
            </w:r>
            <w:proofErr w:type="spellEnd"/>
            <w:r w:rsidRPr="00DF50B6">
              <w:t>)</w:t>
            </w:r>
            <w:bookmarkEnd w:id="481"/>
            <w:bookmarkEnd w:id="482"/>
          </w:p>
        </w:tc>
        <w:tc>
          <w:tcPr>
            <w:tcW w:w="3136" w:type="dxa"/>
            <w:gridSpan w:val="5"/>
            <w:vAlign w:val="center"/>
          </w:tcPr>
          <w:p w:rsidR="00690A5A" w:rsidRPr="006E5989" w:rsidRDefault="00690A5A" w:rsidP="006E5989">
            <w:pPr>
              <w:jc w:val="center"/>
              <w:rPr>
                <w:i/>
                <w:sz w:val="36"/>
                <w:szCs w:val="36"/>
              </w:rPr>
            </w:pPr>
            <w:r w:rsidRPr="006E5989">
              <w:rPr>
                <w:i/>
                <w:sz w:val="36"/>
                <w:szCs w:val="36"/>
              </w:rPr>
              <w:t>6</w:t>
            </w:r>
          </w:p>
        </w:tc>
      </w:tr>
      <w:tr w:rsidR="00690A5A" w:rsidTr="009235A4">
        <w:tc>
          <w:tcPr>
            <w:tcW w:w="9243" w:type="dxa"/>
            <w:gridSpan w:val="14"/>
            <w:shd w:val="clear" w:color="auto" w:fill="D9D9D9"/>
          </w:tcPr>
          <w:p w:rsidR="00690A5A" w:rsidRDefault="00690A5A" w:rsidP="00F439F5"/>
        </w:tc>
      </w:tr>
      <w:tr w:rsidR="00690A5A" w:rsidTr="009235A4">
        <w:trPr>
          <w:trHeight w:val="283"/>
        </w:trPr>
        <w:tc>
          <w:tcPr>
            <w:tcW w:w="6107" w:type="dxa"/>
            <w:gridSpan w:val="9"/>
            <w:vMerge w:val="restart"/>
          </w:tcPr>
          <w:p w:rsidR="00690A5A" w:rsidRDefault="008A7E62" w:rsidP="006E5989">
            <w:pPr>
              <w:jc w:val="center"/>
            </w:pPr>
            <w:r>
              <w:rPr>
                <w:noProof/>
              </w:rPr>
              <w:drawing>
                <wp:inline distT="0" distB="0" distL="0" distR="0" wp14:anchorId="73C060F4" wp14:editId="365474BD">
                  <wp:extent cx="3631565" cy="2700020"/>
                  <wp:effectExtent l="0" t="0" r="6985" b="508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31565" cy="2700020"/>
                          </a:xfrm>
                          <a:prstGeom prst="rect">
                            <a:avLst/>
                          </a:prstGeom>
                          <a:noFill/>
                          <a:ln>
                            <a:noFill/>
                          </a:ln>
                        </pic:spPr>
                      </pic:pic>
                    </a:graphicData>
                  </a:graphic>
                </wp:inline>
              </w:drawing>
            </w:r>
          </w:p>
        </w:tc>
        <w:tc>
          <w:tcPr>
            <w:tcW w:w="1263" w:type="dxa"/>
            <w:gridSpan w:val="2"/>
          </w:tcPr>
          <w:p w:rsidR="00690A5A" w:rsidRPr="006E5989" w:rsidRDefault="00690A5A" w:rsidP="00F439F5">
            <w:pPr>
              <w:rPr>
                <w:b/>
              </w:rPr>
            </w:pPr>
            <w:r w:rsidRPr="006E5989">
              <w:rPr>
                <w:b/>
              </w:rPr>
              <w:t>X axis</w:t>
            </w:r>
          </w:p>
        </w:tc>
        <w:tc>
          <w:tcPr>
            <w:tcW w:w="1873" w:type="dxa"/>
            <w:gridSpan w:val="3"/>
          </w:tcPr>
          <w:p w:rsidR="00690A5A" w:rsidRDefault="00690A5A" w:rsidP="00F439F5">
            <w:r>
              <w:t>Mean Observations</w:t>
            </w:r>
          </w:p>
        </w:tc>
      </w:tr>
      <w:tr w:rsidR="00690A5A" w:rsidTr="009235A4">
        <w:trPr>
          <w:trHeight w:val="283"/>
        </w:trPr>
        <w:tc>
          <w:tcPr>
            <w:tcW w:w="6107" w:type="dxa"/>
            <w:gridSpan w:val="9"/>
            <w:vMerge/>
          </w:tcPr>
          <w:p w:rsidR="00690A5A" w:rsidRDefault="00690A5A" w:rsidP="00F439F5"/>
        </w:tc>
        <w:tc>
          <w:tcPr>
            <w:tcW w:w="1263" w:type="dxa"/>
            <w:gridSpan w:val="2"/>
          </w:tcPr>
          <w:p w:rsidR="00690A5A" w:rsidRPr="006E5989" w:rsidRDefault="00690A5A" w:rsidP="00F439F5">
            <w:pPr>
              <w:rPr>
                <w:b/>
              </w:rPr>
            </w:pPr>
            <w:r w:rsidRPr="006E5989">
              <w:rPr>
                <w:b/>
              </w:rPr>
              <w:t>Y axis</w:t>
            </w:r>
          </w:p>
        </w:tc>
        <w:tc>
          <w:tcPr>
            <w:tcW w:w="1873" w:type="dxa"/>
            <w:gridSpan w:val="3"/>
          </w:tcPr>
          <w:p w:rsidR="00690A5A" w:rsidRDefault="00690A5A" w:rsidP="00F439F5">
            <w:r>
              <w:t>Mean Model values</w:t>
            </w:r>
          </w:p>
        </w:tc>
      </w:tr>
      <w:tr w:rsidR="00690A5A" w:rsidTr="009235A4">
        <w:trPr>
          <w:trHeight w:val="57"/>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Parameters</w:t>
            </w:r>
          </w:p>
        </w:tc>
        <w:tc>
          <w:tcPr>
            <w:tcW w:w="1577" w:type="dxa"/>
            <w:gridSpan w:val="2"/>
          </w:tcPr>
          <w:p w:rsidR="00690A5A" w:rsidRDefault="00690A5A" w:rsidP="00F439F5">
            <w:r>
              <w:t>FREE</w:t>
            </w:r>
          </w:p>
        </w:tc>
      </w:tr>
      <w:tr w:rsidR="00690A5A" w:rsidTr="009235A4">
        <w:trPr>
          <w:trHeight w:val="11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Daily Stats</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Season</w:t>
            </w:r>
          </w:p>
        </w:tc>
        <w:tc>
          <w:tcPr>
            <w:tcW w:w="1577" w:type="dxa"/>
            <w:gridSpan w:val="2"/>
          </w:tcPr>
          <w:p w:rsidR="00690A5A" w:rsidRDefault="00690A5A" w:rsidP="00F439F5">
            <w:r>
              <w:t>FREE</w:t>
            </w: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Day</w:t>
            </w:r>
          </w:p>
        </w:tc>
        <w:tc>
          <w:tcPr>
            <w:tcW w:w="1577" w:type="dxa"/>
            <w:gridSpan w:val="2"/>
          </w:tcPr>
          <w:p w:rsidR="00690A5A" w:rsidRDefault="00690A5A" w:rsidP="00F439F5">
            <w:r>
              <w:t>FREE</w:t>
            </w:r>
          </w:p>
        </w:tc>
      </w:tr>
      <w:tr w:rsidR="00690A5A" w:rsidTr="009235A4">
        <w:trPr>
          <w:trHeight w:val="203"/>
        </w:trPr>
        <w:tc>
          <w:tcPr>
            <w:tcW w:w="6107" w:type="dxa"/>
            <w:gridSpan w:val="9"/>
            <w:vMerge/>
          </w:tcPr>
          <w:p w:rsidR="00690A5A" w:rsidRDefault="00690A5A" w:rsidP="00F439F5"/>
        </w:tc>
        <w:tc>
          <w:tcPr>
            <w:tcW w:w="3136" w:type="dxa"/>
            <w:gridSpan w:val="5"/>
            <w:shd w:val="clear" w:color="auto" w:fill="D9D9D9"/>
          </w:tcPr>
          <w:p w:rsidR="00690A5A" w:rsidRPr="006E5989" w:rsidRDefault="00690A5A" w:rsidP="00F439F5">
            <w:pPr>
              <w:rPr>
                <w:b/>
                <w:sz w:val="16"/>
                <w:szCs w:val="16"/>
              </w:rPr>
            </w:pPr>
          </w:p>
        </w:tc>
      </w:tr>
      <w:tr w:rsidR="00690A5A" w:rsidTr="009235A4">
        <w:trPr>
          <w:trHeight w:val="283"/>
        </w:trPr>
        <w:tc>
          <w:tcPr>
            <w:tcW w:w="6107" w:type="dxa"/>
            <w:gridSpan w:val="9"/>
            <w:vMerge/>
          </w:tcPr>
          <w:p w:rsidR="00690A5A" w:rsidRDefault="00690A5A" w:rsidP="00F439F5"/>
        </w:tc>
        <w:tc>
          <w:tcPr>
            <w:tcW w:w="1559" w:type="dxa"/>
            <w:gridSpan w:val="3"/>
          </w:tcPr>
          <w:p w:rsidR="00690A5A" w:rsidRPr="006E5989" w:rsidRDefault="00690A5A" w:rsidP="00F439F5">
            <w:pPr>
              <w:rPr>
                <w:b/>
              </w:rPr>
            </w:pPr>
            <w:r w:rsidRPr="006E5989">
              <w:rPr>
                <w:b/>
              </w:rPr>
              <w:t>Threshold</w:t>
            </w:r>
          </w:p>
        </w:tc>
        <w:tc>
          <w:tcPr>
            <w:tcW w:w="1577" w:type="dxa"/>
            <w:gridSpan w:val="2"/>
          </w:tcPr>
          <w:p w:rsidR="00690A5A" w:rsidRDefault="00690A5A" w:rsidP="00F439F5">
            <w:r>
              <w:t>N/A</w:t>
            </w:r>
          </w:p>
        </w:tc>
      </w:tr>
      <w:tr w:rsidR="00690A5A" w:rsidTr="009235A4">
        <w:trPr>
          <w:trHeight w:val="750"/>
        </w:trPr>
        <w:tc>
          <w:tcPr>
            <w:tcW w:w="6107" w:type="dxa"/>
            <w:gridSpan w:val="9"/>
            <w:vMerge/>
          </w:tcPr>
          <w:p w:rsidR="00690A5A" w:rsidRDefault="00690A5A" w:rsidP="00F439F5"/>
        </w:tc>
        <w:tc>
          <w:tcPr>
            <w:tcW w:w="3136" w:type="dxa"/>
            <w:gridSpan w:val="5"/>
            <w:shd w:val="clear" w:color="auto" w:fill="D9D9D9"/>
          </w:tcPr>
          <w:p w:rsidR="00690A5A" w:rsidRDefault="00690A5A" w:rsidP="00F439F5"/>
        </w:tc>
      </w:tr>
      <w:tr w:rsidR="00690A5A" w:rsidTr="009235A4">
        <w:trPr>
          <w:cantSplit/>
          <w:trHeight w:val="1543"/>
        </w:trPr>
        <w:tc>
          <w:tcPr>
            <w:tcW w:w="661" w:type="dxa"/>
            <w:shd w:val="clear" w:color="auto" w:fill="8DB3E2"/>
            <w:textDirection w:val="btLr"/>
          </w:tcPr>
          <w:p w:rsidR="00690A5A" w:rsidRDefault="00690A5A" w:rsidP="006E5989">
            <w:pPr>
              <w:ind w:left="113" w:right="113"/>
              <w:jc w:val="center"/>
            </w:pPr>
            <w:r>
              <w:t>Description</w:t>
            </w:r>
          </w:p>
        </w:tc>
        <w:tc>
          <w:tcPr>
            <w:tcW w:w="8582" w:type="dxa"/>
            <w:gridSpan w:val="13"/>
            <w:vAlign w:val="center"/>
          </w:tcPr>
          <w:p w:rsidR="00690A5A" w:rsidRDefault="00690A5A" w:rsidP="009647C0"/>
          <w:p w:rsidR="00690A5A" w:rsidRDefault="00690A5A" w:rsidP="009647C0">
            <w: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690A5A" w:rsidRDefault="00690A5A" w:rsidP="009647C0"/>
        </w:tc>
      </w:tr>
      <w:tr w:rsidR="00690A5A" w:rsidTr="009235A4">
        <w:trPr>
          <w:cantSplit/>
          <w:trHeight w:val="254"/>
        </w:trPr>
        <w:tc>
          <w:tcPr>
            <w:tcW w:w="9243" w:type="dxa"/>
            <w:gridSpan w:val="14"/>
            <w:shd w:val="clear" w:color="auto" w:fill="7F7F7F"/>
            <w:textDirection w:val="btLr"/>
          </w:tcPr>
          <w:p w:rsidR="00690A5A" w:rsidRDefault="00690A5A" w:rsidP="00F439F5"/>
        </w:tc>
      </w:tr>
      <w:tr w:rsidR="00690A5A" w:rsidTr="009235A4">
        <w:trPr>
          <w:cantSplit/>
          <w:trHeight w:val="231"/>
        </w:trPr>
        <w:tc>
          <w:tcPr>
            <w:tcW w:w="661" w:type="dxa"/>
            <w:vMerge w:val="restart"/>
            <w:shd w:val="clear" w:color="auto" w:fill="8DB3E2"/>
            <w:textDirection w:val="btLr"/>
          </w:tcPr>
          <w:p w:rsidR="00690A5A" w:rsidRDefault="00690A5A" w:rsidP="006E5989">
            <w:pPr>
              <w:ind w:left="113" w:right="113"/>
              <w:jc w:val="center"/>
            </w:pPr>
            <w:r>
              <w:t>MQO</w:t>
            </w:r>
          </w:p>
        </w:tc>
        <w:tc>
          <w:tcPr>
            <w:tcW w:w="8582" w:type="dxa"/>
            <w:gridSpan w:val="13"/>
            <w:vAlign w:val="center"/>
          </w:tcPr>
          <w:p w:rsidR="00690A5A" w:rsidRDefault="00690A5A" w:rsidP="006E5989">
            <w:pPr>
              <w:jc w:val="both"/>
            </w:pPr>
          </w:p>
          <w:p w:rsidR="00690A5A" w:rsidRDefault="00690A5A" w:rsidP="006E5989">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1E2AD9">
              <w:t>(</w:t>
            </w:r>
            <w:hyperlink w:anchor="table3" w:history="1">
              <w:r w:rsidR="001E2AD9" w:rsidRPr="005340D7">
                <w:rPr>
                  <w:rStyle w:val="Hyperlink"/>
                </w:rPr>
                <w:t xml:space="preserve">see </w:t>
              </w:r>
              <w:r w:rsidR="001E2AD9">
                <w:rPr>
                  <w:rStyle w:val="Hyperlink"/>
                </w:rPr>
                <w:t xml:space="preserve">Concepts </w:t>
              </w:r>
              <w:r w:rsidR="001E2AD9" w:rsidRPr="005340D7">
                <w:rPr>
                  <w:rStyle w:val="Hyperlink"/>
                </w:rPr>
                <w:t>equations (</w:t>
              </w:r>
              <w:r w:rsidR="001E2AD9">
                <w:rPr>
                  <w:rStyle w:val="Hyperlink"/>
                </w:rPr>
                <w:t xml:space="preserve">10 </w:t>
              </w:r>
              <w:r w:rsidR="001E2AD9" w:rsidRPr="005340D7">
                <w:rPr>
                  <w:rStyle w:val="Hyperlink"/>
                </w:rPr>
                <w:t>to (</w:t>
              </w:r>
              <w:r w:rsidR="001E2AD9">
                <w:rPr>
                  <w:rStyle w:val="Hyperlink"/>
                </w:rPr>
                <w:t>12</w:t>
              </w:r>
              <w:r w:rsidR="001E2AD9" w:rsidRPr="005340D7">
                <w:rPr>
                  <w:rStyle w:val="Hyperlink"/>
                </w:rPr>
                <w:t>)</w:t>
              </w:r>
            </w:hyperlink>
            <w:r>
              <w:t>)</w:t>
            </w:r>
          </w:p>
          <w:p w:rsidR="00690A5A" w:rsidRPr="00A1515C" w:rsidRDefault="00690A5A" w:rsidP="006E5989">
            <w:pPr>
              <w:jc w:val="both"/>
            </w:pPr>
          </w:p>
        </w:tc>
      </w:tr>
      <w:tr w:rsidR="00690A5A" w:rsidTr="009235A4">
        <w:trPr>
          <w:cantSplit/>
          <w:trHeight w:val="230"/>
        </w:trPr>
        <w:tc>
          <w:tcPr>
            <w:tcW w:w="661" w:type="dxa"/>
            <w:vMerge/>
            <w:shd w:val="clear" w:color="auto" w:fill="8DB3E2"/>
            <w:textDirection w:val="btLr"/>
          </w:tcPr>
          <w:p w:rsidR="00690A5A" w:rsidRDefault="00690A5A" w:rsidP="006E5989">
            <w:pPr>
              <w:ind w:left="113" w:right="113"/>
              <w:jc w:val="center"/>
            </w:pPr>
          </w:p>
        </w:tc>
        <w:tc>
          <w:tcPr>
            <w:tcW w:w="8582"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690A5A" w:rsidTr="009235A4">
        <w:trPr>
          <w:cantSplit/>
          <w:trHeight w:val="231"/>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Pr="006E5989" w:rsidRDefault="00690A5A" w:rsidP="00F439F5">
            <w:pPr>
              <w:rPr>
                <w:i/>
              </w:rPr>
            </w:pPr>
            <w:r w:rsidRPr="006E5989">
              <w:rPr>
                <w:i/>
              </w:rPr>
              <w:t>Parameter</w:t>
            </w:r>
          </w:p>
        </w:tc>
        <w:tc>
          <w:tcPr>
            <w:tcW w:w="2001"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528" w:type="dxa"/>
            <w:gridSpan w:val="2"/>
          </w:tcPr>
          <w:p w:rsidR="00690A5A" w:rsidRPr="006E5989" w:rsidRDefault="00690A5A" w:rsidP="00F439F5">
            <w:pPr>
              <w:rPr>
                <w:i/>
              </w:rPr>
            </w:pPr>
            <w:r w:rsidRPr="006E5989">
              <w:rPr>
                <w:i/>
              </w:rPr>
              <w:t>Daily Stats</w:t>
            </w:r>
          </w:p>
        </w:tc>
        <w:tc>
          <w:tcPr>
            <w:tcW w:w="1503" w:type="dxa"/>
            <w:gridSpan w:val="2"/>
          </w:tcPr>
          <w:p w:rsidR="00690A5A" w:rsidRPr="006E5989" w:rsidRDefault="00690A5A" w:rsidP="00F439F5">
            <w:pPr>
              <w:rPr>
                <w:i/>
              </w:rPr>
            </w:pPr>
            <w:r w:rsidRPr="006E5989">
              <w:rPr>
                <w:i/>
              </w:rPr>
              <w:t>Season</w:t>
            </w:r>
          </w:p>
        </w:tc>
        <w:tc>
          <w:tcPr>
            <w:tcW w:w="709" w:type="dxa"/>
          </w:tcPr>
          <w:p w:rsidR="00690A5A" w:rsidRPr="006E5989" w:rsidRDefault="00690A5A" w:rsidP="00F439F5">
            <w:pPr>
              <w:rPr>
                <w:i/>
              </w:rPr>
            </w:pPr>
            <w:r w:rsidRPr="006E5989">
              <w:rPr>
                <w:i/>
              </w:rPr>
              <w:t>Day</w:t>
            </w:r>
          </w:p>
        </w:tc>
        <w:tc>
          <w:tcPr>
            <w:tcW w:w="868" w:type="dxa"/>
          </w:tcPr>
          <w:p w:rsidR="00690A5A" w:rsidRPr="006E5989" w:rsidRDefault="00690A5A" w:rsidP="00F439F5">
            <w:pPr>
              <w:rPr>
                <w:i/>
              </w:rPr>
            </w:pPr>
            <w:r w:rsidRPr="006E5989">
              <w:rPr>
                <w:i/>
              </w:rPr>
              <w:t>Group</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PM10</w:t>
            </w:r>
          </w:p>
        </w:tc>
        <w:tc>
          <w:tcPr>
            <w:tcW w:w="2001" w:type="dxa"/>
            <w:gridSpan w:val="4"/>
          </w:tcPr>
          <w:p w:rsidR="00690A5A" w:rsidRDefault="00690A5A" w:rsidP="00F439F5">
            <w:r>
              <w:t>preserve</w:t>
            </w:r>
          </w:p>
        </w:tc>
        <w:tc>
          <w:tcPr>
            <w:tcW w:w="1528" w:type="dxa"/>
            <w:gridSpan w:val="2"/>
          </w:tcPr>
          <w:p w:rsidR="00690A5A" w:rsidRDefault="00690A5A" w:rsidP="00F439F5">
            <w:r>
              <w:t>Mean</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5340D7" w:rsidTr="009235A4">
        <w:trPr>
          <w:cantSplit/>
          <w:trHeight w:val="69"/>
        </w:trPr>
        <w:tc>
          <w:tcPr>
            <w:tcW w:w="661" w:type="dxa"/>
            <w:vMerge/>
            <w:shd w:val="clear" w:color="auto" w:fill="8DB3E2"/>
            <w:textDirection w:val="btLr"/>
          </w:tcPr>
          <w:p w:rsidR="005340D7" w:rsidRDefault="005340D7" w:rsidP="006E5989">
            <w:pPr>
              <w:ind w:left="113" w:right="113"/>
              <w:jc w:val="center"/>
            </w:pPr>
          </w:p>
        </w:tc>
        <w:tc>
          <w:tcPr>
            <w:tcW w:w="1973" w:type="dxa"/>
            <w:gridSpan w:val="3"/>
          </w:tcPr>
          <w:p w:rsidR="005340D7" w:rsidRDefault="005340D7" w:rsidP="00F439F5">
            <w:r>
              <w:t>PM25</w:t>
            </w:r>
          </w:p>
        </w:tc>
        <w:tc>
          <w:tcPr>
            <w:tcW w:w="2001" w:type="dxa"/>
            <w:gridSpan w:val="4"/>
          </w:tcPr>
          <w:p w:rsidR="005340D7" w:rsidRDefault="005340D7" w:rsidP="00F439F5">
            <w:r>
              <w:t>preserve</w:t>
            </w:r>
          </w:p>
        </w:tc>
        <w:tc>
          <w:tcPr>
            <w:tcW w:w="1528" w:type="dxa"/>
            <w:gridSpan w:val="2"/>
          </w:tcPr>
          <w:p w:rsidR="005340D7" w:rsidRDefault="005340D7" w:rsidP="00F439F5">
            <w:r>
              <w:t>Mean</w:t>
            </w:r>
          </w:p>
        </w:tc>
        <w:tc>
          <w:tcPr>
            <w:tcW w:w="1503" w:type="dxa"/>
            <w:gridSpan w:val="2"/>
          </w:tcPr>
          <w:p w:rsidR="005340D7" w:rsidRDefault="005340D7" w:rsidP="00F439F5">
            <w:r>
              <w:t>Free</w:t>
            </w:r>
          </w:p>
        </w:tc>
        <w:tc>
          <w:tcPr>
            <w:tcW w:w="709" w:type="dxa"/>
          </w:tcPr>
          <w:p w:rsidR="005340D7" w:rsidRDefault="005340D7" w:rsidP="00F439F5">
            <w:r>
              <w:t>N/A</w:t>
            </w:r>
          </w:p>
        </w:tc>
        <w:tc>
          <w:tcPr>
            <w:tcW w:w="868" w:type="dxa"/>
          </w:tcPr>
          <w:p w:rsidR="005340D7" w:rsidRDefault="005340D7" w:rsidP="00F439F5">
            <w:r>
              <w:t>NO</w:t>
            </w:r>
          </w:p>
        </w:tc>
      </w:tr>
      <w:tr w:rsidR="00690A5A" w:rsidTr="009235A4">
        <w:trPr>
          <w:cantSplit/>
          <w:trHeight w:val="69"/>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O3</w:t>
            </w:r>
          </w:p>
        </w:tc>
        <w:tc>
          <w:tcPr>
            <w:tcW w:w="2001" w:type="dxa"/>
            <w:gridSpan w:val="4"/>
          </w:tcPr>
          <w:p w:rsidR="00690A5A" w:rsidRDefault="00690A5A" w:rsidP="00F439F5">
            <w:r>
              <w:t>8H</w:t>
            </w:r>
          </w:p>
        </w:tc>
        <w:tc>
          <w:tcPr>
            <w:tcW w:w="1528" w:type="dxa"/>
            <w:gridSpan w:val="2"/>
          </w:tcPr>
          <w:p w:rsidR="00690A5A" w:rsidRDefault="00690A5A" w:rsidP="00F439F5">
            <w:r>
              <w:t>Max</w:t>
            </w:r>
          </w:p>
        </w:tc>
        <w:tc>
          <w:tcPr>
            <w:tcW w:w="1503" w:type="dxa"/>
            <w:gridSpan w:val="2"/>
          </w:tcPr>
          <w:p w:rsidR="00690A5A" w:rsidRDefault="00690A5A" w:rsidP="00F439F5">
            <w:r>
              <w:t>Free</w:t>
            </w:r>
          </w:p>
        </w:tc>
        <w:tc>
          <w:tcPr>
            <w:tcW w:w="709" w:type="dxa"/>
          </w:tcPr>
          <w:p w:rsidR="00690A5A" w:rsidRDefault="00690A5A" w:rsidP="00F439F5">
            <w:r>
              <w:t>N/A</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NO2</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WS</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313"/>
        </w:trPr>
        <w:tc>
          <w:tcPr>
            <w:tcW w:w="661" w:type="dxa"/>
            <w:vMerge/>
            <w:shd w:val="clear" w:color="auto" w:fill="8DB3E2"/>
            <w:textDirection w:val="btLr"/>
          </w:tcPr>
          <w:p w:rsidR="00690A5A" w:rsidRDefault="00690A5A" w:rsidP="006E5989">
            <w:pPr>
              <w:ind w:left="113" w:right="113"/>
              <w:jc w:val="center"/>
            </w:pPr>
          </w:p>
        </w:tc>
        <w:tc>
          <w:tcPr>
            <w:tcW w:w="1973" w:type="dxa"/>
            <w:gridSpan w:val="3"/>
          </w:tcPr>
          <w:p w:rsidR="00690A5A" w:rsidRDefault="00690A5A" w:rsidP="00F439F5">
            <w:r>
              <w:t>TEMP</w:t>
            </w:r>
          </w:p>
        </w:tc>
        <w:tc>
          <w:tcPr>
            <w:tcW w:w="2001" w:type="dxa"/>
            <w:gridSpan w:val="4"/>
          </w:tcPr>
          <w:p w:rsidR="00690A5A" w:rsidRDefault="00690A5A" w:rsidP="00F439F5">
            <w:r>
              <w:t>Preserve</w:t>
            </w:r>
          </w:p>
        </w:tc>
        <w:tc>
          <w:tcPr>
            <w:tcW w:w="1528" w:type="dxa"/>
            <w:gridSpan w:val="2"/>
          </w:tcPr>
          <w:p w:rsidR="00690A5A" w:rsidRDefault="00690A5A" w:rsidP="00751F82">
            <w:r>
              <w:t>Preserve</w:t>
            </w:r>
          </w:p>
        </w:tc>
        <w:tc>
          <w:tcPr>
            <w:tcW w:w="1503" w:type="dxa"/>
            <w:gridSpan w:val="2"/>
          </w:tcPr>
          <w:p w:rsidR="00690A5A" w:rsidRDefault="00690A5A" w:rsidP="00F439F5">
            <w:r>
              <w:t>Free</w:t>
            </w:r>
          </w:p>
        </w:tc>
        <w:tc>
          <w:tcPr>
            <w:tcW w:w="709" w:type="dxa"/>
          </w:tcPr>
          <w:p w:rsidR="00690A5A" w:rsidRDefault="00690A5A" w:rsidP="00F439F5">
            <w:r>
              <w:t>Free</w:t>
            </w:r>
          </w:p>
        </w:tc>
        <w:tc>
          <w:tcPr>
            <w:tcW w:w="868" w:type="dxa"/>
          </w:tcPr>
          <w:p w:rsidR="00690A5A" w:rsidRDefault="00690A5A" w:rsidP="00F439F5">
            <w:r>
              <w:t>NO</w:t>
            </w:r>
          </w:p>
        </w:tc>
      </w:tr>
      <w:tr w:rsidR="00690A5A" w:rsidTr="009235A4">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690A5A" w:rsidTr="009235A4">
        <w:trPr>
          <w:cantSplit/>
          <w:trHeight w:val="438"/>
        </w:trPr>
        <w:tc>
          <w:tcPr>
            <w:tcW w:w="661" w:type="dxa"/>
            <w:vMerge w:val="restart"/>
            <w:shd w:val="clear" w:color="auto" w:fill="8DB3E2"/>
            <w:textDirection w:val="btLr"/>
          </w:tcPr>
          <w:p w:rsidR="00690A5A" w:rsidRDefault="00690A5A" w:rsidP="006E5989">
            <w:pPr>
              <w:ind w:left="113" w:right="113"/>
              <w:jc w:val="center"/>
            </w:pPr>
            <w:r>
              <w:t>Options</w:t>
            </w:r>
          </w:p>
        </w:tc>
        <w:tc>
          <w:tcPr>
            <w:tcW w:w="724" w:type="dxa"/>
          </w:tcPr>
          <w:p w:rsidR="00690A5A" w:rsidRPr="009E6F27" w:rsidRDefault="00690A5A" w:rsidP="006E5989">
            <w:pPr>
              <w:jc w:val="center"/>
            </w:pPr>
            <w:r w:rsidRPr="006E5989">
              <w:rPr>
                <w:b/>
              </w:rPr>
              <w:t>O</w:t>
            </w:r>
            <w:r w:rsidRPr="009E6F27">
              <w:t>BS</w:t>
            </w:r>
          </w:p>
        </w:tc>
        <w:tc>
          <w:tcPr>
            <w:tcW w:w="814" w:type="dxa"/>
          </w:tcPr>
          <w:p w:rsidR="00690A5A" w:rsidRPr="009E6F27" w:rsidRDefault="00690A5A" w:rsidP="006E5989">
            <w:pPr>
              <w:jc w:val="center"/>
            </w:pPr>
            <w:r w:rsidRPr="006E5989">
              <w:rPr>
                <w:b/>
              </w:rPr>
              <w:t>M</w:t>
            </w:r>
            <w:r w:rsidRPr="009E6F27">
              <w:t>OD</w:t>
            </w:r>
          </w:p>
        </w:tc>
        <w:tc>
          <w:tcPr>
            <w:tcW w:w="691" w:type="dxa"/>
            <w:gridSpan w:val="2"/>
          </w:tcPr>
          <w:p w:rsidR="00690A5A" w:rsidRPr="009E6F27" w:rsidRDefault="00690A5A" w:rsidP="006E5989">
            <w:pPr>
              <w:jc w:val="center"/>
            </w:pPr>
            <w:r w:rsidRPr="006E5989">
              <w:rPr>
                <w:b/>
              </w:rPr>
              <w:t>P</w:t>
            </w:r>
            <w:r w:rsidRPr="009E6F27">
              <w:t>AR</w:t>
            </w:r>
          </w:p>
        </w:tc>
        <w:tc>
          <w:tcPr>
            <w:tcW w:w="854" w:type="dxa"/>
          </w:tcPr>
          <w:p w:rsidR="00690A5A" w:rsidRPr="009E6F27" w:rsidRDefault="00690A5A" w:rsidP="006E5989">
            <w:pPr>
              <w:jc w:val="center"/>
            </w:pPr>
            <w:r w:rsidRPr="006E5989">
              <w:rPr>
                <w:b/>
              </w:rPr>
              <w:t>S</w:t>
            </w:r>
            <w:r w:rsidRPr="009E6F27">
              <w:t>CEN</w:t>
            </w:r>
          </w:p>
        </w:tc>
        <w:tc>
          <w:tcPr>
            <w:tcW w:w="788" w:type="dxa"/>
          </w:tcPr>
          <w:p w:rsidR="00690A5A" w:rsidRDefault="00690A5A" w:rsidP="006E5989">
            <w:pPr>
              <w:jc w:val="center"/>
            </w:pPr>
            <w:r>
              <w:t>Other</w:t>
            </w:r>
          </w:p>
        </w:tc>
        <w:tc>
          <w:tcPr>
            <w:tcW w:w="1575" w:type="dxa"/>
            <w:gridSpan w:val="2"/>
            <w:shd w:val="clear" w:color="auto" w:fill="BFBFBF"/>
          </w:tcPr>
          <w:p w:rsidR="00690A5A" w:rsidRDefault="00690A5A" w:rsidP="006E5989">
            <w:pPr>
              <w:jc w:val="center"/>
            </w:pPr>
          </w:p>
        </w:tc>
        <w:tc>
          <w:tcPr>
            <w:tcW w:w="1559" w:type="dxa"/>
            <w:gridSpan w:val="3"/>
          </w:tcPr>
          <w:p w:rsidR="00690A5A" w:rsidRDefault="00690A5A" w:rsidP="006E5989">
            <w:pPr>
              <w:jc w:val="center"/>
            </w:pPr>
            <w:r>
              <w:t>Single</w:t>
            </w:r>
          </w:p>
          <w:p w:rsidR="00690A5A" w:rsidRDefault="00690A5A" w:rsidP="006E5989">
            <w:pPr>
              <w:jc w:val="center"/>
            </w:pPr>
            <w:r>
              <w:t>mode</w:t>
            </w:r>
          </w:p>
        </w:tc>
        <w:tc>
          <w:tcPr>
            <w:tcW w:w="1577" w:type="dxa"/>
            <w:gridSpan w:val="2"/>
          </w:tcPr>
          <w:p w:rsidR="00690A5A" w:rsidRDefault="00690A5A" w:rsidP="006E5989">
            <w:pPr>
              <w:jc w:val="center"/>
            </w:pPr>
            <w:r>
              <w:t>Group</w:t>
            </w:r>
          </w:p>
          <w:p w:rsidR="00690A5A" w:rsidRDefault="00690A5A" w:rsidP="006E5989">
            <w:pPr>
              <w:jc w:val="center"/>
            </w:pPr>
            <w:r>
              <w:t>mode</w:t>
            </w:r>
          </w:p>
        </w:tc>
      </w:tr>
      <w:tr w:rsidR="00690A5A" w:rsidTr="009235A4">
        <w:trPr>
          <w:cantSplit/>
          <w:trHeight w:val="516"/>
        </w:trPr>
        <w:tc>
          <w:tcPr>
            <w:tcW w:w="661" w:type="dxa"/>
            <w:vMerge/>
            <w:shd w:val="clear" w:color="auto" w:fill="8DB3E2"/>
            <w:textDirection w:val="btLr"/>
          </w:tcPr>
          <w:p w:rsidR="00690A5A" w:rsidRDefault="00690A5A" w:rsidP="006E5989">
            <w:pPr>
              <w:ind w:left="113" w:right="113"/>
            </w:pPr>
          </w:p>
        </w:tc>
        <w:tc>
          <w:tcPr>
            <w:tcW w:w="724" w:type="dxa"/>
            <w:vAlign w:val="center"/>
          </w:tcPr>
          <w:p w:rsidR="00690A5A" w:rsidRDefault="00690A5A" w:rsidP="006E5989">
            <w:pPr>
              <w:jc w:val="center"/>
            </w:pPr>
            <w:r>
              <w:t>X</w:t>
            </w:r>
          </w:p>
        </w:tc>
        <w:tc>
          <w:tcPr>
            <w:tcW w:w="814" w:type="dxa"/>
            <w:vAlign w:val="center"/>
          </w:tcPr>
          <w:p w:rsidR="00690A5A" w:rsidRDefault="00690A5A" w:rsidP="006E5989">
            <w:pPr>
              <w:jc w:val="center"/>
            </w:pPr>
            <w:r>
              <w:t>X</w:t>
            </w:r>
          </w:p>
        </w:tc>
        <w:tc>
          <w:tcPr>
            <w:tcW w:w="691" w:type="dxa"/>
            <w:gridSpan w:val="2"/>
            <w:vAlign w:val="center"/>
          </w:tcPr>
          <w:p w:rsidR="00690A5A" w:rsidRDefault="00690A5A" w:rsidP="006E5989">
            <w:pPr>
              <w:jc w:val="center"/>
            </w:pPr>
            <w:r>
              <w:t>X</w:t>
            </w:r>
          </w:p>
        </w:tc>
        <w:tc>
          <w:tcPr>
            <w:tcW w:w="854" w:type="dxa"/>
            <w:vAlign w:val="center"/>
          </w:tcPr>
          <w:p w:rsidR="00690A5A" w:rsidRDefault="00690A5A" w:rsidP="006E5989">
            <w:pPr>
              <w:jc w:val="center"/>
            </w:pPr>
            <w:r>
              <w:t>X</w:t>
            </w:r>
          </w:p>
        </w:tc>
        <w:tc>
          <w:tcPr>
            <w:tcW w:w="788" w:type="dxa"/>
            <w:vAlign w:val="center"/>
          </w:tcPr>
          <w:p w:rsidR="00690A5A" w:rsidRDefault="00690A5A" w:rsidP="006E5989">
            <w:pPr>
              <w:jc w:val="center"/>
            </w:pPr>
            <w:r>
              <w:t>O-M</w:t>
            </w:r>
          </w:p>
          <w:p w:rsidR="00690A5A" w:rsidRDefault="00690A5A" w:rsidP="006E5989">
            <w:pPr>
              <w:jc w:val="center"/>
            </w:pPr>
            <w:r>
              <w:t>O-P</w:t>
            </w:r>
          </w:p>
        </w:tc>
        <w:tc>
          <w:tcPr>
            <w:tcW w:w="1575" w:type="dxa"/>
            <w:gridSpan w:val="2"/>
            <w:shd w:val="clear" w:color="auto" w:fill="BFBFBF"/>
            <w:vAlign w:val="center"/>
          </w:tcPr>
          <w:p w:rsidR="00690A5A" w:rsidRDefault="00690A5A" w:rsidP="006E5989">
            <w:pPr>
              <w:jc w:val="center"/>
            </w:pPr>
          </w:p>
        </w:tc>
        <w:tc>
          <w:tcPr>
            <w:tcW w:w="1559" w:type="dxa"/>
            <w:gridSpan w:val="3"/>
            <w:vAlign w:val="center"/>
          </w:tcPr>
          <w:p w:rsidR="00690A5A" w:rsidRDefault="00690A5A" w:rsidP="006E5989">
            <w:pPr>
              <w:jc w:val="center"/>
            </w:pPr>
            <w:r>
              <w:t>YES</w:t>
            </w:r>
          </w:p>
        </w:tc>
        <w:tc>
          <w:tcPr>
            <w:tcW w:w="1577" w:type="dxa"/>
            <w:gridSpan w:val="2"/>
            <w:vAlign w:val="center"/>
          </w:tcPr>
          <w:p w:rsidR="00690A5A" w:rsidRDefault="00690A5A" w:rsidP="006E5989">
            <w:pPr>
              <w:jc w:val="center"/>
            </w:pPr>
            <w:r>
              <w:t>YES</w:t>
            </w:r>
          </w:p>
        </w:tc>
      </w:tr>
    </w:tbl>
    <w:p w:rsidR="00690A5A" w:rsidRDefault="00690A5A" w:rsidP="009647C0"/>
    <w:p w:rsidR="00690A5A" w:rsidRDefault="00690A5A">
      <w:r>
        <w:br w:type="page"/>
      </w:r>
    </w:p>
    <w:p w:rsidR="00690A5A" w:rsidRDefault="00690A5A" w:rsidP="009647C0"/>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
        <w:gridCol w:w="883"/>
        <w:gridCol w:w="995"/>
        <w:gridCol w:w="439"/>
        <w:gridCol w:w="254"/>
        <w:gridCol w:w="1045"/>
        <w:gridCol w:w="963"/>
        <w:gridCol w:w="216"/>
        <w:gridCol w:w="809"/>
        <w:gridCol w:w="264"/>
        <w:gridCol w:w="1019"/>
        <w:gridCol w:w="158"/>
        <w:gridCol w:w="643"/>
        <w:gridCol w:w="1018"/>
      </w:tblGrid>
      <w:tr w:rsidR="00690A5A" w:rsidTr="00A27D49">
        <w:tc>
          <w:tcPr>
            <w:tcW w:w="6374" w:type="dxa"/>
            <w:gridSpan w:val="9"/>
          </w:tcPr>
          <w:p w:rsidR="00690A5A" w:rsidRPr="00DF50B6" w:rsidRDefault="00690A5A" w:rsidP="006600DA">
            <w:pPr>
              <w:pStyle w:val="Heading3"/>
              <w:rPr>
                <w:sz w:val="32"/>
                <w:szCs w:val="32"/>
              </w:rPr>
            </w:pPr>
            <w:bookmarkStart w:id="483" w:name="_Toc412107681"/>
            <w:r w:rsidRPr="00DF50B6">
              <w:t>SCATTER (One station – All time values)</w:t>
            </w:r>
            <w:bookmarkEnd w:id="483"/>
          </w:p>
        </w:tc>
        <w:tc>
          <w:tcPr>
            <w:tcW w:w="3094" w:type="dxa"/>
            <w:gridSpan w:val="5"/>
            <w:vAlign w:val="center"/>
          </w:tcPr>
          <w:p w:rsidR="00690A5A" w:rsidRPr="006E5989" w:rsidRDefault="00690A5A" w:rsidP="006E5989">
            <w:pPr>
              <w:jc w:val="center"/>
              <w:rPr>
                <w:i/>
                <w:sz w:val="36"/>
                <w:szCs w:val="36"/>
              </w:rPr>
            </w:pPr>
            <w:r w:rsidRPr="006E5989">
              <w:rPr>
                <w:i/>
                <w:sz w:val="36"/>
                <w:szCs w:val="36"/>
              </w:rPr>
              <w:t>13</w:t>
            </w:r>
          </w:p>
        </w:tc>
      </w:tr>
      <w:tr w:rsidR="00690A5A" w:rsidTr="00A27D49">
        <w:tc>
          <w:tcPr>
            <w:tcW w:w="9468" w:type="dxa"/>
            <w:gridSpan w:val="14"/>
            <w:shd w:val="clear" w:color="auto" w:fill="D9D9D9"/>
          </w:tcPr>
          <w:p w:rsidR="00690A5A" w:rsidRDefault="00690A5A" w:rsidP="00635233"/>
        </w:tc>
      </w:tr>
      <w:tr w:rsidR="00690A5A" w:rsidTr="00A27D49">
        <w:trPr>
          <w:trHeight w:val="283"/>
        </w:trPr>
        <w:tc>
          <w:tcPr>
            <w:tcW w:w="6374" w:type="dxa"/>
            <w:gridSpan w:val="9"/>
            <w:vMerge w:val="restart"/>
          </w:tcPr>
          <w:p w:rsidR="00690A5A" w:rsidRDefault="00F17452" w:rsidP="006E5989">
            <w:pPr>
              <w:jc w:val="center"/>
            </w:pPr>
            <w:r>
              <w:rPr>
                <w:noProof/>
              </w:rPr>
              <w:drawing>
                <wp:inline distT="0" distB="0" distL="0" distR="0" wp14:anchorId="610F597D" wp14:editId="24E900A8">
                  <wp:extent cx="3749040" cy="2980106"/>
                  <wp:effectExtent l="0" t="0" r="3810" b="0"/>
                  <wp:docPr id="8" name="Picture 8" descr="F:\DELTA\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DELTA\S1.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229" w:type="dxa"/>
            <w:gridSpan w:val="2"/>
          </w:tcPr>
          <w:p w:rsidR="00690A5A" w:rsidRPr="006E5989" w:rsidRDefault="00690A5A" w:rsidP="00635233">
            <w:pPr>
              <w:rPr>
                <w:b/>
              </w:rPr>
            </w:pPr>
            <w:r w:rsidRPr="006E5989">
              <w:rPr>
                <w:b/>
              </w:rPr>
              <w:t>X axis</w:t>
            </w:r>
          </w:p>
        </w:tc>
        <w:tc>
          <w:tcPr>
            <w:tcW w:w="1865" w:type="dxa"/>
            <w:gridSpan w:val="3"/>
          </w:tcPr>
          <w:p w:rsidR="00690A5A" w:rsidRDefault="00690A5A" w:rsidP="00635233">
            <w:r>
              <w:t>Observations</w:t>
            </w:r>
          </w:p>
        </w:tc>
      </w:tr>
      <w:tr w:rsidR="00690A5A" w:rsidTr="00A27D49">
        <w:trPr>
          <w:trHeight w:val="283"/>
        </w:trPr>
        <w:tc>
          <w:tcPr>
            <w:tcW w:w="6374" w:type="dxa"/>
            <w:gridSpan w:val="9"/>
            <w:vMerge/>
          </w:tcPr>
          <w:p w:rsidR="00690A5A" w:rsidRDefault="00690A5A" w:rsidP="00635233"/>
        </w:tc>
        <w:tc>
          <w:tcPr>
            <w:tcW w:w="1229" w:type="dxa"/>
            <w:gridSpan w:val="2"/>
          </w:tcPr>
          <w:p w:rsidR="00690A5A" w:rsidRPr="006E5989" w:rsidRDefault="00690A5A" w:rsidP="00635233">
            <w:pPr>
              <w:rPr>
                <w:b/>
              </w:rPr>
            </w:pPr>
            <w:r w:rsidRPr="006E5989">
              <w:rPr>
                <w:b/>
              </w:rPr>
              <w:t>Y axis</w:t>
            </w:r>
          </w:p>
        </w:tc>
        <w:tc>
          <w:tcPr>
            <w:tcW w:w="1865" w:type="dxa"/>
            <w:gridSpan w:val="3"/>
          </w:tcPr>
          <w:p w:rsidR="00690A5A" w:rsidRDefault="00690A5A" w:rsidP="00635233">
            <w:r>
              <w:t>Model values</w:t>
            </w:r>
          </w:p>
        </w:tc>
      </w:tr>
      <w:tr w:rsidR="00690A5A" w:rsidTr="00A27D49">
        <w:trPr>
          <w:trHeight w:val="57"/>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Parameters</w:t>
            </w:r>
          </w:p>
        </w:tc>
        <w:tc>
          <w:tcPr>
            <w:tcW w:w="1698" w:type="dxa"/>
            <w:gridSpan w:val="2"/>
          </w:tcPr>
          <w:p w:rsidR="00690A5A" w:rsidRDefault="00690A5A" w:rsidP="00635233">
            <w:r>
              <w:t>FREE</w:t>
            </w:r>
          </w:p>
        </w:tc>
      </w:tr>
      <w:tr w:rsidR="00690A5A" w:rsidTr="00A27D49">
        <w:trPr>
          <w:trHeight w:val="11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 xml:space="preserve">Time </w:t>
            </w:r>
            <w:proofErr w:type="spellStart"/>
            <w:r w:rsidRPr="006E5989">
              <w:rPr>
                <w:b/>
              </w:rPr>
              <w:t>Avg</w:t>
            </w:r>
            <w:proofErr w:type="spellEnd"/>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Daily Stats</w:t>
            </w:r>
          </w:p>
        </w:tc>
        <w:tc>
          <w:tcPr>
            <w:tcW w:w="1698" w:type="dxa"/>
            <w:gridSpan w:val="2"/>
          </w:tcPr>
          <w:p w:rsidR="00690A5A" w:rsidRDefault="00690A5A" w:rsidP="00635233">
            <w:r>
              <w:t>N/A</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Season</w:t>
            </w:r>
          </w:p>
        </w:tc>
        <w:tc>
          <w:tcPr>
            <w:tcW w:w="1698" w:type="dxa"/>
            <w:gridSpan w:val="2"/>
          </w:tcPr>
          <w:p w:rsidR="00690A5A" w:rsidRDefault="00690A5A" w:rsidP="00635233">
            <w:r>
              <w:t>FREE</w:t>
            </w: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Day</w:t>
            </w:r>
          </w:p>
        </w:tc>
        <w:tc>
          <w:tcPr>
            <w:tcW w:w="1698" w:type="dxa"/>
            <w:gridSpan w:val="2"/>
          </w:tcPr>
          <w:p w:rsidR="00690A5A" w:rsidRDefault="00690A5A" w:rsidP="00635233">
            <w:r>
              <w:t>N/A</w:t>
            </w:r>
          </w:p>
        </w:tc>
      </w:tr>
      <w:tr w:rsidR="00690A5A" w:rsidTr="00A27D49">
        <w:trPr>
          <w:trHeight w:val="203"/>
        </w:trPr>
        <w:tc>
          <w:tcPr>
            <w:tcW w:w="6374" w:type="dxa"/>
            <w:gridSpan w:val="9"/>
            <w:vMerge/>
          </w:tcPr>
          <w:p w:rsidR="00690A5A" w:rsidRDefault="00690A5A" w:rsidP="00635233"/>
        </w:tc>
        <w:tc>
          <w:tcPr>
            <w:tcW w:w="3094" w:type="dxa"/>
            <w:gridSpan w:val="5"/>
            <w:shd w:val="clear" w:color="auto" w:fill="D9D9D9"/>
          </w:tcPr>
          <w:p w:rsidR="00690A5A" w:rsidRPr="006E5989" w:rsidRDefault="00690A5A" w:rsidP="00635233">
            <w:pPr>
              <w:rPr>
                <w:b/>
                <w:sz w:val="16"/>
                <w:szCs w:val="16"/>
              </w:rPr>
            </w:pPr>
          </w:p>
        </w:tc>
      </w:tr>
      <w:tr w:rsidR="00690A5A" w:rsidTr="00A27D49">
        <w:trPr>
          <w:trHeight w:val="283"/>
        </w:trPr>
        <w:tc>
          <w:tcPr>
            <w:tcW w:w="6374" w:type="dxa"/>
            <w:gridSpan w:val="9"/>
            <w:vMerge/>
          </w:tcPr>
          <w:p w:rsidR="00690A5A" w:rsidRDefault="00690A5A" w:rsidP="00635233"/>
        </w:tc>
        <w:tc>
          <w:tcPr>
            <w:tcW w:w="1396" w:type="dxa"/>
            <w:gridSpan w:val="3"/>
          </w:tcPr>
          <w:p w:rsidR="00690A5A" w:rsidRPr="006E5989" w:rsidRDefault="00690A5A" w:rsidP="00635233">
            <w:pPr>
              <w:rPr>
                <w:b/>
              </w:rPr>
            </w:pPr>
            <w:r w:rsidRPr="006E5989">
              <w:rPr>
                <w:b/>
              </w:rPr>
              <w:t>Threshold</w:t>
            </w:r>
          </w:p>
        </w:tc>
        <w:tc>
          <w:tcPr>
            <w:tcW w:w="1698" w:type="dxa"/>
            <w:gridSpan w:val="2"/>
          </w:tcPr>
          <w:p w:rsidR="00690A5A" w:rsidRDefault="00690A5A" w:rsidP="00635233">
            <w:r>
              <w:t>N/A</w:t>
            </w:r>
          </w:p>
        </w:tc>
      </w:tr>
      <w:tr w:rsidR="00690A5A" w:rsidTr="00A27D49">
        <w:trPr>
          <w:trHeight w:val="750"/>
        </w:trPr>
        <w:tc>
          <w:tcPr>
            <w:tcW w:w="6374" w:type="dxa"/>
            <w:gridSpan w:val="9"/>
            <w:vMerge/>
          </w:tcPr>
          <w:p w:rsidR="00690A5A" w:rsidRDefault="00690A5A" w:rsidP="00635233"/>
        </w:tc>
        <w:tc>
          <w:tcPr>
            <w:tcW w:w="3094" w:type="dxa"/>
            <w:gridSpan w:val="5"/>
            <w:shd w:val="clear" w:color="auto" w:fill="D9D9D9"/>
          </w:tcPr>
          <w:p w:rsidR="00690A5A" w:rsidRDefault="00690A5A" w:rsidP="00635233"/>
        </w:tc>
      </w:tr>
      <w:tr w:rsidR="00690A5A" w:rsidTr="00A27D49">
        <w:trPr>
          <w:cantSplit/>
          <w:trHeight w:val="1543"/>
        </w:trPr>
        <w:tc>
          <w:tcPr>
            <w:tcW w:w="762" w:type="dxa"/>
            <w:shd w:val="clear" w:color="auto" w:fill="8DB3E2"/>
            <w:textDirection w:val="btLr"/>
          </w:tcPr>
          <w:p w:rsidR="00690A5A" w:rsidRDefault="00690A5A" w:rsidP="006E5989">
            <w:pPr>
              <w:ind w:left="113" w:right="113"/>
              <w:jc w:val="center"/>
            </w:pPr>
            <w:r>
              <w:t>Description</w:t>
            </w:r>
          </w:p>
        </w:tc>
        <w:tc>
          <w:tcPr>
            <w:tcW w:w="8706" w:type="dxa"/>
            <w:gridSpan w:val="13"/>
            <w:vAlign w:val="center"/>
          </w:tcPr>
          <w:p w:rsidR="00690A5A" w:rsidRDefault="00690A5A" w:rsidP="00635233"/>
          <w:p w:rsidR="00690A5A" w:rsidRDefault="00690A5A" w:rsidP="0095025B">
            <w: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690A5A" w:rsidTr="00A27D49">
        <w:trPr>
          <w:cantSplit/>
          <w:trHeight w:val="254"/>
        </w:trPr>
        <w:tc>
          <w:tcPr>
            <w:tcW w:w="9468" w:type="dxa"/>
            <w:gridSpan w:val="14"/>
            <w:shd w:val="clear" w:color="auto" w:fill="7F7F7F"/>
            <w:textDirection w:val="btLr"/>
          </w:tcPr>
          <w:p w:rsidR="00690A5A" w:rsidRDefault="00690A5A" w:rsidP="00635233"/>
        </w:tc>
      </w:tr>
      <w:tr w:rsidR="00690A5A" w:rsidTr="00A27D49">
        <w:trPr>
          <w:cantSplit/>
          <w:trHeight w:val="231"/>
        </w:trPr>
        <w:tc>
          <w:tcPr>
            <w:tcW w:w="762" w:type="dxa"/>
            <w:vMerge w:val="restart"/>
            <w:shd w:val="clear" w:color="auto" w:fill="8DB3E2"/>
            <w:textDirection w:val="btLr"/>
          </w:tcPr>
          <w:p w:rsidR="00690A5A" w:rsidRDefault="00690A5A" w:rsidP="006E5989">
            <w:pPr>
              <w:ind w:left="113" w:right="113"/>
              <w:jc w:val="center"/>
            </w:pPr>
            <w:r>
              <w:t>MQO</w:t>
            </w:r>
          </w:p>
        </w:tc>
        <w:tc>
          <w:tcPr>
            <w:tcW w:w="8706" w:type="dxa"/>
            <w:gridSpan w:val="13"/>
            <w:vAlign w:val="center"/>
          </w:tcPr>
          <w:p w:rsidR="00690A5A" w:rsidRDefault="00690A5A" w:rsidP="006E5989">
            <w:pPr>
              <w:jc w:val="both"/>
            </w:pPr>
          </w:p>
          <w:p w:rsidR="005340D7" w:rsidRDefault="00690A5A" w:rsidP="005340D7">
            <w:pPr>
              <w:jc w:val="both"/>
            </w:pPr>
            <w:r>
              <w:t>Dashed and solid lines indicate NMB/2RMS</w:t>
            </w:r>
            <w:r w:rsidRPr="006E5989">
              <w:rPr>
                <w:vertAlign w:val="subscript"/>
              </w:rPr>
              <w:t>U</w:t>
            </w:r>
            <w:r>
              <w:t xml:space="preserve"> ratios of 0.5 and 1, respectively. The orange region (only for hourly/daily) delimited by ratio </w:t>
            </w:r>
            <w:proofErr w:type="spellStart"/>
            <w:r>
              <w:t>sqrt</w:t>
            </w:r>
            <w:proofErr w:type="spellEnd"/>
            <w:r>
              <w:t xml:space="preserve">(0.5)=0.71 </w:t>
            </w:r>
            <w:r w:rsidR="005340D7">
              <w:t>(</w:t>
            </w:r>
            <w:hyperlink w:anchor="table3" w:history="1">
              <w:r w:rsidR="005340D7" w:rsidRPr="005340D7">
                <w:rPr>
                  <w:rStyle w:val="Hyperlink"/>
                </w:rPr>
                <w:t xml:space="preserve">see </w:t>
              </w:r>
              <w:r w:rsidR="001E2AD9">
                <w:rPr>
                  <w:rStyle w:val="Hyperlink"/>
                </w:rPr>
                <w:t xml:space="preserve">Concepts </w:t>
              </w:r>
              <w:r w:rsidR="005340D7" w:rsidRPr="005340D7">
                <w:rPr>
                  <w:rStyle w:val="Hyperlink"/>
                </w:rPr>
                <w:t>equations (</w:t>
              </w:r>
              <w:r w:rsidR="000B6FDA">
                <w:rPr>
                  <w:rStyle w:val="Hyperlink"/>
                </w:rPr>
                <w:t xml:space="preserve">10 </w:t>
              </w:r>
              <w:r w:rsidR="005340D7" w:rsidRPr="005340D7">
                <w:rPr>
                  <w:rStyle w:val="Hyperlink"/>
                </w:rPr>
                <w:t>to (</w:t>
              </w:r>
              <w:r w:rsidR="000B6FDA">
                <w:rPr>
                  <w:rStyle w:val="Hyperlink"/>
                </w:rPr>
                <w:t>12</w:t>
              </w:r>
              <w:r w:rsidR="005340D7" w:rsidRPr="005340D7">
                <w:rPr>
                  <w:rStyle w:val="Hyperlink"/>
                </w:rPr>
                <w:t>)</w:t>
              </w:r>
            </w:hyperlink>
            <w:r w:rsidR="005340D7">
              <w:t>)</w:t>
            </w:r>
          </w:p>
          <w:p w:rsidR="00690A5A" w:rsidRDefault="00690A5A" w:rsidP="0095025B">
            <w:pPr>
              <w:jc w:val="both"/>
            </w:pPr>
          </w:p>
          <w:p w:rsidR="00690A5A" w:rsidRPr="00A1515C" w:rsidRDefault="00690A5A" w:rsidP="009235A4">
            <w:pPr>
              <w:jc w:val="both"/>
            </w:pPr>
          </w:p>
        </w:tc>
      </w:tr>
      <w:tr w:rsidR="00690A5A" w:rsidTr="00A27D49">
        <w:trPr>
          <w:cantSplit/>
          <w:trHeight w:val="230"/>
        </w:trPr>
        <w:tc>
          <w:tcPr>
            <w:tcW w:w="762" w:type="dxa"/>
            <w:vMerge/>
            <w:shd w:val="clear" w:color="auto" w:fill="8DB3E2"/>
            <w:textDirection w:val="btLr"/>
          </w:tcPr>
          <w:p w:rsidR="00690A5A" w:rsidRDefault="00690A5A" w:rsidP="006E5989">
            <w:pPr>
              <w:ind w:left="113" w:right="113"/>
              <w:jc w:val="center"/>
            </w:pPr>
          </w:p>
        </w:tc>
        <w:tc>
          <w:tcPr>
            <w:tcW w:w="8706" w:type="dxa"/>
            <w:gridSpan w:val="13"/>
            <w:shd w:val="clear" w:color="auto" w:fill="D9D9D9"/>
          </w:tcPr>
          <w:p w:rsidR="00690A5A" w:rsidRPr="006E5989" w:rsidRDefault="00690A5A" w:rsidP="00635233">
            <w:pPr>
              <w:rPr>
                <w:sz w:val="16"/>
                <w:szCs w:val="16"/>
              </w:rPr>
            </w:pPr>
            <w:r w:rsidRPr="006E5989">
              <w:rPr>
                <w:sz w:val="16"/>
                <w:szCs w:val="16"/>
              </w:rPr>
              <w:t>MQO are valid for the following parameters/ time statistic choices</w:t>
            </w:r>
          </w:p>
        </w:tc>
      </w:tr>
      <w:tr w:rsidR="00690A5A" w:rsidTr="00A27D49">
        <w:trPr>
          <w:cantSplit/>
          <w:trHeight w:val="231"/>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Pr="006E5989" w:rsidRDefault="00690A5A" w:rsidP="00635233">
            <w:pPr>
              <w:rPr>
                <w:i/>
              </w:rPr>
            </w:pPr>
            <w:r w:rsidRPr="006E5989">
              <w:rPr>
                <w:i/>
              </w:rPr>
              <w:t>Parameter</w:t>
            </w:r>
          </w:p>
        </w:tc>
        <w:tc>
          <w:tcPr>
            <w:tcW w:w="2478" w:type="dxa"/>
            <w:gridSpan w:val="4"/>
          </w:tcPr>
          <w:p w:rsidR="00690A5A" w:rsidRPr="006E5989" w:rsidRDefault="00690A5A" w:rsidP="00635233">
            <w:pPr>
              <w:rPr>
                <w:i/>
              </w:rPr>
            </w:pPr>
            <w:r w:rsidRPr="006E5989">
              <w:rPr>
                <w:i/>
              </w:rPr>
              <w:t xml:space="preserve">Time </w:t>
            </w:r>
            <w:proofErr w:type="spellStart"/>
            <w:r w:rsidRPr="006E5989">
              <w:rPr>
                <w:i/>
              </w:rPr>
              <w:t>Avg</w:t>
            </w:r>
            <w:proofErr w:type="spellEnd"/>
          </w:p>
        </w:tc>
        <w:tc>
          <w:tcPr>
            <w:tcW w:w="1036" w:type="dxa"/>
            <w:gridSpan w:val="2"/>
          </w:tcPr>
          <w:p w:rsidR="00690A5A" w:rsidRPr="006E5989" w:rsidRDefault="00690A5A" w:rsidP="00635233">
            <w:pPr>
              <w:rPr>
                <w:i/>
              </w:rPr>
            </w:pPr>
            <w:r w:rsidRPr="006E5989">
              <w:rPr>
                <w:i/>
              </w:rPr>
              <w:t>Daily Stats</w:t>
            </w:r>
          </w:p>
        </w:tc>
        <w:tc>
          <w:tcPr>
            <w:tcW w:w="1177" w:type="dxa"/>
            <w:gridSpan w:val="2"/>
          </w:tcPr>
          <w:p w:rsidR="00690A5A" w:rsidRPr="006E5989" w:rsidRDefault="00690A5A" w:rsidP="00635233">
            <w:pPr>
              <w:rPr>
                <w:i/>
              </w:rPr>
            </w:pPr>
            <w:r w:rsidRPr="006E5989">
              <w:rPr>
                <w:i/>
              </w:rPr>
              <w:t>Season</w:t>
            </w:r>
          </w:p>
        </w:tc>
        <w:tc>
          <w:tcPr>
            <w:tcW w:w="638" w:type="dxa"/>
          </w:tcPr>
          <w:p w:rsidR="00690A5A" w:rsidRPr="006E5989" w:rsidRDefault="00690A5A" w:rsidP="00635233">
            <w:pPr>
              <w:rPr>
                <w:i/>
              </w:rPr>
            </w:pPr>
            <w:r w:rsidRPr="006E5989">
              <w:rPr>
                <w:i/>
              </w:rPr>
              <w:t>Day</w:t>
            </w:r>
          </w:p>
        </w:tc>
        <w:tc>
          <w:tcPr>
            <w:tcW w:w="1060" w:type="dxa"/>
          </w:tcPr>
          <w:p w:rsidR="00690A5A" w:rsidRPr="006E5989" w:rsidRDefault="00690A5A" w:rsidP="00635233">
            <w:pPr>
              <w:rPr>
                <w:i/>
              </w:rPr>
            </w:pPr>
            <w:r w:rsidRPr="006E5989">
              <w:rPr>
                <w:i/>
              </w:rPr>
              <w:t>Group</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PM10</w:t>
            </w:r>
          </w:p>
        </w:tc>
        <w:tc>
          <w:tcPr>
            <w:tcW w:w="2478" w:type="dxa"/>
            <w:gridSpan w:val="4"/>
          </w:tcPr>
          <w:p w:rsidR="00690A5A" w:rsidRDefault="00690A5A" w:rsidP="00635233">
            <w:r>
              <w:t>preserve</w:t>
            </w:r>
          </w:p>
        </w:tc>
        <w:tc>
          <w:tcPr>
            <w:tcW w:w="1036" w:type="dxa"/>
            <w:gridSpan w:val="2"/>
          </w:tcPr>
          <w:p w:rsidR="00690A5A" w:rsidRDefault="00690A5A" w:rsidP="00635233">
            <w:r>
              <w:t>Mean</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5340D7" w:rsidTr="00A27D49">
        <w:trPr>
          <w:cantSplit/>
          <w:trHeight w:val="69"/>
        </w:trPr>
        <w:tc>
          <w:tcPr>
            <w:tcW w:w="762" w:type="dxa"/>
            <w:vMerge/>
            <w:shd w:val="clear" w:color="auto" w:fill="8DB3E2"/>
            <w:textDirection w:val="btLr"/>
          </w:tcPr>
          <w:p w:rsidR="005340D7" w:rsidRDefault="005340D7" w:rsidP="006E5989">
            <w:pPr>
              <w:ind w:left="113" w:right="113"/>
              <w:jc w:val="center"/>
            </w:pPr>
          </w:p>
        </w:tc>
        <w:tc>
          <w:tcPr>
            <w:tcW w:w="2317" w:type="dxa"/>
            <w:gridSpan w:val="3"/>
          </w:tcPr>
          <w:p w:rsidR="005340D7" w:rsidRDefault="005340D7" w:rsidP="00635233">
            <w:r>
              <w:t>PM25</w:t>
            </w:r>
          </w:p>
        </w:tc>
        <w:tc>
          <w:tcPr>
            <w:tcW w:w="2478" w:type="dxa"/>
            <w:gridSpan w:val="4"/>
          </w:tcPr>
          <w:p w:rsidR="005340D7" w:rsidRDefault="005340D7" w:rsidP="00635233">
            <w:r>
              <w:t>preserve</w:t>
            </w:r>
          </w:p>
        </w:tc>
        <w:tc>
          <w:tcPr>
            <w:tcW w:w="1036" w:type="dxa"/>
            <w:gridSpan w:val="2"/>
          </w:tcPr>
          <w:p w:rsidR="005340D7" w:rsidRDefault="005340D7" w:rsidP="00635233">
            <w:r>
              <w:t>Mean</w:t>
            </w:r>
          </w:p>
        </w:tc>
        <w:tc>
          <w:tcPr>
            <w:tcW w:w="1177" w:type="dxa"/>
            <w:gridSpan w:val="2"/>
          </w:tcPr>
          <w:p w:rsidR="005340D7" w:rsidRDefault="005340D7" w:rsidP="00635233">
            <w:r>
              <w:t>Free</w:t>
            </w:r>
          </w:p>
        </w:tc>
        <w:tc>
          <w:tcPr>
            <w:tcW w:w="638" w:type="dxa"/>
          </w:tcPr>
          <w:p w:rsidR="005340D7" w:rsidRDefault="005340D7" w:rsidP="00635233">
            <w:r>
              <w:t>N/A</w:t>
            </w:r>
          </w:p>
        </w:tc>
        <w:tc>
          <w:tcPr>
            <w:tcW w:w="1060" w:type="dxa"/>
          </w:tcPr>
          <w:p w:rsidR="005340D7" w:rsidRDefault="005340D7" w:rsidP="00635233">
            <w:r>
              <w:t>NO</w:t>
            </w:r>
          </w:p>
        </w:tc>
      </w:tr>
      <w:tr w:rsidR="00690A5A" w:rsidTr="00A27D49">
        <w:trPr>
          <w:cantSplit/>
          <w:trHeight w:val="69"/>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O3</w:t>
            </w:r>
          </w:p>
        </w:tc>
        <w:tc>
          <w:tcPr>
            <w:tcW w:w="2478" w:type="dxa"/>
            <w:gridSpan w:val="4"/>
          </w:tcPr>
          <w:p w:rsidR="00690A5A" w:rsidRDefault="00690A5A" w:rsidP="00635233">
            <w:r>
              <w:t>8H</w:t>
            </w:r>
          </w:p>
        </w:tc>
        <w:tc>
          <w:tcPr>
            <w:tcW w:w="1036" w:type="dxa"/>
            <w:gridSpan w:val="2"/>
          </w:tcPr>
          <w:p w:rsidR="00690A5A" w:rsidRDefault="00690A5A" w:rsidP="00635233">
            <w:r>
              <w:t>Max</w:t>
            </w:r>
          </w:p>
        </w:tc>
        <w:tc>
          <w:tcPr>
            <w:tcW w:w="1177" w:type="dxa"/>
            <w:gridSpan w:val="2"/>
          </w:tcPr>
          <w:p w:rsidR="00690A5A" w:rsidRDefault="00690A5A" w:rsidP="00635233">
            <w:r>
              <w:t>Free</w:t>
            </w:r>
          </w:p>
        </w:tc>
        <w:tc>
          <w:tcPr>
            <w:tcW w:w="638" w:type="dxa"/>
          </w:tcPr>
          <w:p w:rsidR="00690A5A" w:rsidRDefault="00690A5A" w:rsidP="00635233">
            <w:r>
              <w:t>N/A</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NO2</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WS</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313"/>
        </w:trPr>
        <w:tc>
          <w:tcPr>
            <w:tcW w:w="762" w:type="dxa"/>
            <w:vMerge/>
            <w:shd w:val="clear" w:color="auto" w:fill="8DB3E2"/>
            <w:textDirection w:val="btLr"/>
          </w:tcPr>
          <w:p w:rsidR="00690A5A" w:rsidRDefault="00690A5A" w:rsidP="006E5989">
            <w:pPr>
              <w:ind w:left="113" w:right="113"/>
              <w:jc w:val="center"/>
            </w:pPr>
          </w:p>
        </w:tc>
        <w:tc>
          <w:tcPr>
            <w:tcW w:w="2317" w:type="dxa"/>
            <w:gridSpan w:val="3"/>
          </w:tcPr>
          <w:p w:rsidR="00690A5A" w:rsidRDefault="00690A5A" w:rsidP="00635233">
            <w:r>
              <w:t>TEMP</w:t>
            </w:r>
          </w:p>
        </w:tc>
        <w:tc>
          <w:tcPr>
            <w:tcW w:w="2478" w:type="dxa"/>
            <w:gridSpan w:val="4"/>
          </w:tcPr>
          <w:p w:rsidR="00690A5A" w:rsidRDefault="00690A5A" w:rsidP="00635233">
            <w:r>
              <w:t>Preserve</w:t>
            </w:r>
          </w:p>
        </w:tc>
        <w:tc>
          <w:tcPr>
            <w:tcW w:w="1036" w:type="dxa"/>
            <w:gridSpan w:val="2"/>
          </w:tcPr>
          <w:p w:rsidR="00690A5A" w:rsidRDefault="00690A5A" w:rsidP="00635233">
            <w:r>
              <w:t>Preserve</w:t>
            </w:r>
          </w:p>
        </w:tc>
        <w:tc>
          <w:tcPr>
            <w:tcW w:w="1177" w:type="dxa"/>
            <w:gridSpan w:val="2"/>
          </w:tcPr>
          <w:p w:rsidR="00690A5A" w:rsidRDefault="00690A5A" w:rsidP="00635233">
            <w:r>
              <w:t>Free</w:t>
            </w:r>
          </w:p>
        </w:tc>
        <w:tc>
          <w:tcPr>
            <w:tcW w:w="638" w:type="dxa"/>
          </w:tcPr>
          <w:p w:rsidR="00690A5A" w:rsidRDefault="00690A5A" w:rsidP="00635233">
            <w:r>
              <w:t>Free</w:t>
            </w:r>
          </w:p>
        </w:tc>
        <w:tc>
          <w:tcPr>
            <w:tcW w:w="1060" w:type="dxa"/>
          </w:tcPr>
          <w:p w:rsidR="00690A5A" w:rsidRDefault="00690A5A" w:rsidP="00635233">
            <w:r>
              <w:t>NO</w:t>
            </w:r>
          </w:p>
        </w:tc>
      </w:tr>
      <w:tr w:rsidR="00690A5A" w:rsidTr="00A27D49">
        <w:trPr>
          <w:cantSplit/>
          <w:trHeight w:val="209"/>
        </w:trPr>
        <w:tc>
          <w:tcPr>
            <w:tcW w:w="9468" w:type="dxa"/>
            <w:gridSpan w:val="14"/>
            <w:shd w:val="clear" w:color="auto" w:fill="7F7F7F"/>
            <w:textDirection w:val="btLr"/>
          </w:tcPr>
          <w:p w:rsidR="00690A5A" w:rsidRPr="006E5989" w:rsidRDefault="00690A5A" w:rsidP="00635233">
            <w:pPr>
              <w:rPr>
                <w:sz w:val="16"/>
                <w:szCs w:val="16"/>
              </w:rPr>
            </w:pPr>
          </w:p>
        </w:tc>
      </w:tr>
      <w:tr w:rsidR="00F17452" w:rsidTr="00A27D49">
        <w:trPr>
          <w:cantSplit/>
          <w:trHeight w:val="438"/>
        </w:trPr>
        <w:tc>
          <w:tcPr>
            <w:tcW w:w="762" w:type="dxa"/>
            <w:vMerge w:val="restart"/>
            <w:shd w:val="clear" w:color="auto" w:fill="8DB3E2"/>
            <w:textDirection w:val="btLr"/>
          </w:tcPr>
          <w:p w:rsidR="00690A5A" w:rsidRDefault="00690A5A" w:rsidP="006E5989">
            <w:pPr>
              <w:ind w:left="113" w:right="113"/>
              <w:jc w:val="center"/>
            </w:pPr>
            <w:r>
              <w:t>Options</w:t>
            </w:r>
          </w:p>
        </w:tc>
        <w:tc>
          <w:tcPr>
            <w:tcW w:w="883" w:type="dxa"/>
          </w:tcPr>
          <w:p w:rsidR="00690A5A" w:rsidRPr="009E6F27" w:rsidRDefault="00690A5A" w:rsidP="006E5989">
            <w:pPr>
              <w:jc w:val="center"/>
            </w:pPr>
            <w:r w:rsidRPr="006E5989">
              <w:rPr>
                <w:b/>
              </w:rPr>
              <w:t>O</w:t>
            </w:r>
            <w:r w:rsidRPr="009E6F27">
              <w:t>BS</w:t>
            </w:r>
          </w:p>
        </w:tc>
        <w:tc>
          <w:tcPr>
            <w:tcW w:w="995" w:type="dxa"/>
          </w:tcPr>
          <w:p w:rsidR="00690A5A" w:rsidRPr="009E6F27" w:rsidRDefault="00690A5A" w:rsidP="006E5989">
            <w:pPr>
              <w:jc w:val="center"/>
            </w:pPr>
            <w:r w:rsidRPr="006E5989">
              <w:rPr>
                <w:b/>
              </w:rPr>
              <w:t>M</w:t>
            </w:r>
            <w:r w:rsidRPr="009E6F27">
              <w:t>OD</w:t>
            </w:r>
          </w:p>
        </w:tc>
        <w:tc>
          <w:tcPr>
            <w:tcW w:w="693" w:type="dxa"/>
            <w:gridSpan w:val="2"/>
          </w:tcPr>
          <w:p w:rsidR="00690A5A" w:rsidRPr="009E6F27" w:rsidRDefault="00690A5A" w:rsidP="006E5989">
            <w:pPr>
              <w:jc w:val="center"/>
            </w:pPr>
            <w:r w:rsidRPr="006E5989">
              <w:rPr>
                <w:b/>
              </w:rPr>
              <w:t>P</w:t>
            </w:r>
            <w:r w:rsidRPr="009E6F27">
              <w:t>AR</w:t>
            </w:r>
          </w:p>
        </w:tc>
        <w:tc>
          <w:tcPr>
            <w:tcW w:w="1045" w:type="dxa"/>
          </w:tcPr>
          <w:p w:rsidR="00690A5A" w:rsidRPr="009E6F27" w:rsidRDefault="00690A5A" w:rsidP="006E5989">
            <w:pPr>
              <w:jc w:val="center"/>
            </w:pPr>
            <w:r w:rsidRPr="006E5989">
              <w:rPr>
                <w:b/>
              </w:rPr>
              <w:t>S</w:t>
            </w:r>
            <w:r w:rsidRPr="009E6F27">
              <w:t>CEN</w:t>
            </w:r>
          </w:p>
        </w:tc>
        <w:tc>
          <w:tcPr>
            <w:tcW w:w="963" w:type="dxa"/>
          </w:tcPr>
          <w:p w:rsidR="00690A5A" w:rsidRDefault="00690A5A" w:rsidP="006E5989">
            <w:pPr>
              <w:jc w:val="center"/>
            </w:pPr>
            <w:r>
              <w:t>Other</w:t>
            </w:r>
          </w:p>
        </w:tc>
        <w:tc>
          <w:tcPr>
            <w:tcW w:w="1033" w:type="dxa"/>
            <w:gridSpan w:val="2"/>
            <w:shd w:val="clear" w:color="auto" w:fill="BFBFBF"/>
          </w:tcPr>
          <w:p w:rsidR="00690A5A" w:rsidRDefault="00690A5A" w:rsidP="006E5989">
            <w:pPr>
              <w:jc w:val="center"/>
            </w:pPr>
          </w:p>
        </w:tc>
        <w:tc>
          <w:tcPr>
            <w:tcW w:w="1396" w:type="dxa"/>
            <w:gridSpan w:val="3"/>
          </w:tcPr>
          <w:p w:rsidR="00690A5A" w:rsidRDefault="00690A5A" w:rsidP="006E5989">
            <w:pPr>
              <w:jc w:val="center"/>
            </w:pPr>
            <w:r>
              <w:t>Single</w:t>
            </w:r>
          </w:p>
          <w:p w:rsidR="00690A5A" w:rsidRDefault="00690A5A" w:rsidP="006E5989">
            <w:pPr>
              <w:jc w:val="center"/>
            </w:pPr>
            <w:r>
              <w:t>mode</w:t>
            </w:r>
          </w:p>
        </w:tc>
        <w:tc>
          <w:tcPr>
            <w:tcW w:w="1698" w:type="dxa"/>
            <w:gridSpan w:val="2"/>
          </w:tcPr>
          <w:p w:rsidR="00690A5A" w:rsidRDefault="00690A5A" w:rsidP="006E5989">
            <w:pPr>
              <w:jc w:val="center"/>
            </w:pPr>
            <w:r>
              <w:t>Group</w:t>
            </w:r>
          </w:p>
          <w:p w:rsidR="00690A5A" w:rsidRDefault="00690A5A" w:rsidP="006E5989">
            <w:pPr>
              <w:jc w:val="center"/>
            </w:pPr>
            <w:r>
              <w:t>Mode</w:t>
            </w:r>
          </w:p>
        </w:tc>
      </w:tr>
      <w:tr w:rsidR="00F17452" w:rsidTr="00A27D49">
        <w:trPr>
          <w:cantSplit/>
          <w:trHeight w:val="516"/>
        </w:trPr>
        <w:tc>
          <w:tcPr>
            <w:tcW w:w="762" w:type="dxa"/>
            <w:vMerge/>
            <w:shd w:val="clear" w:color="auto" w:fill="8DB3E2"/>
            <w:textDirection w:val="btLr"/>
          </w:tcPr>
          <w:p w:rsidR="00690A5A" w:rsidRDefault="00690A5A" w:rsidP="006E5989">
            <w:pPr>
              <w:ind w:left="113" w:right="113"/>
            </w:pPr>
          </w:p>
        </w:tc>
        <w:tc>
          <w:tcPr>
            <w:tcW w:w="883" w:type="dxa"/>
            <w:vAlign w:val="center"/>
          </w:tcPr>
          <w:p w:rsidR="00690A5A" w:rsidRDefault="00690A5A" w:rsidP="006E5989">
            <w:pPr>
              <w:jc w:val="center"/>
            </w:pPr>
            <w:r>
              <w:t>X</w:t>
            </w:r>
          </w:p>
        </w:tc>
        <w:tc>
          <w:tcPr>
            <w:tcW w:w="995" w:type="dxa"/>
            <w:vAlign w:val="center"/>
          </w:tcPr>
          <w:p w:rsidR="00690A5A" w:rsidRDefault="00690A5A" w:rsidP="006E5989">
            <w:pPr>
              <w:jc w:val="center"/>
            </w:pPr>
            <w:r>
              <w:t>X</w:t>
            </w:r>
          </w:p>
        </w:tc>
        <w:tc>
          <w:tcPr>
            <w:tcW w:w="693" w:type="dxa"/>
            <w:gridSpan w:val="2"/>
            <w:vAlign w:val="center"/>
          </w:tcPr>
          <w:p w:rsidR="00690A5A" w:rsidRDefault="00690A5A" w:rsidP="006E5989">
            <w:pPr>
              <w:jc w:val="center"/>
            </w:pPr>
            <w:r>
              <w:t>X</w:t>
            </w:r>
          </w:p>
        </w:tc>
        <w:tc>
          <w:tcPr>
            <w:tcW w:w="1045" w:type="dxa"/>
            <w:vAlign w:val="center"/>
          </w:tcPr>
          <w:p w:rsidR="00690A5A" w:rsidRDefault="00690A5A" w:rsidP="006E5989">
            <w:pPr>
              <w:jc w:val="center"/>
            </w:pPr>
            <w:r>
              <w:t>X</w:t>
            </w:r>
          </w:p>
        </w:tc>
        <w:tc>
          <w:tcPr>
            <w:tcW w:w="963" w:type="dxa"/>
            <w:vAlign w:val="center"/>
          </w:tcPr>
          <w:p w:rsidR="00690A5A" w:rsidRDefault="00690A5A" w:rsidP="006E5989">
            <w:pPr>
              <w:jc w:val="center"/>
            </w:pPr>
            <w:r>
              <w:t>O-M</w:t>
            </w:r>
          </w:p>
          <w:p w:rsidR="00690A5A" w:rsidRDefault="00690A5A" w:rsidP="006E5989">
            <w:pPr>
              <w:jc w:val="center"/>
            </w:pPr>
            <w:r>
              <w:t>O-P</w:t>
            </w:r>
          </w:p>
        </w:tc>
        <w:tc>
          <w:tcPr>
            <w:tcW w:w="1033" w:type="dxa"/>
            <w:gridSpan w:val="2"/>
            <w:shd w:val="clear" w:color="auto" w:fill="BFBFBF"/>
            <w:vAlign w:val="center"/>
          </w:tcPr>
          <w:p w:rsidR="00690A5A" w:rsidRDefault="00690A5A" w:rsidP="006E5989">
            <w:pPr>
              <w:jc w:val="center"/>
            </w:pPr>
          </w:p>
        </w:tc>
        <w:tc>
          <w:tcPr>
            <w:tcW w:w="1396" w:type="dxa"/>
            <w:gridSpan w:val="3"/>
            <w:vAlign w:val="center"/>
          </w:tcPr>
          <w:p w:rsidR="00690A5A" w:rsidRDefault="00690A5A" w:rsidP="006E5989">
            <w:pPr>
              <w:jc w:val="center"/>
            </w:pPr>
            <w:r>
              <w:t>YES</w:t>
            </w:r>
          </w:p>
        </w:tc>
        <w:tc>
          <w:tcPr>
            <w:tcW w:w="1698" w:type="dxa"/>
            <w:gridSpan w:val="2"/>
            <w:vAlign w:val="center"/>
          </w:tcPr>
          <w:p w:rsidR="00690A5A" w:rsidRDefault="00690A5A" w:rsidP="006E5989">
            <w:pPr>
              <w:jc w:val="center"/>
            </w:pPr>
            <w:r>
              <w:t>NO</w:t>
            </w:r>
          </w:p>
        </w:tc>
      </w:tr>
    </w:tbl>
    <w:p w:rsidR="00690A5A" w:rsidRDefault="00690A5A" w:rsidP="009647C0"/>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574"/>
        <w:gridCol w:w="1630"/>
        <w:gridCol w:w="1441"/>
      </w:tblGrid>
      <w:tr w:rsidR="00690A5A" w:rsidTr="006E5989">
        <w:tc>
          <w:tcPr>
            <w:tcW w:w="6323" w:type="dxa"/>
            <w:gridSpan w:val="7"/>
          </w:tcPr>
          <w:p w:rsidR="00690A5A" w:rsidRPr="00DF50B6" w:rsidRDefault="00690A5A" w:rsidP="006600DA">
            <w:pPr>
              <w:pStyle w:val="Heading3"/>
              <w:rPr>
                <w:sz w:val="32"/>
                <w:szCs w:val="32"/>
              </w:rPr>
            </w:pPr>
            <w:bookmarkStart w:id="484" w:name="_Toc412107682"/>
            <w:r w:rsidRPr="00DF50B6">
              <w:lastRenderedPageBreak/>
              <w:t>TIME SERIES</w:t>
            </w:r>
            <w:bookmarkEnd w:id="484"/>
          </w:p>
        </w:tc>
        <w:tc>
          <w:tcPr>
            <w:tcW w:w="3418" w:type="dxa"/>
            <w:gridSpan w:val="2"/>
            <w:vAlign w:val="center"/>
          </w:tcPr>
          <w:p w:rsidR="00690A5A" w:rsidRPr="006E5989" w:rsidRDefault="00690A5A" w:rsidP="006E5989">
            <w:pPr>
              <w:jc w:val="center"/>
              <w:rPr>
                <w:sz w:val="28"/>
                <w:szCs w:val="28"/>
              </w:rPr>
            </w:pPr>
            <w:r w:rsidRPr="006E5989">
              <w:rPr>
                <w:i/>
                <w:sz w:val="36"/>
                <w:szCs w:val="36"/>
              </w:rPr>
              <w:t>12</w:t>
            </w:r>
          </w:p>
        </w:tc>
      </w:tr>
      <w:tr w:rsidR="00690A5A" w:rsidTr="006E5989">
        <w:tc>
          <w:tcPr>
            <w:tcW w:w="9741" w:type="dxa"/>
            <w:gridSpan w:val="9"/>
            <w:shd w:val="clear" w:color="auto" w:fill="D9D9D9"/>
          </w:tcPr>
          <w:p w:rsidR="00690A5A" w:rsidRDefault="00690A5A" w:rsidP="00C06DFC"/>
        </w:tc>
      </w:tr>
      <w:tr w:rsidR="00690A5A" w:rsidTr="006E5989">
        <w:trPr>
          <w:trHeight w:val="283"/>
        </w:trPr>
        <w:tc>
          <w:tcPr>
            <w:tcW w:w="6323" w:type="dxa"/>
            <w:gridSpan w:val="7"/>
            <w:vMerge w:val="restart"/>
          </w:tcPr>
          <w:p w:rsidR="00690A5A" w:rsidRDefault="008A7E62" w:rsidP="006E5989">
            <w:pPr>
              <w:jc w:val="center"/>
            </w:pPr>
            <w:r>
              <w:rPr>
                <w:noProof/>
              </w:rPr>
              <w:drawing>
                <wp:inline distT="0" distB="0" distL="0" distR="0" wp14:anchorId="19CAE442" wp14:editId="17A3666F">
                  <wp:extent cx="3554095" cy="2760345"/>
                  <wp:effectExtent l="0" t="0" r="8255" b="190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690A5A" w:rsidRPr="006E5989" w:rsidRDefault="00690A5A" w:rsidP="00C06DFC">
            <w:pPr>
              <w:rPr>
                <w:b/>
              </w:rPr>
            </w:pPr>
            <w:r w:rsidRPr="006E5989">
              <w:rPr>
                <w:b/>
              </w:rPr>
              <w:t>X axis</w:t>
            </w:r>
          </w:p>
        </w:tc>
        <w:tc>
          <w:tcPr>
            <w:tcW w:w="1688" w:type="dxa"/>
          </w:tcPr>
          <w:p w:rsidR="00690A5A" w:rsidRDefault="00690A5A" w:rsidP="00C06DFC">
            <w:r>
              <w:t>Time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Y axis</w:t>
            </w:r>
          </w:p>
        </w:tc>
        <w:tc>
          <w:tcPr>
            <w:tcW w:w="1688" w:type="dxa"/>
          </w:tcPr>
          <w:p w:rsidR="00690A5A" w:rsidRDefault="00690A5A" w:rsidP="00C06DFC">
            <w:r>
              <w:t>Values</w:t>
            </w:r>
          </w:p>
        </w:tc>
      </w:tr>
      <w:tr w:rsidR="00690A5A" w:rsidTr="006E5989">
        <w:trPr>
          <w:trHeight w:val="57"/>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Parameters</w:t>
            </w:r>
          </w:p>
        </w:tc>
        <w:tc>
          <w:tcPr>
            <w:tcW w:w="1688" w:type="dxa"/>
          </w:tcPr>
          <w:p w:rsidR="00690A5A" w:rsidRDefault="00690A5A" w:rsidP="00C06DFC">
            <w:r>
              <w:t>FREE</w:t>
            </w:r>
          </w:p>
        </w:tc>
      </w:tr>
      <w:tr w:rsidR="00690A5A" w:rsidTr="006E5989">
        <w:trPr>
          <w:trHeight w:val="11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Daily Stats</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Season</w:t>
            </w:r>
          </w:p>
        </w:tc>
        <w:tc>
          <w:tcPr>
            <w:tcW w:w="1688" w:type="dxa"/>
          </w:tcPr>
          <w:p w:rsidR="00690A5A" w:rsidRDefault="00690A5A" w:rsidP="00C06DFC">
            <w:r>
              <w:t>FREE</w:t>
            </w: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Day</w:t>
            </w:r>
          </w:p>
        </w:tc>
        <w:tc>
          <w:tcPr>
            <w:tcW w:w="1688" w:type="dxa"/>
          </w:tcPr>
          <w:p w:rsidR="00690A5A" w:rsidRDefault="00690A5A" w:rsidP="00C06DFC">
            <w:r>
              <w:t>FREE</w:t>
            </w:r>
          </w:p>
        </w:tc>
      </w:tr>
      <w:tr w:rsidR="00690A5A" w:rsidTr="006E5989">
        <w:trPr>
          <w:trHeight w:val="203"/>
        </w:trPr>
        <w:tc>
          <w:tcPr>
            <w:tcW w:w="6323" w:type="dxa"/>
            <w:gridSpan w:val="7"/>
            <w:vMerge/>
          </w:tcPr>
          <w:p w:rsidR="00690A5A" w:rsidRDefault="00690A5A" w:rsidP="00C06DFC"/>
        </w:tc>
        <w:tc>
          <w:tcPr>
            <w:tcW w:w="3418" w:type="dxa"/>
            <w:gridSpan w:val="2"/>
            <w:shd w:val="clear" w:color="auto" w:fill="D9D9D9"/>
          </w:tcPr>
          <w:p w:rsidR="00690A5A" w:rsidRPr="006E5989" w:rsidRDefault="00690A5A" w:rsidP="00C06DFC">
            <w:pPr>
              <w:rPr>
                <w:b/>
                <w:sz w:val="16"/>
                <w:szCs w:val="16"/>
              </w:rPr>
            </w:pPr>
          </w:p>
        </w:tc>
      </w:tr>
      <w:tr w:rsidR="00690A5A" w:rsidTr="006E5989">
        <w:trPr>
          <w:trHeight w:val="283"/>
        </w:trPr>
        <w:tc>
          <w:tcPr>
            <w:tcW w:w="6323" w:type="dxa"/>
            <w:gridSpan w:val="7"/>
            <w:vMerge/>
          </w:tcPr>
          <w:p w:rsidR="00690A5A" w:rsidRDefault="00690A5A" w:rsidP="00C06DFC"/>
        </w:tc>
        <w:tc>
          <w:tcPr>
            <w:tcW w:w="1730" w:type="dxa"/>
          </w:tcPr>
          <w:p w:rsidR="00690A5A" w:rsidRPr="006E5989" w:rsidRDefault="00690A5A" w:rsidP="00C06DFC">
            <w:pPr>
              <w:rPr>
                <w:b/>
              </w:rPr>
            </w:pPr>
            <w:r w:rsidRPr="006E5989">
              <w:rPr>
                <w:b/>
              </w:rPr>
              <w:t>Threshold</w:t>
            </w:r>
          </w:p>
        </w:tc>
        <w:tc>
          <w:tcPr>
            <w:tcW w:w="1688" w:type="dxa"/>
          </w:tcPr>
          <w:p w:rsidR="00690A5A" w:rsidRDefault="00690A5A" w:rsidP="00C06DFC">
            <w:r>
              <w:t>N\A</w:t>
            </w:r>
          </w:p>
        </w:tc>
      </w:tr>
      <w:tr w:rsidR="00690A5A" w:rsidTr="006E5989">
        <w:trPr>
          <w:trHeight w:val="750"/>
        </w:trPr>
        <w:tc>
          <w:tcPr>
            <w:tcW w:w="6323" w:type="dxa"/>
            <w:gridSpan w:val="7"/>
            <w:vMerge/>
          </w:tcPr>
          <w:p w:rsidR="00690A5A" w:rsidRDefault="00690A5A" w:rsidP="00C06DFC"/>
        </w:tc>
        <w:tc>
          <w:tcPr>
            <w:tcW w:w="3418" w:type="dxa"/>
            <w:gridSpan w:val="2"/>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8"/>
          </w:tcPr>
          <w:p w:rsidR="00690A5A" w:rsidRDefault="00690A5A" w:rsidP="00C06DFC">
            <w:r>
              <w:t>Plot of the time series for observations and model results at 1 station for 1 or more models and scenarios. The 75% minimum coverage of the data is not taken into account here, all values are plotted.</w:t>
            </w:r>
          </w:p>
          <w:p w:rsidR="00690A5A" w:rsidRDefault="00690A5A" w:rsidP="00C06DFC"/>
        </w:tc>
      </w:tr>
      <w:tr w:rsidR="00690A5A" w:rsidTr="006E5989">
        <w:trPr>
          <w:cantSplit/>
          <w:trHeight w:val="254"/>
        </w:trPr>
        <w:tc>
          <w:tcPr>
            <w:tcW w:w="9741" w:type="dxa"/>
            <w:gridSpan w:val="9"/>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8"/>
            <w:vAlign w:val="center"/>
          </w:tcPr>
          <w:p w:rsidR="00690A5A" w:rsidRDefault="00690A5A" w:rsidP="00F439F5"/>
          <w:p w:rsidR="00690A5A" w:rsidRPr="00A1515C" w:rsidRDefault="00690A5A" w:rsidP="00F439F5">
            <w:r>
              <w:t>N/A</w:t>
            </w:r>
          </w:p>
        </w:tc>
      </w:tr>
      <w:tr w:rsidR="00690A5A" w:rsidTr="006E5989">
        <w:trPr>
          <w:cantSplit/>
          <w:trHeight w:val="209"/>
        </w:trPr>
        <w:tc>
          <w:tcPr>
            <w:tcW w:w="9741" w:type="dxa"/>
            <w:gridSpan w:val="9"/>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shd w:val="clear" w:color="auto" w:fill="BFBFBF"/>
          </w:tcPr>
          <w:p w:rsidR="00690A5A" w:rsidRDefault="00690A5A" w:rsidP="006E5989">
            <w:pPr>
              <w:jc w:val="center"/>
            </w:pPr>
          </w:p>
        </w:tc>
        <w:tc>
          <w:tcPr>
            <w:tcW w:w="1728" w:type="dxa"/>
          </w:tcPr>
          <w:p w:rsidR="00690A5A" w:rsidRDefault="00690A5A" w:rsidP="006E5989">
            <w:pPr>
              <w:jc w:val="center"/>
            </w:pPr>
            <w:r>
              <w:t>Single</w:t>
            </w:r>
          </w:p>
          <w:p w:rsidR="00690A5A" w:rsidRDefault="00690A5A" w:rsidP="006E5989">
            <w:pPr>
              <w:jc w:val="center"/>
            </w:pPr>
            <w:r>
              <w:t>Mode</w:t>
            </w:r>
          </w:p>
        </w:tc>
        <w:tc>
          <w:tcPr>
            <w:tcW w:w="1688"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p>
        </w:tc>
        <w:tc>
          <w:tcPr>
            <w:tcW w:w="830" w:type="dxa"/>
            <w:vAlign w:val="center"/>
          </w:tcPr>
          <w:p w:rsidR="00690A5A" w:rsidRDefault="00690A5A" w:rsidP="006E5989">
            <w:pPr>
              <w:jc w:val="center"/>
            </w:pPr>
            <w:r>
              <w:t>X</w:t>
            </w:r>
          </w:p>
        </w:tc>
        <w:tc>
          <w:tcPr>
            <w:tcW w:w="763" w:type="dxa"/>
            <w:vAlign w:val="center"/>
          </w:tcPr>
          <w:p w:rsidR="00690A5A" w:rsidRDefault="00690A5A" w:rsidP="006E5989">
            <w:pPr>
              <w:jc w:val="center"/>
            </w:pPr>
          </w:p>
        </w:tc>
        <w:tc>
          <w:tcPr>
            <w:tcW w:w="1727" w:type="dxa"/>
            <w:shd w:val="clear" w:color="auto" w:fill="BFBFBF"/>
            <w:vAlign w:val="center"/>
          </w:tcPr>
          <w:p w:rsidR="00690A5A" w:rsidRDefault="00690A5A" w:rsidP="006E5989">
            <w:pPr>
              <w:jc w:val="center"/>
            </w:pPr>
          </w:p>
        </w:tc>
        <w:tc>
          <w:tcPr>
            <w:tcW w:w="1728" w:type="dxa"/>
            <w:vAlign w:val="center"/>
          </w:tcPr>
          <w:p w:rsidR="00690A5A" w:rsidRDefault="00690A5A" w:rsidP="006E5989">
            <w:pPr>
              <w:jc w:val="center"/>
            </w:pPr>
            <w:r>
              <w:t>YES</w:t>
            </w:r>
          </w:p>
        </w:tc>
        <w:tc>
          <w:tcPr>
            <w:tcW w:w="1688" w:type="dxa"/>
            <w:vAlign w:val="center"/>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413"/>
        <w:gridCol w:w="14"/>
        <w:gridCol w:w="1388"/>
        <w:gridCol w:w="173"/>
        <w:gridCol w:w="745"/>
        <w:gridCol w:w="844"/>
      </w:tblGrid>
      <w:tr w:rsidR="00690A5A" w:rsidTr="00F808DB">
        <w:tc>
          <w:tcPr>
            <w:tcW w:w="6079" w:type="dxa"/>
            <w:gridSpan w:val="9"/>
          </w:tcPr>
          <w:p w:rsidR="00690A5A" w:rsidRPr="00DF50B6" w:rsidRDefault="00690A5A" w:rsidP="006600DA">
            <w:pPr>
              <w:pStyle w:val="Heading3"/>
              <w:rPr>
                <w:sz w:val="32"/>
                <w:szCs w:val="32"/>
              </w:rPr>
            </w:pPr>
            <w:bookmarkStart w:id="485" w:name="_TARGET_(8H_Max,"/>
            <w:bookmarkStart w:id="486" w:name="_Toc412107683"/>
            <w:bookmarkEnd w:id="485"/>
            <w:r w:rsidRPr="00DF50B6">
              <w:lastRenderedPageBreak/>
              <w:t>TARGET (8H Max, Daily, Hourly)</w:t>
            </w:r>
            <w:bookmarkEnd w:id="486"/>
          </w:p>
        </w:tc>
        <w:tc>
          <w:tcPr>
            <w:tcW w:w="3164" w:type="dxa"/>
            <w:gridSpan w:val="5"/>
            <w:vAlign w:val="center"/>
          </w:tcPr>
          <w:p w:rsidR="00690A5A" w:rsidRPr="006E5989" w:rsidRDefault="00690A5A" w:rsidP="006E5989">
            <w:pPr>
              <w:jc w:val="center"/>
              <w:rPr>
                <w:sz w:val="28"/>
                <w:szCs w:val="28"/>
              </w:rPr>
            </w:pPr>
            <w:r w:rsidRPr="006E5989">
              <w:rPr>
                <w:i/>
                <w:sz w:val="36"/>
                <w:szCs w:val="36"/>
              </w:rPr>
              <w:t>21,52,81</w:t>
            </w:r>
          </w:p>
        </w:tc>
      </w:tr>
      <w:tr w:rsidR="00690A5A" w:rsidTr="00F808DB">
        <w:tc>
          <w:tcPr>
            <w:tcW w:w="9243" w:type="dxa"/>
            <w:gridSpan w:val="14"/>
            <w:shd w:val="clear" w:color="auto" w:fill="D9D9D9"/>
          </w:tcPr>
          <w:p w:rsidR="00690A5A" w:rsidRDefault="00690A5A" w:rsidP="00F439F5"/>
        </w:tc>
      </w:tr>
      <w:tr w:rsidR="00690A5A" w:rsidTr="00F808DB">
        <w:trPr>
          <w:trHeight w:val="283"/>
        </w:trPr>
        <w:tc>
          <w:tcPr>
            <w:tcW w:w="6079" w:type="dxa"/>
            <w:gridSpan w:val="9"/>
            <w:vMerge w:val="restart"/>
          </w:tcPr>
          <w:p w:rsidR="00690A5A" w:rsidRDefault="000B6FDA" w:rsidP="006E5989">
            <w:pPr>
              <w:jc w:val="center"/>
            </w:pPr>
            <w:r>
              <w:rPr>
                <w:noProof/>
              </w:rPr>
              <w:drawing>
                <wp:inline distT="0" distB="0" distL="0" distR="0" wp14:anchorId="729D7B79" wp14:editId="1E96D848">
                  <wp:extent cx="3566160" cy="2836313"/>
                  <wp:effectExtent l="0" t="0" r="0" b="2540"/>
                  <wp:docPr id="20" name="Picture 20" descr="F:\Targ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Target.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2"/>
          </w:tcPr>
          <w:p w:rsidR="00690A5A" w:rsidRPr="006E5989" w:rsidRDefault="00690A5A" w:rsidP="00F439F5">
            <w:pPr>
              <w:rPr>
                <w:b/>
              </w:rPr>
            </w:pPr>
            <w:r w:rsidRPr="006E5989">
              <w:rPr>
                <w:b/>
              </w:rPr>
              <w:t>X axis</w:t>
            </w:r>
          </w:p>
        </w:tc>
        <w:tc>
          <w:tcPr>
            <w:tcW w:w="1762" w:type="dxa"/>
            <w:gridSpan w:val="3"/>
          </w:tcPr>
          <w:p w:rsidR="00690A5A" w:rsidRDefault="00690A5A" w:rsidP="00F439F5">
            <w:r>
              <w:t>CRMSE / 2RMS</w:t>
            </w:r>
            <w:r w:rsidRPr="006E5989">
              <w:rPr>
                <w:vertAlign w:val="subscript"/>
              </w:rPr>
              <w:t>U</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Y axis</w:t>
            </w:r>
          </w:p>
        </w:tc>
        <w:tc>
          <w:tcPr>
            <w:tcW w:w="1762" w:type="dxa"/>
            <w:gridSpan w:val="3"/>
          </w:tcPr>
          <w:p w:rsidR="00690A5A" w:rsidRDefault="00690A5A" w:rsidP="00F439F5">
            <w:r>
              <w:t>BIAS / 2RMS</w:t>
            </w:r>
            <w:r w:rsidRPr="006E5989">
              <w:rPr>
                <w:vertAlign w:val="subscript"/>
              </w:rPr>
              <w:t>U</w:t>
            </w:r>
          </w:p>
        </w:tc>
      </w:tr>
      <w:tr w:rsidR="00690A5A" w:rsidTr="00F808DB">
        <w:trPr>
          <w:trHeight w:val="57"/>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Parameters</w:t>
            </w:r>
          </w:p>
        </w:tc>
        <w:tc>
          <w:tcPr>
            <w:tcW w:w="1762" w:type="dxa"/>
            <w:gridSpan w:val="3"/>
          </w:tcPr>
          <w:p w:rsidR="00690A5A" w:rsidRDefault="00690A5A" w:rsidP="00F439F5">
            <w:r>
              <w:t>NO2, O3, PM10</w:t>
            </w:r>
          </w:p>
        </w:tc>
      </w:tr>
      <w:tr w:rsidR="00690A5A" w:rsidTr="00F808DB">
        <w:trPr>
          <w:trHeight w:val="11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 xml:space="preserve">Time </w:t>
            </w:r>
            <w:proofErr w:type="spellStart"/>
            <w:r w:rsidRPr="006E5989">
              <w:rPr>
                <w:b/>
              </w:rPr>
              <w:t>Avg</w:t>
            </w:r>
            <w:proofErr w:type="spellEnd"/>
          </w:p>
        </w:tc>
        <w:tc>
          <w:tcPr>
            <w:tcW w:w="1762" w:type="dxa"/>
            <w:gridSpan w:val="3"/>
            <w:vMerge w:val="restart"/>
            <w:vAlign w:val="center"/>
          </w:tcPr>
          <w:p w:rsidR="00690A5A" w:rsidRDefault="00690A5A" w:rsidP="00F439F5">
            <w:r>
              <w:t>See MQO below</w:t>
            </w: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Daily Stats</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Season</w:t>
            </w:r>
          </w:p>
        </w:tc>
        <w:tc>
          <w:tcPr>
            <w:tcW w:w="1762" w:type="dxa"/>
            <w:gridSpan w:val="3"/>
            <w:vMerge/>
          </w:tcPr>
          <w:p w:rsidR="00690A5A" w:rsidRDefault="00690A5A" w:rsidP="00F439F5"/>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Day</w:t>
            </w:r>
          </w:p>
        </w:tc>
        <w:tc>
          <w:tcPr>
            <w:tcW w:w="1762" w:type="dxa"/>
            <w:gridSpan w:val="3"/>
            <w:vMerge/>
          </w:tcPr>
          <w:p w:rsidR="00690A5A" w:rsidRDefault="00690A5A" w:rsidP="00F439F5"/>
        </w:tc>
      </w:tr>
      <w:tr w:rsidR="00690A5A" w:rsidTr="00F808DB">
        <w:trPr>
          <w:trHeight w:val="203"/>
        </w:trPr>
        <w:tc>
          <w:tcPr>
            <w:tcW w:w="6079" w:type="dxa"/>
            <w:gridSpan w:val="9"/>
            <w:vMerge/>
          </w:tcPr>
          <w:p w:rsidR="00690A5A" w:rsidRDefault="00690A5A" w:rsidP="00F439F5"/>
        </w:tc>
        <w:tc>
          <w:tcPr>
            <w:tcW w:w="3164" w:type="dxa"/>
            <w:gridSpan w:val="5"/>
            <w:shd w:val="clear" w:color="auto" w:fill="D9D9D9"/>
          </w:tcPr>
          <w:p w:rsidR="00690A5A" w:rsidRPr="006E5989" w:rsidRDefault="00690A5A" w:rsidP="00F439F5">
            <w:pPr>
              <w:rPr>
                <w:b/>
                <w:sz w:val="16"/>
                <w:szCs w:val="16"/>
              </w:rPr>
            </w:pPr>
          </w:p>
        </w:tc>
      </w:tr>
      <w:tr w:rsidR="00690A5A" w:rsidTr="00F808DB">
        <w:trPr>
          <w:trHeight w:val="283"/>
        </w:trPr>
        <w:tc>
          <w:tcPr>
            <w:tcW w:w="6079" w:type="dxa"/>
            <w:gridSpan w:val="9"/>
            <w:vMerge/>
          </w:tcPr>
          <w:p w:rsidR="00690A5A" w:rsidRDefault="00690A5A" w:rsidP="00F439F5"/>
        </w:tc>
        <w:tc>
          <w:tcPr>
            <w:tcW w:w="1402" w:type="dxa"/>
            <w:gridSpan w:val="2"/>
          </w:tcPr>
          <w:p w:rsidR="00690A5A" w:rsidRPr="006E5989" w:rsidRDefault="00690A5A" w:rsidP="00F439F5">
            <w:pPr>
              <w:rPr>
                <w:b/>
              </w:rPr>
            </w:pPr>
            <w:r w:rsidRPr="006E5989">
              <w:rPr>
                <w:b/>
              </w:rPr>
              <w:t>Threshold</w:t>
            </w:r>
          </w:p>
        </w:tc>
        <w:tc>
          <w:tcPr>
            <w:tcW w:w="1762" w:type="dxa"/>
            <w:gridSpan w:val="3"/>
          </w:tcPr>
          <w:p w:rsidR="00690A5A" w:rsidRDefault="00690A5A" w:rsidP="00F439F5">
            <w:r>
              <w:t>N/A</w:t>
            </w:r>
          </w:p>
        </w:tc>
      </w:tr>
      <w:tr w:rsidR="00690A5A" w:rsidTr="00F808DB">
        <w:trPr>
          <w:trHeight w:val="750"/>
        </w:trPr>
        <w:tc>
          <w:tcPr>
            <w:tcW w:w="6079" w:type="dxa"/>
            <w:gridSpan w:val="9"/>
            <w:vMerge/>
          </w:tcPr>
          <w:p w:rsidR="00690A5A" w:rsidRDefault="00690A5A" w:rsidP="00F439F5"/>
        </w:tc>
        <w:tc>
          <w:tcPr>
            <w:tcW w:w="3164" w:type="dxa"/>
            <w:gridSpan w:val="5"/>
            <w:shd w:val="clear" w:color="auto" w:fill="D9D9D9"/>
          </w:tcPr>
          <w:p w:rsidR="00690A5A" w:rsidRDefault="00690A5A" w:rsidP="00F439F5"/>
        </w:tc>
      </w:tr>
      <w:tr w:rsidR="00690A5A" w:rsidTr="00F808DB">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F439F5"/>
          <w:p w:rsidR="00690A5A" w:rsidRDefault="00690A5A" w:rsidP="006E5989">
            <w:pPr>
              <w:jc w:val="both"/>
            </w:pPr>
            <w:r>
              <w:t xml:space="preserve">The Target diagram plots for each station the normalized CRMSE against the normalized BIAS. The distance from the origin represents the normalized RMSE. The screen is divided into </w:t>
            </w:r>
            <w:hyperlink w:anchor="_Target_Diagram_(Fig2" w:history="1">
              <w:r w:rsidRPr="00C455B5">
                <w:rPr>
                  <w:rStyle w:val="Hyperlink"/>
                </w:rPr>
                <w:t>four areas</w:t>
              </w:r>
            </w:hyperlink>
            <w:r>
              <w:t xml:space="preserve"> distinguishing the main source of error type for each station (Negative and positive bias, correlation (R), and standard deviation (SD). Different symbols and colors are used to represent the different stations.</w:t>
            </w:r>
          </w:p>
          <w:p w:rsidR="00690A5A" w:rsidRDefault="00690A5A" w:rsidP="0095025B">
            <w:pPr>
              <w:jc w:val="both"/>
            </w:pPr>
            <w:r>
              <w:t>The CRMSE related error is examined to see whether it is dominated by R or by SD. The following ratio is used to assign a given station either to the left or right side of the target diagram (see METHOD2012 for more details)</w:t>
            </w:r>
          </w:p>
          <w:p w:rsidR="00690A5A" w:rsidRDefault="00A14D85" w:rsidP="006600DA">
            <w:pPr>
              <w:jc w:val="center"/>
            </w:pPr>
            <w:r w:rsidRPr="0095025B">
              <w:rPr>
                <w:position w:val="-34"/>
              </w:rPr>
              <w:object w:dxaOrig="5814" w:dyaOrig="944">
                <v:shape id="_x0000_i1080" type="#_x0000_t75" style="width:265pt;height:41.5pt" o:ole="">
                  <v:imagedata r:id="rId146" o:title=""/>
                </v:shape>
                <o:OLEObject Type="Embed" ProgID="Equation.3" ShapeID="_x0000_i1080" DrawAspect="Content" ObjectID="_1486189789" r:id="rId147"/>
              </w:object>
            </w:r>
          </w:p>
        </w:tc>
      </w:tr>
      <w:tr w:rsidR="00690A5A" w:rsidTr="00F808DB">
        <w:trPr>
          <w:cantSplit/>
          <w:trHeight w:val="254"/>
        </w:trPr>
        <w:tc>
          <w:tcPr>
            <w:tcW w:w="9243" w:type="dxa"/>
            <w:gridSpan w:val="14"/>
            <w:shd w:val="clear" w:color="auto" w:fill="7F7F7F"/>
            <w:textDirection w:val="btLr"/>
          </w:tcPr>
          <w:p w:rsidR="00690A5A" w:rsidRDefault="00690A5A" w:rsidP="00F439F5"/>
        </w:tc>
      </w:tr>
      <w:tr w:rsidR="00690A5A" w:rsidTr="00F808DB">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F439F5"/>
          <w:p w:rsidR="00690A5A" w:rsidRPr="00A1515C" w:rsidRDefault="00690A5A" w:rsidP="00A14D85">
            <w:pPr>
              <w:jc w:val="both"/>
            </w:pPr>
            <w:r>
              <w:t>Dashed and solid lines indicate RMSE/2RMS</w:t>
            </w:r>
            <w:r w:rsidRPr="006E5989">
              <w:rPr>
                <w:vertAlign w:val="subscript"/>
              </w:rPr>
              <w:t>U</w:t>
            </w:r>
            <w:r>
              <w:t xml:space="preserve"> ratios of 0.5 and 1, respectively. The number of stations fulfilling RMSE/2RMS</w:t>
            </w:r>
            <w:r w:rsidRPr="006E5989">
              <w:rPr>
                <w:vertAlign w:val="subscript"/>
              </w:rPr>
              <w:t>U</w:t>
            </w:r>
            <w: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00C455B5" w:rsidRPr="00C455B5">
                <w:rPr>
                  <w:rStyle w:val="Hyperlink"/>
                </w:rPr>
                <w:t xml:space="preserve">Concepts </w:t>
              </w:r>
              <w:proofErr w:type="gramStart"/>
              <w:r w:rsidR="00A14D85" w:rsidRPr="00C455B5">
                <w:rPr>
                  <w:rStyle w:val="Hyperlink"/>
                </w:rPr>
                <w:t xml:space="preserve">Section </w:t>
              </w:r>
              <w:proofErr w:type="gramEnd"/>
              <w:r w:rsidR="00A14D85" w:rsidRPr="00C455B5">
                <w:rPr>
                  <w:rStyle w:val="Hyperlink"/>
                </w:rPr>
                <w:fldChar w:fldCharType="begin"/>
              </w:r>
              <w:r w:rsidR="00A14D85" w:rsidRPr="00C455B5">
                <w:rPr>
                  <w:rStyle w:val="Hyperlink"/>
                </w:rPr>
                <w:instrText xml:space="preserve"> REF _Ref392507134 \r \h </w:instrText>
              </w:r>
              <w:r w:rsidR="00A14D85" w:rsidRPr="00C455B5">
                <w:rPr>
                  <w:rStyle w:val="Hyperlink"/>
                </w:rPr>
              </w:r>
              <w:r w:rsidR="00A14D85" w:rsidRPr="00C455B5">
                <w:rPr>
                  <w:rStyle w:val="Hyperlink"/>
                </w:rPr>
                <w:fldChar w:fldCharType="separate"/>
              </w:r>
              <w:r w:rsidR="001207FB">
                <w:rPr>
                  <w:rStyle w:val="Hyperlink"/>
                </w:rPr>
                <w:t>5.1</w:t>
              </w:r>
              <w:r w:rsidR="00A14D85" w:rsidRPr="00C455B5">
                <w:rPr>
                  <w:rStyle w:val="Hyperlink"/>
                </w:rPr>
                <w:fldChar w:fldCharType="end"/>
              </w:r>
            </w:hyperlink>
            <w:r>
              <w:t>.</w:t>
            </w:r>
          </w:p>
        </w:tc>
      </w:tr>
      <w:tr w:rsidR="00690A5A" w:rsidTr="00F808DB">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F439F5">
            <w:pPr>
              <w:rPr>
                <w:sz w:val="16"/>
                <w:szCs w:val="16"/>
              </w:rPr>
            </w:pPr>
            <w:r w:rsidRPr="006E5989">
              <w:rPr>
                <w:sz w:val="16"/>
                <w:szCs w:val="16"/>
              </w:rPr>
              <w:t>MQO are valid for the following parameters/ time statistic choices</w:t>
            </w:r>
          </w:p>
        </w:tc>
      </w:tr>
      <w:tr w:rsidR="000B6FDA" w:rsidTr="00F808DB">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F439F5">
            <w:pPr>
              <w:rPr>
                <w:i/>
              </w:rPr>
            </w:pPr>
            <w:r w:rsidRPr="006E5989">
              <w:rPr>
                <w:i/>
              </w:rPr>
              <w:t>Parameter</w:t>
            </w:r>
          </w:p>
        </w:tc>
        <w:tc>
          <w:tcPr>
            <w:tcW w:w="1905" w:type="dxa"/>
            <w:gridSpan w:val="4"/>
          </w:tcPr>
          <w:p w:rsidR="00690A5A" w:rsidRPr="006E5989" w:rsidRDefault="00690A5A" w:rsidP="00F439F5">
            <w:pPr>
              <w:rPr>
                <w:i/>
              </w:rPr>
            </w:pPr>
            <w:r w:rsidRPr="006E5989">
              <w:rPr>
                <w:i/>
              </w:rPr>
              <w:t xml:space="preserve">Time </w:t>
            </w:r>
            <w:proofErr w:type="spellStart"/>
            <w:r w:rsidRPr="006E5989">
              <w:rPr>
                <w:i/>
              </w:rPr>
              <w:t>Avg</w:t>
            </w:r>
            <w:proofErr w:type="spellEnd"/>
          </w:p>
        </w:tc>
        <w:tc>
          <w:tcPr>
            <w:tcW w:w="1427" w:type="dxa"/>
            <w:gridSpan w:val="2"/>
          </w:tcPr>
          <w:p w:rsidR="00690A5A" w:rsidRPr="006E5989" w:rsidRDefault="00690A5A" w:rsidP="00F439F5">
            <w:pPr>
              <w:rPr>
                <w:i/>
              </w:rPr>
            </w:pPr>
            <w:r w:rsidRPr="006E5989">
              <w:rPr>
                <w:i/>
              </w:rPr>
              <w:t>Daily Stats</w:t>
            </w:r>
          </w:p>
        </w:tc>
        <w:tc>
          <w:tcPr>
            <w:tcW w:w="1561" w:type="dxa"/>
            <w:gridSpan w:val="2"/>
          </w:tcPr>
          <w:p w:rsidR="00690A5A" w:rsidRPr="006E5989" w:rsidRDefault="00690A5A" w:rsidP="00F439F5">
            <w:pPr>
              <w:rPr>
                <w:i/>
              </w:rPr>
            </w:pPr>
            <w:r w:rsidRPr="006E5989">
              <w:rPr>
                <w:i/>
              </w:rPr>
              <w:t>Season</w:t>
            </w:r>
          </w:p>
        </w:tc>
        <w:tc>
          <w:tcPr>
            <w:tcW w:w="745" w:type="dxa"/>
          </w:tcPr>
          <w:p w:rsidR="00690A5A" w:rsidRPr="006E5989" w:rsidRDefault="00690A5A" w:rsidP="00F439F5">
            <w:pPr>
              <w:rPr>
                <w:i/>
              </w:rPr>
            </w:pPr>
            <w:r w:rsidRPr="006E5989">
              <w:rPr>
                <w:i/>
              </w:rPr>
              <w:t>Day</w:t>
            </w:r>
          </w:p>
        </w:tc>
        <w:tc>
          <w:tcPr>
            <w:tcW w:w="844" w:type="dxa"/>
          </w:tcPr>
          <w:p w:rsidR="00690A5A" w:rsidRPr="006E5989" w:rsidRDefault="00690A5A" w:rsidP="00F439F5">
            <w:pPr>
              <w:rPr>
                <w:i/>
              </w:rPr>
            </w:pPr>
            <w:r w:rsidRPr="006E5989">
              <w:rPr>
                <w:i/>
              </w:rPr>
              <w:t>Group</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O3</w:t>
            </w:r>
          </w:p>
        </w:tc>
        <w:tc>
          <w:tcPr>
            <w:tcW w:w="1905" w:type="dxa"/>
            <w:gridSpan w:val="4"/>
          </w:tcPr>
          <w:p w:rsidR="00690A5A" w:rsidRDefault="00690A5A" w:rsidP="008141C8">
            <w:r>
              <w:t>8H</w:t>
            </w:r>
          </w:p>
        </w:tc>
        <w:tc>
          <w:tcPr>
            <w:tcW w:w="1427" w:type="dxa"/>
            <w:gridSpan w:val="2"/>
          </w:tcPr>
          <w:p w:rsidR="00690A5A" w:rsidRDefault="00690A5A" w:rsidP="00F439F5">
            <w:r>
              <w:t>Max</w:t>
            </w:r>
          </w:p>
        </w:tc>
        <w:tc>
          <w:tcPr>
            <w:tcW w:w="1561" w:type="dxa"/>
            <w:gridSpan w:val="2"/>
          </w:tcPr>
          <w:p w:rsidR="00690A5A" w:rsidRDefault="00690A5A" w:rsidP="00F439F5">
            <w:r>
              <w:t>Free</w:t>
            </w:r>
          </w:p>
        </w:tc>
        <w:tc>
          <w:tcPr>
            <w:tcW w:w="745" w:type="dxa"/>
          </w:tcPr>
          <w:p w:rsidR="00690A5A" w:rsidRDefault="00690A5A" w:rsidP="00F439F5">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NO2</w:t>
            </w:r>
          </w:p>
        </w:tc>
        <w:tc>
          <w:tcPr>
            <w:tcW w:w="1905" w:type="dxa"/>
            <w:gridSpan w:val="4"/>
          </w:tcPr>
          <w:p w:rsidR="00690A5A" w:rsidRDefault="00690A5A" w:rsidP="008141C8">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PM10</w:t>
            </w:r>
          </w:p>
        </w:tc>
        <w:tc>
          <w:tcPr>
            <w:tcW w:w="1905" w:type="dxa"/>
            <w:gridSpan w:val="4"/>
          </w:tcPr>
          <w:p w:rsidR="00690A5A" w:rsidRDefault="00690A5A" w:rsidP="00F439F5">
            <w:r>
              <w:t>Preserve</w:t>
            </w:r>
          </w:p>
        </w:tc>
        <w:tc>
          <w:tcPr>
            <w:tcW w:w="1427" w:type="dxa"/>
            <w:gridSpan w:val="2"/>
          </w:tcPr>
          <w:p w:rsidR="00690A5A" w:rsidRDefault="00690A5A" w:rsidP="00F439F5">
            <w:r>
              <w:t>Mean</w:t>
            </w:r>
          </w:p>
        </w:tc>
        <w:tc>
          <w:tcPr>
            <w:tcW w:w="1561" w:type="dxa"/>
            <w:gridSpan w:val="2"/>
          </w:tcPr>
          <w:p w:rsidR="00690A5A" w:rsidRDefault="00690A5A" w:rsidP="00F439F5">
            <w:r>
              <w:t>Free</w:t>
            </w:r>
          </w:p>
        </w:tc>
        <w:tc>
          <w:tcPr>
            <w:tcW w:w="745" w:type="dxa"/>
          </w:tcPr>
          <w:p w:rsidR="00690A5A" w:rsidRDefault="00690A5A" w:rsidP="0095025B">
            <w:r>
              <w:t>N/A</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F439F5">
            <w:r>
              <w:t>PM25</w:t>
            </w:r>
          </w:p>
        </w:tc>
        <w:tc>
          <w:tcPr>
            <w:tcW w:w="1905" w:type="dxa"/>
            <w:gridSpan w:val="4"/>
          </w:tcPr>
          <w:p w:rsidR="00A14D85" w:rsidRDefault="00A14D85" w:rsidP="00F439F5">
            <w:r>
              <w:t>Preserve</w:t>
            </w:r>
          </w:p>
        </w:tc>
        <w:tc>
          <w:tcPr>
            <w:tcW w:w="1427" w:type="dxa"/>
            <w:gridSpan w:val="2"/>
          </w:tcPr>
          <w:p w:rsidR="00A14D85" w:rsidRDefault="00A14D85" w:rsidP="00F439F5">
            <w:r>
              <w:t>Mean</w:t>
            </w:r>
          </w:p>
        </w:tc>
        <w:tc>
          <w:tcPr>
            <w:tcW w:w="1561" w:type="dxa"/>
            <w:gridSpan w:val="2"/>
          </w:tcPr>
          <w:p w:rsidR="00A14D85" w:rsidRDefault="00A14D85" w:rsidP="00F439F5">
            <w:r>
              <w:t>Free</w:t>
            </w:r>
          </w:p>
        </w:tc>
        <w:tc>
          <w:tcPr>
            <w:tcW w:w="745" w:type="dxa"/>
          </w:tcPr>
          <w:p w:rsidR="00A14D85" w:rsidRDefault="00A14D85" w:rsidP="0095025B">
            <w:r>
              <w:t>N/A</w:t>
            </w:r>
          </w:p>
        </w:tc>
        <w:tc>
          <w:tcPr>
            <w:tcW w:w="844" w:type="dxa"/>
          </w:tcPr>
          <w:p w:rsidR="00A14D85" w:rsidRDefault="00A14D85"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WS</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0B6FDA" w:rsidTr="00F808DB">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F439F5">
            <w:r>
              <w:t>TEMP</w:t>
            </w:r>
          </w:p>
        </w:tc>
        <w:tc>
          <w:tcPr>
            <w:tcW w:w="1905" w:type="dxa"/>
            <w:gridSpan w:val="4"/>
          </w:tcPr>
          <w:p w:rsidR="00690A5A" w:rsidRDefault="00690A5A" w:rsidP="00F439F5">
            <w:r>
              <w:t>Preserve</w:t>
            </w:r>
          </w:p>
        </w:tc>
        <w:tc>
          <w:tcPr>
            <w:tcW w:w="1427" w:type="dxa"/>
            <w:gridSpan w:val="2"/>
          </w:tcPr>
          <w:p w:rsidR="00690A5A" w:rsidRDefault="00690A5A" w:rsidP="00F439F5">
            <w:r>
              <w:t>Preserve</w:t>
            </w:r>
          </w:p>
        </w:tc>
        <w:tc>
          <w:tcPr>
            <w:tcW w:w="1561" w:type="dxa"/>
            <w:gridSpan w:val="2"/>
          </w:tcPr>
          <w:p w:rsidR="00690A5A" w:rsidRDefault="00690A5A" w:rsidP="00F439F5">
            <w:r>
              <w:t>Free</w:t>
            </w:r>
          </w:p>
        </w:tc>
        <w:tc>
          <w:tcPr>
            <w:tcW w:w="745" w:type="dxa"/>
          </w:tcPr>
          <w:p w:rsidR="00690A5A" w:rsidRDefault="00690A5A" w:rsidP="00F439F5">
            <w:r>
              <w:t>Free</w:t>
            </w:r>
          </w:p>
        </w:tc>
        <w:tc>
          <w:tcPr>
            <w:tcW w:w="844" w:type="dxa"/>
          </w:tcPr>
          <w:p w:rsidR="00690A5A" w:rsidRDefault="00690A5A" w:rsidP="00F439F5">
            <w:r>
              <w:t>90%</w:t>
            </w:r>
          </w:p>
        </w:tc>
      </w:tr>
      <w:tr w:rsidR="00690A5A" w:rsidTr="00F808DB">
        <w:trPr>
          <w:cantSplit/>
          <w:trHeight w:val="209"/>
        </w:trPr>
        <w:tc>
          <w:tcPr>
            <w:tcW w:w="9243" w:type="dxa"/>
            <w:gridSpan w:val="14"/>
            <w:shd w:val="clear" w:color="auto" w:fill="7F7F7F"/>
            <w:textDirection w:val="btLr"/>
          </w:tcPr>
          <w:p w:rsidR="00690A5A" w:rsidRPr="006E5989" w:rsidRDefault="00690A5A" w:rsidP="00F439F5">
            <w:pPr>
              <w:rPr>
                <w:sz w:val="16"/>
                <w:szCs w:val="16"/>
              </w:rPr>
            </w:pPr>
          </w:p>
        </w:tc>
      </w:tr>
      <w:tr w:rsidR="000B6FDA" w:rsidTr="00F808DB">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480" w:type="dxa"/>
            <w:gridSpan w:val="2"/>
            <w:shd w:val="clear" w:color="auto" w:fill="BFBFBF"/>
          </w:tcPr>
          <w:p w:rsidR="00690A5A" w:rsidRDefault="00690A5A" w:rsidP="006E5989">
            <w:pPr>
              <w:jc w:val="center"/>
            </w:pPr>
          </w:p>
        </w:tc>
        <w:tc>
          <w:tcPr>
            <w:tcW w:w="1575" w:type="dxa"/>
            <w:gridSpan w:val="3"/>
          </w:tcPr>
          <w:p w:rsidR="00690A5A" w:rsidRDefault="00690A5A" w:rsidP="006E5989">
            <w:pPr>
              <w:jc w:val="center"/>
            </w:pPr>
            <w:r>
              <w:t>Single</w:t>
            </w:r>
          </w:p>
          <w:p w:rsidR="00690A5A" w:rsidRDefault="00690A5A" w:rsidP="006E5989">
            <w:pPr>
              <w:jc w:val="center"/>
            </w:pPr>
            <w:r>
              <w:t>Mode</w:t>
            </w:r>
          </w:p>
        </w:tc>
        <w:tc>
          <w:tcPr>
            <w:tcW w:w="1589" w:type="dxa"/>
            <w:gridSpan w:val="2"/>
          </w:tcPr>
          <w:p w:rsidR="00690A5A" w:rsidRDefault="00690A5A" w:rsidP="006E5989">
            <w:pPr>
              <w:jc w:val="center"/>
            </w:pPr>
            <w:r>
              <w:t>Group</w:t>
            </w:r>
          </w:p>
          <w:p w:rsidR="00690A5A" w:rsidRDefault="00690A5A" w:rsidP="006E5989">
            <w:pPr>
              <w:jc w:val="center"/>
            </w:pPr>
            <w:r>
              <w:t>mode</w:t>
            </w:r>
          </w:p>
        </w:tc>
      </w:tr>
      <w:tr w:rsidR="000B6FDA" w:rsidTr="00F808DB">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O-M</w:t>
            </w:r>
          </w:p>
        </w:tc>
        <w:tc>
          <w:tcPr>
            <w:tcW w:w="1480" w:type="dxa"/>
            <w:gridSpan w:val="2"/>
            <w:shd w:val="clear" w:color="auto" w:fill="BFBFBF"/>
            <w:vAlign w:val="center"/>
          </w:tcPr>
          <w:p w:rsidR="00690A5A" w:rsidRDefault="00690A5A" w:rsidP="006E5989">
            <w:pPr>
              <w:jc w:val="center"/>
            </w:pPr>
          </w:p>
        </w:tc>
        <w:tc>
          <w:tcPr>
            <w:tcW w:w="1575" w:type="dxa"/>
            <w:gridSpan w:val="3"/>
            <w:vAlign w:val="center"/>
          </w:tcPr>
          <w:p w:rsidR="00690A5A" w:rsidRDefault="00690A5A" w:rsidP="006E5989">
            <w:pPr>
              <w:jc w:val="center"/>
            </w:pPr>
            <w:r>
              <w:t>Yes</w:t>
            </w:r>
          </w:p>
        </w:tc>
        <w:tc>
          <w:tcPr>
            <w:tcW w:w="1589" w:type="dxa"/>
            <w:gridSpan w:val="2"/>
            <w:vAlign w:val="center"/>
          </w:tcPr>
          <w:p w:rsidR="00690A5A" w:rsidRDefault="00690A5A" w:rsidP="006E5989">
            <w:pPr>
              <w:jc w:val="center"/>
            </w:pPr>
            <w:r>
              <w:t>Only 90% option</w:t>
            </w:r>
          </w:p>
        </w:tc>
      </w:tr>
    </w:tbl>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63"/>
        <w:gridCol w:w="67"/>
        <w:gridCol w:w="1528"/>
        <w:gridCol w:w="6"/>
        <w:gridCol w:w="16"/>
        <w:gridCol w:w="1380"/>
        <w:gridCol w:w="102"/>
        <w:gridCol w:w="703"/>
        <w:gridCol w:w="843"/>
      </w:tblGrid>
      <w:tr w:rsidR="00690A5A" w:rsidTr="0095025B">
        <w:tc>
          <w:tcPr>
            <w:tcW w:w="6193" w:type="dxa"/>
            <w:gridSpan w:val="9"/>
          </w:tcPr>
          <w:p w:rsidR="00690A5A" w:rsidRPr="00DF50B6" w:rsidRDefault="00690A5A" w:rsidP="006600DA">
            <w:pPr>
              <w:pStyle w:val="Heading3"/>
              <w:rPr>
                <w:sz w:val="32"/>
                <w:szCs w:val="32"/>
              </w:rPr>
            </w:pPr>
            <w:bookmarkStart w:id="487" w:name="_Toc412107684"/>
            <w:r w:rsidRPr="00DF50B6">
              <w:t>SUMMARY REPORT (8H Max, Daily, Hourly)</w:t>
            </w:r>
            <w:bookmarkEnd w:id="487"/>
          </w:p>
        </w:tc>
        <w:tc>
          <w:tcPr>
            <w:tcW w:w="3050" w:type="dxa"/>
            <w:gridSpan w:val="6"/>
            <w:vAlign w:val="center"/>
          </w:tcPr>
          <w:p w:rsidR="00690A5A" w:rsidRPr="006E5989" w:rsidRDefault="00690A5A" w:rsidP="00F808DB">
            <w:pPr>
              <w:jc w:val="center"/>
              <w:rPr>
                <w:sz w:val="28"/>
                <w:szCs w:val="28"/>
              </w:rPr>
            </w:pPr>
            <w:r>
              <w:rPr>
                <w:i/>
                <w:sz w:val="36"/>
                <w:szCs w:val="36"/>
              </w:rPr>
              <w:t>31,</w:t>
            </w:r>
            <w:r w:rsidRPr="006E5989">
              <w:rPr>
                <w:i/>
                <w:sz w:val="36"/>
                <w:szCs w:val="36"/>
              </w:rPr>
              <w:t>83,84</w:t>
            </w:r>
          </w:p>
        </w:tc>
      </w:tr>
      <w:tr w:rsidR="00690A5A" w:rsidTr="0095025B">
        <w:tc>
          <w:tcPr>
            <w:tcW w:w="9243" w:type="dxa"/>
            <w:gridSpan w:val="15"/>
            <w:shd w:val="clear" w:color="auto" w:fill="D9D9D9"/>
          </w:tcPr>
          <w:p w:rsidR="00690A5A" w:rsidRDefault="00690A5A" w:rsidP="00C06DFC"/>
        </w:tc>
      </w:tr>
      <w:tr w:rsidR="00690A5A" w:rsidTr="0095025B">
        <w:trPr>
          <w:trHeight w:val="283"/>
        </w:trPr>
        <w:tc>
          <w:tcPr>
            <w:tcW w:w="6193" w:type="dxa"/>
            <w:gridSpan w:val="9"/>
            <w:vMerge w:val="restart"/>
          </w:tcPr>
          <w:p w:rsidR="00690A5A" w:rsidRDefault="000B6FDA" w:rsidP="006E5989">
            <w:pPr>
              <w:jc w:val="center"/>
            </w:pPr>
            <w:r>
              <w:rPr>
                <w:noProof/>
              </w:rPr>
              <w:drawing>
                <wp:inline distT="0" distB="0" distL="0" distR="0" wp14:anchorId="1BF3F748" wp14:editId="796256AD">
                  <wp:extent cx="3566160" cy="2836313"/>
                  <wp:effectExtent l="0" t="0" r="0" b="2540"/>
                  <wp:docPr id="21" name="Picture 21"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690A5A" w:rsidRPr="006E5989" w:rsidRDefault="00690A5A" w:rsidP="00C06DFC">
            <w:pPr>
              <w:rPr>
                <w:b/>
              </w:rPr>
            </w:pPr>
            <w:r w:rsidRPr="006E5989">
              <w:rPr>
                <w:b/>
              </w:rPr>
              <w:t>X axis</w:t>
            </w:r>
          </w:p>
        </w:tc>
        <w:tc>
          <w:tcPr>
            <w:tcW w:w="1648" w:type="dxa"/>
            <w:gridSpan w:val="3"/>
          </w:tcPr>
          <w:p w:rsidR="00690A5A" w:rsidRDefault="00690A5A" w:rsidP="00C06DFC">
            <w:r>
              <w:t>N/A</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Y axis</w:t>
            </w:r>
          </w:p>
        </w:tc>
        <w:tc>
          <w:tcPr>
            <w:tcW w:w="1648" w:type="dxa"/>
            <w:gridSpan w:val="3"/>
          </w:tcPr>
          <w:p w:rsidR="00690A5A" w:rsidRDefault="00690A5A" w:rsidP="00C06DFC">
            <w:r>
              <w:t>N/A</w:t>
            </w:r>
          </w:p>
        </w:tc>
      </w:tr>
      <w:tr w:rsidR="00690A5A" w:rsidTr="0095025B">
        <w:trPr>
          <w:trHeight w:val="57"/>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Parameters</w:t>
            </w:r>
          </w:p>
        </w:tc>
        <w:tc>
          <w:tcPr>
            <w:tcW w:w="1648" w:type="dxa"/>
            <w:gridSpan w:val="3"/>
          </w:tcPr>
          <w:p w:rsidR="00690A5A" w:rsidRDefault="00690A5A" w:rsidP="00C06DFC">
            <w:r>
              <w:t>O3, PM10,NO2</w:t>
            </w:r>
          </w:p>
        </w:tc>
      </w:tr>
      <w:tr w:rsidR="00690A5A" w:rsidTr="0095025B">
        <w:trPr>
          <w:trHeight w:val="11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48" w:type="dxa"/>
            <w:gridSpan w:val="3"/>
            <w:vMerge w:val="restart"/>
            <w:vAlign w:val="center"/>
          </w:tcPr>
          <w:p w:rsidR="00690A5A" w:rsidRDefault="00690A5A" w:rsidP="00EF570E">
            <w:r>
              <w:t>See MQO below</w:t>
            </w:r>
          </w:p>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Daily Stats</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Season</w:t>
            </w:r>
          </w:p>
        </w:tc>
        <w:tc>
          <w:tcPr>
            <w:tcW w:w="1648" w:type="dxa"/>
            <w:gridSpan w:val="3"/>
            <w:vMerge/>
          </w:tcPr>
          <w:p w:rsidR="00690A5A" w:rsidRDefault="00690A5A" w:rsidP="00C06DFC"/>
        </w:tc>
      </w:tr>
      <w:tr w:rsidR="00690A5A" w:rsidTr="0095025B">
        <w:trPr>
          <w:trHeight w:val="283"/>
        </w:trPr>
        <w:tc>
          <w:tcPr>
            <w:tcW w:w="6193" w:type="dxa"/>
            <w:gridSpan w:val="9"/>
            <w:vMerge/>
          </w:tcPr>
          <w:p w:rsidR="00690A5A" w:rsidRDefault="00690A5A" w:rsidP="00C06DFC"/>
        </w:tc>
        <w:tc>
          <w:tcPr>
            <w:tcW w:w="1402" w:type="dxa"/>
            <w:gridSpan w:val="3"/>
          </w:tcPr>
          <w:p w:rsidR="00690A5A" w:rsidRPr="006E5989" w:rsidRDefault="00690A5A" w:rsidP="00C06DFC">
            <w:pPr>
              <w:rPr>
                <w:b/>
              </w:rPr>
            </w:pPr>
            <w:r w:rsidRPr="006E5989">
              <w:rPr>
                <w:b/>
              </w:rPr>
              <w:t>Day</w:t>
            </w:r>
          </w:p>
        </w:tc>
        <w:tc>
          <w:tcPr>
            <w:tcW w:w="1648" w:type="dxa"/>
            <w:gridSpan w:val="3"/>
            <w:vMerge/>
          </w:tcPr>
          <w:p w:rsidR="00690A5A" w:rsidRDefault="00690A5A" w:rsidP="00C06DFC"/>
        </w:tc>
      </w:tr>
      <w:tr w:rsidR="00690A5A" w:rsidTr="0095025B">
        <w:trPr>
          <w:trHeight w:val="203"/>
        </w:trPr>
        <w:tc>
          <w:tcPr>
            <w:tcW w:w="6193" w:type="dxa"/>
            <w:gridSpan w:val="9"/>
            <w:vMerge/>
          </w:tcPr>
          <w:p w:rsidR="00690A5A" w:rsidRDefault="00690A5A" w:rsidP="00C06DFC"/>
        </w:tc>
        <w:tc>
          <w:tcPr>
            <w:tcW w:w="3050" w:type="dxa"/>
            <w:gridSpan w:val="6"/>
            <w:shd w:val="clear" w:color="auto" w:fill="D9D9D9"/>
          </w:tcPr>
          <w:p w:rsidR="00690A5A" w:rsidRPr="006E5989" w:rsidRDefault="00690A5A" w:rsidP="00C06DFC">
            <w:pPr>
              <w:rPr>
                <w:b/>
                <w:sz w:val="16"/>
                <w:szCs w:val="16"/>
              </w:rPr>
            </w:pPr>
          </w:p>
        </w:tc>
      </w:tr>
      <w:tr w:rsidR="00690A5A" w:rsidTr="0095025B">
        <w:trPr>
          <w:trHeight w:val="283"/>
        </w:trPr>
        <w:tc>
          <w:tcPr>
            <w:tcW w:w="6193" w:type="dxa"/>
            <w:gridSpan w:val="9"/>
            <w:vMerge/>
          </w:tcPr>
          <w:p w:rsidR="00690A5A" w:rsidRDefault="00690A5A" w:rsidP="00C06DFC"/>
        </w:tc>
        <w:tc>
          <w:tcPr>
            <w:tcW w:w="1504" w:type="dxa"/>
            <w:gridSpan w:val="4"/>
          </w:tcPr>
          <w:p w:rsidR="00690A5A" w:rsidRPr="006E5989" w:rsidRDefault="00690A5A" w:rsidP="00C06DFC">
            <w:pPr>
              <w:rPr>
                <w:b/>
              </w:rPr>
            </w:pPr>
            <w:r w:rsidRPr="006E5989">
              <w:rPr>
                <w:b/>
              </w:rPr>
              <w:t>Threshold</w:t>
            </w:r>
          </w:p>
        </w:tc>
        <w:tc>
          <w:tcPr>
            <w:tcW w:w="1546" w:type="dxa"/>
            <w:gridSpan w:val="2"/>
          </w:tcPr>
          <w:p w:rsidR="00690A5A" w:rsidRDefault="00690A5A" w:rsidP="00083CB6">
            <w:r>
              <w:t xml:space="preserve">Used for </w:t>
            </w:r>
            <w:proofErr w:type="spellStart"/>
            <w:r w:rsidR="00083CB6">
              <w:t>exceedance</w:t>
            </w:r>
            <w:proofErr w:type="spellEnd"/>
            <w:r w:rsidR="00083CB6">
              <w:t xml:space="preserve"> </w:t>
            </w:r>
            <w:r>
              <w:t>calculation</w:t>
            </w:r>
          </w:p>
        </w:tc>
      </w:tr>
      <w:tr w:rsidR="00690A5A" w:rsidTr="0095025B">
        <w:trPr>
          <w:trHeight w:val="750"/>
        </w:trPr>
        <w:tc>
          <w:tcPr>
            <w:tcW w:w="6193" w:type="dxa"/>
            <w:gridSpan w:val="9"/>
            <w:vMerge/>
          </w:tcPr>
          <w:p w:rsidR="00690A5A" w:rsidRDefault="00690A5A" w:rsidP="00C06DFC"/>
        </w:tc>
        <w:tc>
          <w:tcPr>
            <w:tcW w:w="3050" w:type="dxa"/>
            <w:gridSpan w:val="6"/>
            <w:shd w:val="clear" w:color="auto" w:fill="D9D9D9"/>
          </w:tcPr>
          <w:p w:rsidR="00690A5A" w:rsidRDefault="00690A5A" w:rsidP="00C06DFC"/>
        </w:tc>
      </w:tr>
      <w:tr w:rsidR="00690A5A" w:rsidTr="0095025B">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421" w:type="dxa"/>
            <w:gridSpan w:val="14"/>
          </w:tcPr>
          <w:p w:rsidR="00690A5A" w:rsidRDefault="00690A5A" w:rsidP="00C06DFC"/>
          <w:p w:rsidR="00690A5A" w:rsidRDefault="00690A5A" w:rsidP="00A14D85">
            <w:pPr>
              <w:jc w:val="both"/>
            </w:pPr>
            <w:r>
              <w:t xml:space="preserve">The summary report is available for both hourly and yearly frequency (in this case a simplified version is produced). All details can be found in Section </w:t>
            </w:r>
            <w:r w:rsidR="00A14D85">
              <w:fldChar w:fldCharType="begin"/>
            </w:r>
            <w:r w:rsidR="00A14D85">
              <w:instrText xml:space="preserve"> REF _Ref392507245 \r \h </w:instrText>
            </w:r>
            <w:r w:rsidR="00A14D85">
              <w:fldChar w:fldCharType="separate"/>
            </w:r>
            <w:r w:rsidR="001207FB">
              <w:t>5.1</w:t>
            </w:r>
            <w:r w:rsidR="00A14D85">
              <w:fldChar w:fldCharType="end"/>
            </w:r>
            <w:r>
              <w:t xml:space="preserve">and </w:t>
            </w:r>
            <w:r w:rsidR="00A14D85">
              <w:fldChar w:fldCharType="begin"/>
            </w:r>
            <w:r w:rsidR="00A14D85">
              <w:instrText xml:space="preserve"> REF _Ref392507305 \r \h </w:instrText>
            </w:r>
            <w:r w:rsidR="00A14D85">
              <w:fldChar w:fldCharType="separate"/>
            </w:r>
            <w:r w:rsidR="001207FB">
              <w:t>5.2</w:t>
            </w:r>
            <w:r w:rsidR="00A14D85">
              <w:fldChar w:fldCharType="end"/>
            </w:r>
          </w:p>
        </w:tc>
      </w:tr>
      <w:tr w:rsidR="00690A5A" w:rsidTr="0095025B">
        <w:trPr>
          <w:cantSplit/>
          <w:trHeight w:val="254"/>
        </w:trPr>
        <w:tc>
          <w:tcPr>
            <w:tcW w:w="9243" w:type="dxa"/>
            <w:gridSpan w:val="15"/>
            <w:shd w:val="clear" w:color="auto" w:fill="7F7F7F"/>
            <w:textDirection w:val="btLr"/>
          </w:tcPr>
          <w:p w:rsidR="00690A5A" w:rsidRDefault="00690A5A" w:rsidP="00C06DFC"/>
        </w:tc>
      </w:tr>
      <w:tr w:rsidR="00690A5A" w:rsidTr="0095025B">
        <w:trPr>
          <w:cantSplit/>
          <w:trHeight w:val="231"/>
        </w:trPr>
        <w:tc>
          <w:tcPr>
            <w:tcW w:w="822" w:type="dxa"/>
            <w:vMerge w:val="restart"/>
            <w:shd w:val="clear" w:color="auto" w:fill="8DB3E2"/>
            <w:textDirection w:val="btLr"/>
          </w:tcPr>
          <w:p w:rsidR="00690A5A" w:rsidRDefault="00690A5A" w:rsidP="006E5989">
            <w:pPr>
              <w:ind w:left="113" w:right="113"/>
              <w:jc w:val="center"/>
            </w:pPr>
            <w:r>
              <w:t>MQO</w:t>
            </w:r>
          </w:p>
        </w:tc>
        <w:tc>
          <w:tcPr>
            <w:tcW w:w="8421" w:type="dxa"/>
            <w:gridSpan w:val="14"/>
          </w:tcPr>
          <w:p w:rsidR="00690A5A" w:rsidRDefault="00690A5A" w:rsidP="00C06DFC"/>
          <w:p w:rsidR="00690A5A" w:rsidRDefault="00690A5A" w:rsidP="00C06DFC">
            <w:r>
              <w:t xml:space="preserve">For details on how green and orange areas are defined, see Section </w:t>
            </w:r>
            <w:r w:rsidR="000B6FDA">
              <w:fldChar w:fldCharType="begin"/>
            </w:r>
            <w:r w:rsidR="000B6FDA">
              <w:instrText xml:space="preserve"> REF _Ref392252598 \r \h </w:instrText>
            </w:r>
            <w:r w:rsidR="000B6FDA">
              <w:fldChar w:fldCharType="separate"/>
            </w:r>
            <w:r w:rsidR="001207FB">
              <w:t>4.2</w:t>
            </w:r>
            <w:r w:rsidR="000B6FDA">
              <w:fldChar w:fldCharType="end"/>
            </w:r>
            <w:r>
              <w:t>.</w:t>
            </w:r>
          </w:p>
          <w:p w:rsidR="00690A5A" w:rsidRPr="00A1515C" w:rsidRDefault="00690A5A" w:rsidP="006E5989">
            <w:pPr>
              <w:jc w:val="center"/>
            </w:pPr>
          </w:p>
        </w:tc>
      </w:tr>
      <w:tr w:rsidR="00690A5A" w:rsidTr="0095025B">
        <w:trPr>
          <w:cantSplit/>
          <w:trHeight w:val="230"/>
        </w:trPr>
        <w:tc>
          <w:tcPr>
            <w:tcW w:w="822" w:type="dxa"/>
            <w:vMerge/>
            <w:shd w:val="clear" w:color="auto" w:fill="8DB3E2"/>
            <w:textDirection w:val="btLr"/>
          </w:tcPr>
          <w:p w:rsidR="00690A5A" w:rsidRDefault="00690A5A" w:rsidP="006E5989">
            <w:pPr>
              <w:ind w:left="113" w:right="113"/>
              <w:jc w:val="center"/>
            </w:pPr>
          </w:p>
        </w:tc>
        <w:tc>
          <w:tcPr>
            <w:tcW w:w="8421" w:type="dxa"/>
            <w:gridSpan w:val="14"/>
            <w:shd w:val="clear" w:color="auto" w:fill="D9D9D9"/>
          </w:tcPr>
          <w:p w:rsidR="00690A5A" w:rsidRPr="006E5989" w:rsidRDefault="00690A5A" w:rsidP="00C06DFC">
            <w:pPr>
              <w:rPr>
                <w:sz w:val="16"/>
                <w:szCs w:val="16"/>
              </w:rPr>
            </w:pPr>
            <w:r w:rsidRPr="006E5989">
              <w:rPr>
                <w:sz w:val="16"/>
                <w:szCs w:val="16"/>
              </w:rPr>
              <w:t>MQO are valid for the following parameters/ time statistic choices</w:t>
            </w:r>
          </w:p>
        </w:tc>
      </w:tr>
      <w:tr w:rsidR="000B6FDA" w:rsidTr="0095025B">
        <w:trPr>
          <w:cantSplit/>
          <w:trHeight w:val="231"/>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C06DFC">
            <w:pPr>
              <w:rPr>
                <w:i/>
              </w:rPr>
            </w:pPr>
            <w:r w:rsidRPr="006E5989">
              <w:rPr>
                <w:i/>
              </w:rPr>
              <w:t>Parameter</w:t>
            </w:r>
          </w:p>
        </w:tc>
        <w:tc>
          <w:tcPr>
            <w:tcW w:w="1905" w:type="dxa"/>
            <w:gridSpan w:val="4"/>
          </w:tcPr>
          <w:p w:rsidR="00690A5A" w:rsidRPr="006E5989" w:rsidRDefault="00690A5A" w:rsidP="00C06DFC">
            <w:pPr>
              <w:rPr>
                <w:i/>
              </w:rPr>
            </w:pPr>
            <w:r w:rsidRPr="006E5989">
              <w:rPr>
                <w:i/>
              </w:rPr>
              <w:t xml:space="preserve">Time </w:t>
            </w:r>
            <w:proofErr w:type="spellStart"/>
            <w:r w:rsidRPr="006E5989">
              <w:rPr>
                <w:i/>
              </w:rPr>
              <w:t>Avg</w:t>
            </w:r>
            <w:proofErr w:type="spellEnd"/>
          </w:p>
        </w:tc>
        <w:tc>
          <w:tcPr>
            <w:tcW w:w="1550" w:type="dxa"/>
            <w:gridSpan w:val="3"/>
          </w:tcPr>
          <w:p w:rsidR="00690A5A" w:rsidRPr="006E5989" w:rsidRDefault="00690A5A" w:rsidP="00C06DFC">
            <w:pPr>
              <w:rPr>
                <w:i/>
              </w:rPr>
            </w:pPr>
            <w:r w:rsidRPr="006E5989">
              <w:rPr>
                <w:i/>
              </w:rPr>
              <w:t>Daily Stats</w:t>
            </w:r>
          </w:p>
        </w:tc>
        <w:tc>
          <w:tcPr>
            <w:tcW w:w="1482" w:type="dxa"/>
            <w:gridSpan w:val="2"/>
          </w:tcPr>
          <w:p w:rsidR="00690A5A" w:rsidRPr="006E5989" w:rsidRDefault="00690A5A" w:rsidP="00C06DFC">
            <w:pPr>
              <w:rPr>
                <w:i/>
              </w:rPr>
            </w:pPr>
            <w:r w:rsidRPr="006E5989">
              <w:rPr>
                <w:i/>
              </w:rPr>
              <w:t>Season</w:t>
            </w:r>
          </w:p>
        </w:tc>
        <w:tc>
          <w:tcPr>
            <w:tcW w:w="703" w:type="dxa"/>
          </w:tcPr>
          <w:p w:rsidR="00690A5A" w:rsidRPr="006E5989" w:rsidRDefault="00690A5A" w:rsidP="00C06DFC">
            <w:pPr>
              <w:rPr>
                <w:i/>
              </w:rPr>
            </w:pPr>
            <w:r w:rsidRPr="006E5989">
              <w:rPr>
                <w:i/>
              </w:rPr>
              <w:t>Day</w:t>
            </w:r>
          </w:p>
        </w:tc>
        <w:tc>
          <w:tcPr>
            <w:tcW w:w="843" w:type="dxa"/>
          </w:tcPr>
          <w:p w:rsidR="00690A5A" w:rsidRPr="006E5989" w:rsidRDefault="00690A5A" w:rsidP="00C06DFC">
            <w:pPr>
              <w:rPr>
                <w:i/>
              </w:rPr>
            </w:pPr>
            <w:r w:rsidRPr="006E5989">
              <w:rPr>
                <w:i/>
              </w:rPr>
              <w:t>Group</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O3</w:t>
            </w:r>
          </w:p>
        </w:tc>
        <w:tc>
          <w:tcPr>
            <w:tcW w:w="1905" w:type="dxa"/>
            <w:gridSpan w:val="4"/>
          </w:tcPr>
          <w:p w:rsidR="00690A5A" w:rsidRDefault="00690A5A" w:rsidP="003B6E5B">
            <w:r>
              <w:t>8H</w:t>
            </w:r>
          </w:p>
        </w:tc>
        <w:tc>
          <w:tcPr>
            <w:tcW w:w="1550" w:type="dxa"/>
            <w:gridSpan w:val="3"/>
          </w:tcPr>
          <w:p w:rsidR="00690A5A" w:rsidRDefault="00690A5A" w:rsidP="003B6E5B">
            <w:r>
              <w:t>Max</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NO2</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PM10</w:t>
            </w:r>
          </w:p>
        </w:tc>
        <w:tc>
          <w:tcPr>
            <w:tcW w:w="1905" w:type="dxa"/>
            <w:gridSpan w:val="4"/>
          </w:tcPr>
          <w:p w:rsidR="00690A5A" w:rsidRDefault="00690A5A" w:rsidP="003B6E5B">
            <w:r>
              <w:t>Preserve</w:t>
            </w:r>
          </w:p>
        </w:tc>
        <w:tc>
          <w:tcPr>
            <w:tcW w:w="1550" w:type="dxa"/>
            <w:gridSpan w:val="3"/>
          </w:tcPr>
          <w:p w:rsidR="00690A5A" w:rsidRDefault="00690A5A" w:rsidP="003B6E5B">
            <w:r>
              <w:t>Mean</w:t>
            </w:r>
          </w:p>
        </w:tc>
        <w:tc>
          <w:tcPr>
            <w:tcW w:w="1482" w:type="dxa"/>
            <w:gridSpan w:val="2"/>
          </w:tcPr>
          <w:p w:rsidR="00690A5A" w:rsidRDefault="00690A5A" w:rsidP="003B6E5B">
            <w:r>
              <w:t>Free</w:t>
            </w:r>
          </w:p>
        </w:tc>
        <w:tc>
          <w:tcPr>
            <w:tcW w:w="703" w:type="dxa"/>
          </w:tcPr>
          <w:p w:rsidR="00690A5A" w:rsidRDefault="00690A5A" w:rsidP="003B6E5B">
            <w:r>
              <w:t>N/A</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3B6E5B">
            <w:r>
              <w:t>PM25</w:t>
            </w:r>
          </w:p>
        </w:tc>
        <w:tc>
          <w:tcPr>
            <w:tcW w:w="1905" w:type="dxa"/>
            <w:gridSpan w:val="4"/>
          </w:tcPr>
          <w:p w:rsidR="00A14D85" w:rsidRDefault="00A14D85" w:rsidP="003B6E5B">
            <w:r>
              <w:t>Preserve</w:t>
            </w:r>
          </w:p>
        </w:tc>
        <w:tc>
          <w:tcPr>
            <w:tcW w:w="1550" w:type="dxa"/>
            <w:gridSpan w:val="3"/>
          </w:tcPr>
          <w:p w:rsidR="00A14D85" w:rsidRDefault="00A14D85" w:rsidP="003B6E5B">
            <w:r>
              <w:t>Mean</w:t>
            </w:r>
          </w:p>
        </w:tc>
        <w:tc>
          <w:tcPr>
            <w:tcW w:w="1482" w:type="dxa"/>
            <w:gridSpan w:val="2"/>
          </w:tcPr>
          <w:p w:rsidR="00A14D85" w:rsidRDefault="00A14D85" w:rsidP="003B6E5B">
            <w:r>
              <w:t>Free</w:t>
            </w:r>
          </w:p>
        </w:tc>
        <w:tc>
          <w:tcPr>
            <w:tcW w:w="703" w:type="dxa"/>
          </w:tcPr>
          <w:p w:rsidR="00A14D85" w:rsidRDefault="00A14D85" w:rsidP="003B6E5B">
            <w:r>
              <w:t>N/A</w:t>
            </w:r>
          </w:p>
        </w:tc>
        <w:tc>
          <w:tcPr>
            <w:tcW w:w="843" w:type="dxa"/>
          </w:tcPr>
          <w:p w:rsidR="00A14D85" w:rsidRDefault="00A14D85"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WS</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0B6FDA" w:rsidTr="0095025B">
        <w:trPr>
          <w:cantSplit/>
          <w:trHeight w:val="69"/>
        </w:trPr>
        <w:tc>
          <w:tcPr>
            <w:tcW w:w="822"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3B6E5B">
            <w:r>
              <w:t>TEMP</w:t>
            </w:r>
          </w:p>
        </w:tc>
        <w:tc>
          <w:tcPr>
            <w:tcW w:w="1905" w:type="dxa"/>
            <w:gridSpan w:val="4"/>
          </w:tcPr>
          <w:p w:rsidR="00690A5A" w:rsidRDefault="00690A5A" w:rsidP="003B6E5B">
            <w:r>
              <w:t>Preserve</w:t>
            </w:r>
          </w:p>
        </w:tc>
        <w:tc>
          <w:tcPr>
            <w:tcW w:w="1550" w:type="dxa"/>
            <w:gridSpan w:val="3"/>
          </w:tcPr>
          <w:p w:rsidR="00690A5A" w:rsidRDefault="00690A5A" w:rsidP="003B6E5B">
            <w:r>
              <w:t>Preserve</w:t>
            </w:r>
          </w:p>
        </w:tc>
        <w:tc>
          <w:tcPr>
            <w:tcW w:w="1482" w:type="dxa"/>
            <w:gridSpan w:val="2"/>
          </w:tcPr>
          <w:p w:rsidR="00690A5A" w:rsidRDefault="00690A5A" w:rsidP="003B6E5B">
            <w:r>
              <w:t>Free</w:t>
            </w:r>
          </w:p>
        </w:tc>
        <w:tc>
          <w:tcPr>
            <w:tcW w:w="703" w:type="dxa"/>
          </w:tcPr>
          <w:p w:rsidR="00690A5A" w:rsidRDefault="00690A5A" w:rsidP="003B6E5B">
            <w:r>
              <w:t>Free</w:t>
            </w:r>
          </w:p>
        </w:tc>
        <w:tc>
          <w:tcPr>
            <w:tcW w:w="843" w:type="dxa"/>
          </w:tcPr>
          <w:p w:rsidR="00690A5A" w:rsidRDefault="00690A5A" w:rsidP="003B6E5B">
            <w:r>
              <w:t>NO</w:t>
            </w:r>
          </w:p>
        </w:tc>
      </w:tr>
      <w:tr w:rsidR="00690A5A" w:rsidTr="0095025B">
        <w:trPr>
          <w:cantSplit/>
          <w:trHeight w:val="209"/>
        </w:trPr>
        <w:tc>
          <w:tcPr>
            <w:tcW w:w="9243" w:type="dxa"/>
            <w:gridSpan w:val="15"/>
            <w:shd w:val="clear" w:color="auto" w:fill="7F7F7F"/>
            <w:textDirection w:val="btLr"/>
          </w:tcPr>
          <w:p w:rsidR="00690A5A" w:rsidRPr="006E5989" w:rsidRDefault="00690A5A" w:rsidP="00C06DFC">
            <w:pPr>
              <w:rPr>
                <w:sz w:val="16"/>
                <w:szCs w:val="16"/>
              </w:rPr>
            </w:pPr>
          </w:p>
        </w:tc>
      </w:tr>
      <w:tr w:rsidR="000B6FDA" w:rsidTr="0095025B">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601" w:type="dxa"/>
            <w:gridSpan w:val="3"/>
            <w:shd w:val="clear" w:color="auto" w:fill="BFBFBF"/>
          </w:tcPr>
          <w:p w:rsidR="00690A5A" w:rsidRDefault="00690A5A" w:rsidP="006E5989">
            <w:pPr>
              <w:jc w:val="center"/>
            </w:pPr>
          </w:p>
        </w:tc>
        <w:tc>
          <w:tcPr>
            <w:tcW w:w="1498" w:type="dxa"/>
            <w:gridSpan w:val="3"/>
          </w:tcPr>
          <w:p w:rsidR="00690A5A" w:rsidRDefault="00690A5A" w:rsidP="006E5989">
            <w:pPr>
              <w:jc w:val="center"/>
            </w:pPr>
            <w:r>
              <w:t>Single</w:t>
            </w:r>
          </w:p>
          <w:p w:rsidR="00690A5A" w:rsidRDefault="00690A5A" w:rsidP="006E5989">
            <w:pPr>
              <w:jc w:val="center"/>
            </w:pPr>
            <w:r>
              <w:t>mode</w:t>
            </w:r>
          </w:p>
        </w:tc>
        <w:tc>
          <w:tcPr>
            <w:tcW w:w="1546" w:type="dxa"/>
            <w:gridSpan w:val="2"/>
          </w:tcPr>
          <w:p w:rsidR="00690A5A" w:rsidRDefault="00690A5A" w:rsidP="006E5989">
            <w:pPr>
              <w:jc w:val="center"/>
            </w:pPr>
            <w:r>
              <w:t>Group</w:t>
            </w:r>
          </w:p>
          <w:p w:rsidR="00690A5A" w:rsidRDefault="00690A5A" w:rsidP="006E5989">
            <w:pPr>
              <w:jc w:val="center"/>
            </w:pPr>
            <w:r>
              <w:t>mode</w:t>
            </w:r>
          </w:p>
        </w:tc>
      </w:tr>
      <w:tr w:rsidR="000B6FDA" w:rsidTr="0095025B">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601" w:type="dxa"/>
            <w:gridSpan w:val="3"/>
            <w:shd w:val="clear" w:color="auto" w:fill="BFBFBF"/>
            <w:vAlign w:val="center"/>
          </w:tcPr>
          <w:p w:rsidR="00690A5A" w:rsidRDefault="00690A5A" w:rsidP="006E5989">
            <w:pPr>
              <w:jc w:val="center"/>
            </w:pPr>
          </w:p>
        </w:tc>
        <w:tc>
          <w:tcPr>
            <w:tcW w:w="1498" w:type="dxa"/>
            <w:gridSpan w:val="3"/>
            <w:vAlign w:val="center"/>
          </w:tcPr>
          <w:p w:rsidR="00690A5A" w:rsidRDefault="00690A5A" w:rsidP="006E5989">
            <w:pPr>
              <w:jc w:val="center"/>
            </w:pPr>
            <w:r>
              <w:t>YES</w:t>
            </w:r>
          </w:p>
        </w:tc>
        <w:tc>
          <w:tcPr>
            <w:tcW w:w="1546" w:type="dxa"/>
            <w:gridSpan w:val="2"/>
            <w:vAlign w:val="center"/>
          </w:tcPr>
          <w:p w:rsidR="00690A5A" w:rsidRDefault="00690A5A" w:rsidP="006E5989">
            <w:pPr>
              <w:jc w:val="center"/>
            </w:pPr>
            <w:r>
              <w:t>NO</w:t>
            </w:r>
          </w:p>
        </w:tc>
      </w:tr>
    </w:tbl>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9"/>
        <w:gridCol w:w="870"/>
        <w:gridCol w:w="985"/>
        <w:gridCol w:w="449"/>
        <w:gridCol w:w="247"/>
        <w:gridCol w:w="1035"/>
        <w:gridCol w:w="952"/>
        <w:gridCol w:w="51"/>
        <w:gridCol w:w="1019"/>
        <w:gridCol w:w="24"/>
        <w:gridCol w:w="1257"/>
        <w:gridCol w:w="201"/>
        <w:gridCol w:w="12"/>
        <w:gridCol w:w="469"/>
        <w:gridCol w:w="843"/>
      </w:tblGrid>
      <w:tr w:rsidR="00690A5A" w:rsidTr="00F17452">
        <w:tc>
          <w:tcPr>
            <w:tcW w:w="6408" w:type="dxa"/>
            <w:gridSpan w:val="9"/>
          </w:tcPr>
          <w:p w:rsidR="00690A5A" w:rsidRPr="00DF50B6" w:rsidRDefault="00690A5A" w:rsidP="006600DA">
            <w:pPr>
              <w:pStyle w:val="Heading3"/>
              <w:rPr>
                <w:sz w:val="32"/>
                <w:szCs w:val="32"/>
              </w:rPr>
            </w:pPr>
            <w:bookmarkStart w:id="488" w:name="_Toc412107685"/>
            <w:r w:rsidRPr="00DF50B6">
              <w:t>MPC correlation</w:t>
            </w:r>
            <w:r w:rsidRPr="00DF50B6">
              <w:rPr>
                <w:sz w:val="32"/>
                <w:szCs w:val="32"/>
              </w:rPr>
              <w:t xml:space="preserve"> </w:t>
            </w:r>
            <w:r w:rsidRPr="00DF50B6">
              <w:t>(8H Max, Daily, Hourly)</w:t>
            </w:r>
            <w:bookmarkEnd w:id="488"/>
          </w:p>
        </w:tc>
        <w:tc>
          <w:tcPr>
            <w:tcW w:w="2835" w:type="dxa"/>
            <w:gridSpan w:val="6"/>
            <w:vAlign w:val="center"/>
          </w:tcPr>
          <w:p w:rsidR="00690A5A" w:rsidRPr="006E5989" w:rsidRDefault="00690A5A" w:rsidP="006E5989">
            <w:pPr>
              <w:jc w:val="center"/>
              <w:rPr>
                <w:sz w:val="28"/>
                <w:szCs w:val="28"/>
              </w:rPr>
            </w:pPr>
            <w:r w:rsidRPr="006E5989">
              <w:rPr>
                <w:i/>
                <w:sz w:val="36"/>
                <w:szCs w:val="36"/>
              </w:rPr>
              <w:t>15,16</w:t>
            </w:r>
            <w:r>
              <w:rPr>
                <w:i/>
                <w:sz w:val="36"/>
                <w:szCs w:val="36"/>
              </w:rPr>
              <w:t>,78</w:t>
            </w:r>
          </w:p>
        </w:tc>
      </w:tr>
      <w:tr w:rsidR="00690A5A" w:rsidTr="0095025B">
        <w:tc>
          <w:tcPr>
            <w:tcW w:w="9243" w:type="dxa"/>
            <w:gridSpan w:val="15"/>
            <w:shd w:val="clear" w:color="auto" w:fill="D9D9D9"/>
          </w:tcPr>
          <w:p w:rsidR="00690A5A" w:rsidRDefault="00690A5A" w:rsidP="003B6E5B"/>
        </w:tc>
      </w:tr>
      <w:tr w:rsidR="00690A5A" w:rsidTr="00F17452">
        <w:trPr>
          <w:trHeight w:val="283"/>
        </w:trPr>
        <w:tc>
          <w:tcPr>
            <w:tcW w:w="6408" w:type="dxa"/>
            <w:gridSpan w:val="9"/>
            <w:vMerge w:val="restart"/>
          </w:tcPr>
          <w:p w:rsidR="00690A5A" w:rsidRDefault="00F17452" w:rsidP="006E5989">
            <w:pPr>
              <w:jc w:val="center"/>
            </w:pPr>
            <w:r>
              <w:rPr>
                <w:noProof/>
              </w:rPr>
              <w:drawing>
                <wp:inline distT="0" distB="0" distL="0" distR="0" wp14:anchorId="4CA41CAA" wp14:editId="4EEC7C4D">
                  <wp:extent cx="3840480" cy="3052792"/>
                  <wp:effectExtent l="0" t="0" r="7620" b="0"/>
                  <wp:docPr id="23" name="Picture 23" descr="F:\DELTA\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DELTA\S2.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40480" cy="3052792"/>
                          </a:xfrm>
                          <a:prstGeom prst="rect">
                            <a:avLst/>
                          </a:prstGeom>
                          <a:noFill/>
                          <a:ln>
                            <a:noFill/>
                          </a:ln>
                        </pic:spPr>
                      </pic:pic>
                    </a:graphicData>
                  </a:graphic>
                </wp:inline>
              </w:drawing>
            </w:r>
          </w:p>
        </w:tc>
        <w:tc>
          <w:tcPr>
            <w:tcW w:w="1371" w:type="dxa"/>
            <w:gridSpan w:val="3"/>
          </w:tcPr>
          <w:p w:rsidR="00690A5A" w:rsidRPr="006E5989" w:rsidRDefault="00690A5A" w:rsidP="003B6E5B">
            <w:pPr>
              <w:rPr>
                <w:b/>
              </w:rPr>
            </w:pPr>
            <w:r w:rsidRPr="006E5989">
              <w:rPr>
                <w:b/>
              </w:rPr>
              <w:t>X axis</w:t>
            </w:r>
          </w:p>
        </w:tc>
        <w:tc>
          <w:tcPr>
            <w:tcW w:w="1464"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Y axis</w:t>
            </w:r>
          </w:p>
        </w:tc>
        <w:tc>
          <w:tcPr>
            <w:tcW w:w="1464" w:type="dxa"/>
            <w:gridSpan w:val="3"/>
          </w:tcPr>
          <w:p w:rsidR="00690A5A" w:rsidRDefault="00690A5A" w:rsidP="003B6E5B">
            <w:r>
              <w:t>R</w:t>
            </w:r>
          </w:p>
        </w:tc>
      </w:tr>
      <w:tr w:rsidR="00690A5A" w:rsidTr="00F17452">
        <w:trPr>
          <w:trHeight w:val="57"/>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Parameters</w:t>
            </w:r>
          </w:p>
        </w:tc>
        <w:tc>
          <w:tcPr>
            <w:tcW w:w="1464" w:type="dxa"/>
            <w:gridSpan w:val="3"/>
          </w:tcPr>
          <w:p w:rsidR="00690A5A" w:rsidRDefault="00690A5A" w:rsidP="003B6E5B">
            <w:r>
              <w:t>O3, PM10, NO2</w:t>
            </w:r>
          </w:p>
        </w:tc>
      </w:tr>
      <w:tr w:rsidR="00690A5A" w:rsidTr="00F17452">
        <w:trPr>
          <w:trHeight w:val="11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464" w:type="dxa"/>
            <w:gridSpan w:val="3"/>
            <w:vMerge w:val="restart"/>
            <w:vAlign w:val="center"/>
          </w:tcPr>
          <w:p w:rsidR="00690A5A" w:rsidRDefault="00690A5A" w:rsidP="00F826F1">
            <w:r>
              <w:t>See MQO below</w:t>
            </w: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Daily Stats</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Season</w:t>
            </w:r>
          </w:p>
        </w:tc>
        <w:tc>
          <w:tcPr>
            <w:tcW w:w="1464" w:type="dxa"/>
            <w:gridSpan w:val="3"/>
            <w:vMerge/>
          </w:tcPr>
          <w:p w:rsidR="00690A5A" w:rsidRDefault="00690A5A" w:rsidP="003B6E5B"/>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Day</w:t>
            </w:r>
          </w:p>
        </w:tc>
        <w:tc>
          <w:tcPr>
            <w:tcW w:w="1464" w:type="dxa"/>
            <w:gridSpan w:val="3"/>
            <w:vMerge/>
          </w:tcPr>
          <w:p w:rsidR="00690A5A" w:rsidRDefault="00690A5A" w:rsidP="003B6E5B"/>
        </w:tc>
      </w:tr>
      <w:tr w:rsidR="00690A5A" w:rsidTr="00F17452">
        <w:trPr>
          <w:trHeight w:val="203"/>
        </w:trPr>
        <w:tc>
          <w:tcPr>
            <w:tcW w:w="6408" w:type="dxa"/>
            <w:gridSpan w:val="9"/>
            <w:vMerge/>
          </w:tcPr>
          <w:p w:rsidR="00690A5A" w:rsidRDefault="00690A5A" w:rsidP="003B6E5B"/>
        </w:tc>
        <w:tc>
          <w:tcPr>
            <w:tcW w:w="2835" w:type="dxa"/>
            <w:gridSpan w:val="6"/>
            <w:shd w:val="clear" w:color="auto" w:fill="D9D9D9"/>
          </w:tcPr>
          <w:p w:rsidR="00690A5A" w:rsidRPr="006E5989" w:rsidRDefault="00690A5A" w:rsidP="003B6E5B">
            <w:pPr>
              <w:rPr>
                <w:b/>
                <w:sz w:val="16"/>
                <w:szCs w:val="16"/>
              </w:rPr>
            </w:pPr>
          </w:p>
        </w:tc>
      </w:tr>
      <w:tr w:rsidR="00690A5A" w:rsidTr="00F17452">
        <w:trPr>
          <w:trHeight w:val="283"/>
        </w:trPr>
        <w:tc>
          <w:tcPr>
            <w:tcW w:w="6408" w:type="dxa"/>
            <w:gridSpan w:val="9"/>
            <w:vMerge/>
          </w:tcPr>
          <w:p w:rsidR="00690A5A" w:rsidRDefault="00690A5A" w:rsidP="003B6E5B"/>
        </w:tc>
        <w:tc>
          <w:tcPr>
            <w:tcW w:w="1371" w:type="dxa"/>
            <w:gridSpan w:val="3"/>
          </w:tcPr>
          <w:p w:rsidR="00690A5A" w:rsidRPr="006E5989" w:rsidRDefault="00690A5A" w:rsidP="003B6E5B">
            <w:pPr>
              <w:rPr>
                <w:b/>
              </w:rPr>
            </w:pPr>
            <w:r w:rsidRPr="006E5989">
              <w:rPr>
                <w:b/>
              </w:rPr>
              <w:t>Threshold</w:t>
            </w:r>
          </w:p>
        </w:tc>
        <w:tc>
          <w:tcPr>
            <w:tcW w:w="1464" w:type="dxa"/>
            <w:gridSpan w:val="3"/>
          </w:tcPr>
          <w:p w:rsidR="00690A5A" w:rsidRDefault="00690A5A" w:rsidP="003B6E5B">
            <w:r>
              <w:t>N\A</w:t>
            </w:r>
          </w:p>
        </w:tc>
      </w:tr>
      <w:tr w:rsidR="00690A5A" w:rsidTr="00F17452">
        <w:trPr>
          <w:trHeight w:val="750"/>
        </w:trPr>
        <w:tc>
          <w:tcPr>
            <w:tcW w:w="6408" w:type="dxa"/>
            <w:gridSpan w:val="9"/>
            <w:vMerge/>
          </w:tcPr>
          <w:p w:rsidR="00690A5A" w:rsidRDefault="00690A5A" w:rsidP="003B6E5B"/>
        </w:tc>
        <w:tc>
          <w:tcPr>
            <w:tcW w:w="2835" w:type="dxa"/>
            <w:gridSpan w:val="6"/>
            <w:shd w:val="clear" w:color="auto" w:fill="D9D9D9"/>
          </w:tcPr>
          <w:p w:rsidR="00690A5A" w:rsidRDefault="00690A5A" w:rsidP="003B6E5B"/>
        </w:tc>
      </w:tr>
      <w:tr w:rsidR="00690A5A" w:rsidTr="00F17452">
        <w:trPr>
          <w:cantSplit/>
          <w:trHeight w:val="1543"/>
        </w:trPr>
        <w:tc>
          <w:tcPr>
            <w:tcW w:w="829" w:type="dxa"/>
            <w:shd w:val="clear" w:color="auto" w:fill="8DB3E2"/>
            <w:textDirection w:val="btLr"/>
          </w:tcPr>
          <w:p w:rsidR="00690A5A" w:rsidRDefault="00690A5A" w:rsidP="006E5989">
            <w:pPr>
              <w:ind w:left="113" w:right="113"/>
              <w:jc w:val="center"/>
            </w:pPr>
            <w:r>
              <w:t>Description</w:t>
            </w:r>
          </w:p>
        </w:tc>
        <w:tc>
          <w:tcPr>
            <w:tcW w:w="8414" w:type="dxa"/>
            <w:gridSpan w:val="14"/>
          </w:tcPr>
          <w:p w:rsidR="00690A5A" w:rsidRDefault="00690A5A" w:rsidP="003B6E5B">
            <w: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690A5A" w:rsidRDefault="00690A5A" w:rsidP="003B6E5B"/>
        </w:tc>
      </w:tr>
      <w:tr w:rsidR="00690A5A" w:rsidTr="0095025B">
        <w:trPr>
          <w:cantSplit/>
          <w:trHeight w:val="254"/>
        </w:trPr>
        <w:tc>
          <w:tcPr>
            <w:tcW w:w="9243" w:type="dxa"/>
            <w:gridSpan w:val="15"/>
            <w:shd w:val="clear" w:color="auto" w:fill="7F7F7F"/>
            <w:textDirection w:val="btLr"/>
          </w:tcPr>
          <w:p w:rsidR="00690A5A" w:rsidRDefault="00690A5A" w:rsidP="003B6E5B"/>
        </w:tc>
      </w:tr>
      <w:tr w:rsidR="00690A5A" w:rsidTr="00F17452">
        <w:trPr>
          <w:cantSplit/>
          <w:trHeight w:val="231"/>
        </w:trPr>
        <w:tc>
          <w:tcPr>
            <w:tcW w:w="829" w:type="dxa"/>
            <w:vMerge w:val="restart"/>
            <w:shd w:val="clear" w:color="auto" w:fill="8DB3E2"/>
            <w:textDirection w:val="btLr"/>
          </w:tcPr>
          <w:p w:rsidR="00690A5A" w:rsidRDefault="00690A5A" w:rsidP="006E5989">
            <w:pPr>
              <w:ind w:left="113" w:right="113"/>
              <w:jc w:val="center"/>
            </w:pPr>
            <w:r>
              <w:t>MQO</w:t>
            </w:r>
          </w:p>
        </w:tc>
        <w:tc>
          <w:tcPr>
            <w:tcW w:w="8414" w:type="dxa"/>
            <w:gridSpan w:val="14"/>
          </w:tcPr>
          <w:p w:rsidR="00690A5A" w:rsidRDefault="00690A5A" w:rsidP="00F17452">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F17452" w:rsidRPr="00A1515C" w:rsidRDefault="00F17452" w:rsidP="00F17452"/>
        </w:tc>
      </w:tr>
      <w:tr w:rsidR="00690A5A" w:rsidTr="00F17452">
        <w:trPr>
          <w:cantSplit/>
          <w:trHeight w:val="230"/>
        </w:trPr>
        <w:tc>
          <w:tcPr>
            <w:tcW w:w="829" w:type="dxa"/>
            <w:vMerge/>
            <w:shd w:val="clear" w:color="auto" w:fill="8DB3E2"/>
            <w:textDirection w:val="btLr"/>
          </w:tcPr>
          <w:p w:rsidR="00690A5A" w:rsidRDefault="00690A5A" w:rsidP="006E5989">
            <w:pPr>
              <w:ind w:left="113" w:right="113"/>
              <w:jc w:val="center"/>
            </w:pPr>
          </w:p>
        </w:tc>
        <w:tc>
          <w:tcPr>
            <w:tcW w:w="8414" w:type="dxa"/>
            <w:gridSpan w:val="14"/>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17452">
        <w:trPr>
          <w:cantSplit/>
          <w:trHeight w:val="231"/>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Pr="006E5989" w:rsidRDefault="00690A5A" w:rsidP="003B6E5B">
            <w:pPr>
              <w:rPr>
                <w:i/>
              </w:rPr>
            </w:pPr>
            <w:r w:rsidRPr="006E5989">
              <w:rPr>
                <w:i/>
              </w:rPr>
              <w:t>Parameter</w:t>
            </w:r>
          </w:p>
        </w:tc>
        <w:tc>
          <w:tcPr>
            <w:tcW w:w="2282"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023" w:type="dxa"/>
            <w:gridSpan w:val="2"/>
          </w:tcPr>
          <w:p w:rsidR="00690A5A" w:rsidRPr="006E5989" w:rsidRDefault="00690A5A" w:rsidP="003B6E5B">
            <w:pPr>
              <w:rPr>
                <w:i/>
              </w:rPr>
            </w:pPr>
            <w:r w:rsidRPr="006E5989">
              <w:rPr>
                <w:i/>
              </w:rPr>
              <w:t>Daily Stats</w:t>
            </w:r>
          </w:p>
        </w:tc>
        <w:tc>
          <w:tcPr>
            <w:tcW w:w="1145" w:type="dxa"/>
          </w:tcPr>
          <w:p w:rsidR="00690A5A" w:rsidRPr="006E5989" w:rsidRDefault="00690A5A" w:rsidP="003B6E5B">
            <w:pPr>
              <w:rPr>
                <w:i/>
              </w:rPr>
            </w:pPr>
            <w:r w:rsidRPr="006E5989">
              <w:rPr>
                <w:i/>
              </w:rPr>
              <w:t>Season</w:t>
            </w:r>
          </w:p>
        </w:tc>
        <w:tc>
          <w:tcPr>
            <w:tcW w:w="842" w:type="dxa"/>
            <w:gridSpan w:val="3"/>
          </w:tcPr>
          <w:p w:rsidR="00690A5A" w:rsidRPr="006E5989" w:rsidRDefault="00690A5A" w:rsidP="003B6E5B">
            <w:pPr>
              <w:rPr>
                <w:i/>
              </w:rPr>
            </w:pPr>
            <w:r w:rsidRPr="006E5989">
              <w:rPr>
                <w:i/>
              </w:rPr>
              <w:t>Day</w:t>
            </w:r>
          </w:p>
        </w:tc>
        <w:tc>
          <w:tcPr>
            <w:tcW w:w="823" w:type="dxa"/>
          </w:tcPr>
          <w:p w:rsidR="00690A5A" w:rsidRPr="006E5989" w:rsidRDefault="00690A5A" w:rsidP="003B6E5B">
            <w:pPr>
              <w:rPr>
                <w:i/>
              </w:rPr>
            </w:pPr>
            <w:r w:rsidRPr="006E5989">
              <w:rPr>
                <w:i/>
              </w:rPr>
              <w:t>Group</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O3</w:t>
            </w:r>
          </w:p>
        </w:tc>
        <w:tc>
          <w:tcPr>
            <w:tcW w:w="2282" w:type="dxa"/>
            <w:gridSpan w:val="4"/>
          </w:tcPr>
          <w:p w:rsidR="00690A5A" w:rsidRDefault="00690A5A" w:rsidP="003B6E5B">
            <w:r>
              <w:t>8H</w:t>
            </w:r>
          </w:p>
        </w:tc>
        <w:tc>
          <w:tcPr>
            <w:tcW w:w="1023" w:type="dxa"/>
            <w:gridSpan w:val="2"/>
          </w:tcPr>
          <w:p w:rsidR="00690A5A" w:rsidRDefault="00690A5A" w:rsidP="003B6E5B">
            <w:r>
              <w:t>Max</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NO2</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PM10</w:t>
            </w:r>
          </w:p>
        </w:tc>
        <w:tc>
          <w:tcPr>
            <w:tcW w:w="2282" w:type="dxa"/>
            <w:gridSpan w:val="4"/>
          </w:tcPr>
          <w:p w:rsidR="00690A5A" w:rsidRDefault="00690A5A" w:rsidP="003B6E5B">
            <w:r>
              <w:t>Preserve</w:t>
            </w:r>
          </w:p>
        </w:tc>
        <w:tc>
          <w:tcPr>
            <w:tcW w:w="1023" w:type="dxa"/>
            <w:gridSpan w:val="2"/>
          </w:tcPr>
          <w:p w:rsidR="00690A5A" w:rsidRDefault="00690A5A" w:rsidP="003B6E5B">
            <w:r>
              <w:t>Mean</w:t>
            </w:r>
          </w:p>
        </w:tc>
        <w:tc>
          <w:tcPr>
            <w:tcW w:w="1145" w:type="dxa"/>
          </w:tcPr>
          <w:p w:rsidR="00690A5A" w:rsidRDefault="00690A5A" w:rsidP="003B6E5B">
            <w:r>
              <w:t>Free</w:t>
            </w:r>
          </w:p>
        </w:tc>
        <w:tc>
          <w:tcPr>
            <w:tcW w:w="842" w:type="dxa"/>
            <w:gridSpan w:val="3"/>
          </w:tcPr>
          <w:p w:rsidR="00690A5A" w:rsidRDefault="00690A5A" w:rsidP="003B6E5B">
            <w:r>
              <w:t>N/A</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A14D85" w:rsidRDefault="00A14D85" w:rsidP="006E5989">
            <w:pPr>
              <w:ind w:left="113" w:right="113"/>
              <w:jc w:val="center"/>
            </w:pPr>
          </w:p>
        </w:tc>
        <w:tc>
          <w:tcPr>
            <w:tcW w:w="2299" w:type="dxa"/>
            <w:gridSpan w:val="3"/>
          </w:tcPr>
          <w:p w:rsidR="00A14D85" w:rsidRDefault="00A14D85" w:rsidP="003B6E5B">
            <w:r>
              <w:t>PM25</w:t>
            </w:r>
          </w:p>
        </w:tc>
        <w:tc>
          <w:tcPr>
            <w:tcW w:w="2282" w:type="dxa"/>
            <w:gridSpan w:val="4"/>
          </w:tcPr>
          <w:p w:rsidR="00A14D85" w:rsidRDefault="00A14D85" w:rsidP="003B6E5B">
            <w:r>
              <w:t>Preserve</w:t>
            </w:r>
          </w:p>
        </w:tc>
        <w:tc>
          <w:tcPr>
            <w:tcW w:w="1023" w:type="dxa"/>
            <w:gridSpan w:val="2"/>
          </w:tcPr>
          <w:p w:rsidR="00A14D85" w:rsidRDefault="00A14D85" w:rsidP="003B6E5B">
            <w:r>
              <w:t>Mean</w:t>
            </w:r>
          </w:p>
        </w:tc>
        <w:tc>
          <w:tcPr>
            <w:tcW w:w="1145" w:type="dxa"/>
          </w:tcPr>
          <w:p w:rsidR="00A14D85" w:rsidRDefault="00A14D85" w:rsidP="003B6E5B">
            <w:r>
              <w:t>Free</w:t>
            </w:r>
          </w:p>
        </w:tc>
        <w:tc>
          <w:tcPr>
            <w:tcW w:w="842" w:type="dxa"/>
            <w:gridSpan w:val="3"/>
          </w:tcPr>
          <w:p w:rsidR="00A14D85" w:rsidRDefault="00A14D85" w:rsidP="003B6E5B">
            <w:r>
              <w:t>N/A</w:t>
            </w:r>
          </w:p>
        </w:tc>
        <w:tc>
          <w:tcPr>
            <w:tcW w:w="823" w:type="dxa"/>
          </w:tcPr>
          <w:p w:rsidR="00A14D85" w:rsidRDefault="00A14D85"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WS</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F17452" w:rsidTr="00F17452">
        <w:trPr>
          <w:cantSplit/>
          <w:trHeight w:val="69"/>
        </w:trPr>
        <w:tc>
          <w:tcPr>
            <w:tcW w:w="829" w:type="dxa"/>
            <w:vMerge/>
            <w:shd w:val="clear" w:color="auto" w:fill="8DB3E2"/>
            <w:textDirection w:val="btLr"/>
          </w:tcPr>
          <w:p w:rsidR="00690A5A" w:rsidRDefault="00690A5A" w:rsidP="006E5989">
            <w:pPr>
              <w:ind w:left="113" w:right="113"/>
              <w:jc w:val="center"/>
            </w:pPr>
          </w:p>
        </w:tc>
        <w:tc>
          <w:tcPr>
            <w:tcW w:w="2299" w:type="dxa"/>
            <w:gridSpan w:val="3"/>
          </w:tcPr>
          <w:p w:rsidR="00690A5A" w:rsidRDefault="00690A5A" w:rsidP="003B6E5B">
            <w:r>
              <w:t>TEMP</w:t>
            </w:r>
          </w:p>
        </w:tc>
        <w:tc>
          <w:tcPr>
            <w:tcW w:w="2282" w:type="dxa"/>
            <w:gridSpan w:val="4"/>
          </w:tcPr>
          <w:p w:rsidR="00690A5A" w:rsidRDefault="00690A5A" w:rsidP="003B6E5B">
            <w:r>
              <w:t>Preserve</w:t>
            </w:r>
          </w:p>
        </w:tc>
        <w:tc>
          <w:tcPr>
            <w:tcW w:w="1023" w:type="dxa"/>
            <w:gridSpan w:val="2"/>
          </w:tcPr>
          <w:p w:rsidR="00690A5A" w:rsidRDefault="00690A5A" w:rsidP="003B6E5B">
            <w:r>
              <w:t>Preserve</w:t>
            </w:r>
          </w:p>
        </w:tc>
        <w:tc>
          <w:tcPr>
            <w:tcW w:w="1145" w:type="dxa"/>
          </w:tcPr>
          <w:p w:rsidR="00690A5A" w:rsidRDefault="00690A5A" w:rsidP="003B6E5B">
            <w:r>
              <w:t>Free</w:t>
            </w:r>
          </w:p>
        </w:tc>
        <w:tc>
          <w:tcPr>
            <w:tcW w:w="842" w:type="dxa"/>
            <w:gridSpan w:val="3"/>
          </w:tcPr>
          <w:p w:rsidR="00690A5A" w:rsidRDefault="00690A5A" w:rsidP="003B6E5B">
            <w:r>
              <w:t>Free</w:t>
            </w:r>
          </w:p>
        </w:tc>
        <w:tc>
          <w:tcPr>
            <w:tcW w:w="823" w:type="dxa"/>
          </w:tcPr>
          <w:p w:rsidR="00690A5A" w:rsidRDefault="00690A5A" w:rsidP="003B6E5B">
            <w:r>
              <w:t>90%</w:t>
            </w:r>
          </w:p>
        </w:tc>
      </w:tr>
      <w:tr w:rsidR="00690A5A" w:rsidTr="0095025B">
        <w:trPr>
          <w:cantSplit/>
          <w:trHeight w:val="209"/>
        </w:trPr>
        <w:tc>
          <w:tcPr>
            <w:tcW w:w="9243" w:type="dxa"/>
            <w:gridSpan w:val="15"/>
            <w:shd w:val="clear" w:color="auto" w:fill="7F7F7F"/>
            <w:textDirection w:val="btLr"/>
          </w:tcPr>
          <w:p w:rsidR="00690A5A" w:rsidRPr="006E5989" w:rsidRDefault="00690A5A" w:rsidP="003B6E5B">
            <w:pPr>
              <w:rPr>
                <w:sz w:val="16"/>
                <w:szCs w:val="16"/>
              </w:rPr>
            </w:pPr>
          </w:p>
        </w:tc>
      </w:tr>
      <w:tr w:rsidR="00F17452" w:rsidTr="00F17452">
        <w:trPr>
          <w:cantSplit/>
          <w:trHeight w:val="438"/>
        </w:trPr>
        <w:tc>
          <w:tcPr>
            <w:tcW w:w="829" w:type="dxa"/>
            <w:vMerge w:val="restart"/>
            <w:shd w:val="clear" w:color="auto" w:fill="8DB3E2"/>
            <w:textDirection w:val="btLr"/>
          </w:tcPr>
          <w:p w:rsidR="00690A5A" w:rsidRDefault="00690A5A" w:rsidP="006E5989">
            <w:pPr>
              <w:ind w:left="113" w:right="113"/>
              <w:jc w:val="center"/>
            </w:pPr>
            <w:r>
              <w:t>Options</w:t>
            </w:r>
          </w:p>
        </w:tc>
        <w:tc>
          <w:tcPr>
            <w:tcW w:w="870" w:type="dxa"/>
          </w:tcPr>
          <w:p w:rsidR="00690A5A" w:rsidRPr="009E6F27" w:rsidRDefault="00690A5A" w:rsidP="006E5989">
            <w:pPr>
              <w:jc w:val="center"/>
            </w:pPr>
            <w:r w:rsidRPr="006E5989">
              <w:rPr>
                <w:b/>
              </w:rPr>
              <w:t>O</w:t>
            </w:r>
            <w:r w:rsidRPr="009E6F27">
              <w:t>BS</w:t>
            </w:r>
          </w:p>
        </w:tc>
        <w:tc>
          <w:tcPr>
            <w:tcW w:w="985" w:type="dxa"/>
          </w:tcPr>
          <w:p w:rsidR="00690A5A" w:rsidRPr="009E6F27" w:rsidRDefault="00690A5A" w:rsidP="006E5989">
            <w:pPr>
              <w:jc w:val="center"/>
            </w:pPr>
            <w:r w:rsidRPr="006E5989">
              <w:rPr>
                <w:b/>
              </w:rPr>
              <w:t>M</w:t>
            </w:r>
            <w:r w:rsidRPr="009E6F27">
              <w:t>OD</w:t>
            </w:r>
          </w:p>
        </w:tc>
        <w:tc>
          <w:tcPr>
            <w:tcW w:w="688" w:type="dxa"/>
            <w:gridSpan w:val="2"/>
          </w:tcPr>
          <w:p w:rsidR="00690A5A" w:rsidRPr="009E6F27" w:rsidRDefault="00690A5A" w:rsidP="006E5989">
            <w:pPr>
              <w:jc w:val="center"/>
            </w:pPr>
            <w:r w:rsidRPr="006E5989">
              <w:rPr>
                <w:b/>
              </w:rPr>
              <w:t>P</w:t>
            </w:r>
            <w:r w:rsidRPr="009E6F27">
              <w:t>AR</w:t>
            </w:r>
          </w:p>
        </w:tc>
        <w:tc>
          <w:tcPr>
            <w:tcW w:w="1035" w:type="dxa"/>
          </w:tcPr>
          <w:p w:rsidR="00690A5A" w:rsidRPr="009E6F27" w:rsidRDefault="00690A5A" w:rsidP="006E5989">
            <w:pPr>
              <w:jc w:val="center"/>
            </w:pPr>
            <w:r w:rsidRPr="006E5989">
              <w:rPr>
                <w:b/>
              </w:rPr>
              <w:t>S</w:t>
            </w:r>
            <w:r w:rsidRPr="009E6F27">
              <w:t>CEN</w:t>
            </w:r>
          </w:p>
        </w:tc>
        <w:tc>
          <w:tcPr>
            <w:tcW w:w="952" w:type="dxa"/>
          </w:tcPr>
          <w:p w:rsidR="00690A5A" w:rsidRDefault="00690A5A" w:rsidP="006E5989">
            <w:pPr>
              <w:jc w:val="center"/>
            </w:pPr>
            <w:r>
              <w:t>Other</w:t>
            </w:r>
          </w:p>
        </w:tc>
        <w:tc>
          <w:tcPr>
            <w:tcW w:w="1049" w:type="dxa"/>
            <w:gridSpan w:val="2"/>
            <w:shd w:val="clear" w:color="auto" w:fill="BFBFBF"/>
          </w:tcPr>
          <w:p w:rsidR="00690A5A" w:rsidRDefault="00690A5A" w:rsidP="006E5989">
            <w:pPr>
              <w:jc w:val="center"/>
            </w:pPr>
          </w:p>
        </w:tc>
        <w:tc>
          <w:tcPr>
            <w:tcW w:w="1383" w:type="dxa"/>
            <w:gridSpan w:val="4"/>
          </w:tcPr>
          <w:p w:rsidR="00690A5A" w:rsidRDefault="00690A5A" w:rsidP="006E5989">
            <w:pPr>
              <w:jc w:val="center"/>
            </w:pPr>
            <w:r>
              <w:t>Single</w:t>
            </w:r>
          </w:p>
          <w:p w:rsidR="00690A5A" w:rsidRDefault="00690A5A" w:rsidP="006E5989">
            <w:pPr>
              <w:jc w:val="center"/>
            </w:pPr>
            <w:r>
              <w:t>mode</w:t>
            </w:r>
          </w:p>
        </w:tc>
        <w:tc>
          <w:tcPr>
            <w:tcW w:w="1452" w:type="dxa"/>
            <w:gridSpan w:val="2"/>
          </w:tcPr>
          <w:p w:rsidR="00690A5A" w:rsidRDefault="00690A5A" w:rsidP="006E5989">
            <w:pPr>
              <w:jc w:val="center"/>
            </w:pPr>
            <w:r>
              <w:t>Group</w:t>
            </w:r>
          </w:p>
          <w:p w:rsidR="00690A5A" w:rsidRDefault="00690A5A" w:rsidP="006E5989">
            <w:pPr>
              <w:jc w:val="center"/>
            </w:pPr>
            <w:r>
              <w:t>mode</w:t>
            </w:r>
          </w:p>
        </w:tc>
      </w:tr>
      <w:tr w:rsidR="00F17452" w:rsidTr="00F17452">
        <w:trPr>
          <w:cantSplit/>
          <w:trHeight w:val="516"/>
        </w:trPr>
        <w:tc>
          <w:tcPr>
            <w:tcW w:w="829" w:type="dxa"/>
            <w:vMerge/>
            <w:shd w:val="clear" w:color="auto" w:fill="8DB3E2"/>
            <w:textDirection w:val="btLr"/>
          </w:tcPr>
          <w:p w:rsidR="00690A5A" w:rsidRDefault="00690A5A" w:rsidP="006E5989">
            <w:pPr>
              <w:ind w:left="113" w:right="113"/>
            </w:pPr>
          </w:p>
        </w:tc>
        <w:tc>
          <w:tcPr>
            <w:tcW w:w="870" w:type="dxa"/>
            <w:vAlign w:val="center"/>
          </w:tcPr>
          <w:p w:rsidR="00690A5A" w:rsidRDefault="00690A5A" w:rsidP="006E5989">
            <w:pPr>
              <w:jc w:val="center"/>
            </w:pPr>
            <w:r>
              <w:t>X</w:t>
            </w:r>
          </w:p>
        </w:tc>
        <w:tc>
          <w:tcPr>
            <w:tcW w:w="985" w:type="dxa"/>
            <w:vAlign w:val="center"/>
          </w:tcPr>
          <w:p w:rsidR="00690A5A" w:rsidRDefault="00690A5A" w:rsidP="006E5989">
            <w:pPr>
              <w:jc w:val="center"/>
            </w:pPr>
            <w:r>
              <w:t>X</w:t>
            </w:r>
          </w:p>
        </w:tc>
        <w:tc>
          <w:tcPr>
            <w:tcW w:w="688" w:type="dxa"/>
            <w:gridSpan w:val="2"/>
            <w:vAlign w:val="center"/>
          </w:tcPr>
          <w:p w:rsidR="00690A5A" w:rsidRDefault="00690A5A" w:rsidP="006E5989">
            <w:pPr>
              <w:jc w:val="center"/>
            </w:pPr>
          </w:p>
        </w:tc>
        <w:tc>
          <w:tcPr>
            <w:tcW w:w="1035" w:type="dxa"/>
            <w:vAlign w:val="center"/>
          </w:tcPr>
          <w:p w:rsidR="00690A5A" w:rsidRDefault="00690A5A" w:rsidP="006E5989">
            <w:pPr>
              <w:jc w:val="center"/>
            </w:pPr>
          </w:p>
        </w:tc>
        <w:tc>
          <w:tcPr>
            <w:tcW w:w="952" w:type="dxa"/>
            <w:vAlign w:val="center"/>
          </w:tcPr>
          <w:p w:rsidR="00690A5A" w:rsidRDefault="00690A5A" w:rsidP="006E5989">
            <w:pPr>
              <w:jc w:val="center"/>
            </w:pPr>
            <w:r>
              <w:t>M-O</w:t>
            </w:r>
          </w:p>
        </w:tc>
        <w:tc>
          <w:tcPr>
            <w:tcW w:w="1049" w:type="dxa"/>
            <w:gridSpan w:val="2"/>
            <w:shd w:val="clear" w:color="auto" w:fill="BFBFBF"/>
            <w:vAlign w:val="center"/>
          </w:tcPr>
          <w:p w:rsidR="00690A5A" w:rsidRDefault="00690A5A" w:rsidP="006E5989">
            <w:pPr>
              <w:jc w:val="center"/>
            </w:pPr>
          </w:p>
        </w:tc>
        <w:tc>
          <w:tcPr>
            <w:tcW w:w="1383" w:type="dxa"/>
            <w:gridSpan w:val="4"/>
            <w:vAlign w:val="center"/>
          </w:tcPr>
          <w:p w:rsidR="00690A5A" w:rsidRDefault="00690A5A" w:rsidP="006E5989">
            <w:pPr>
              <w:jc w:val="center"/>
            </w:pPr>
            <w:r>
              <w:t>YES</w:t>
            </w:r>
          </w:p>
        </w:tc>
        <w:tc>
          <w:tcPr>
            <w:tcW w:w="1452"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sidP="003B6E5B">
      <w:pPr>
        <w:rPr>
          <w:sz w:val="22"/>
          <w:szCs w:val="22"/>
          <w:lang w:val="en-GB"/>
        </w:rPr>
      </w:pPr>
      <w:r>
        <w:rPr>
          <w:sz w:val="22"/>
          <w:szCs w:val="22"/>
          <w:lang w:val="en-GB"/>
        </w:rPr>
        <w:br w:type="page"/>
      </w:r>
    </w:p>
    <w:p w:rsidR="00690A5A" w:rsidRDefault="00690A5A" w:rsidP="003B6E5B">
      <w:pPr>
        <w:rPr>
          <w:sz w:val="22"/>
          <w:szCs w:val="22"/>
          <w:lang w:val="en-GB"/>
        </w:rPr>
      </w:pPr>
    </w:p>
    <w:p w:rsidR="00690A5A" w:rsidRDefault="00690A5A" w:rsidP="003B6E5B">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51"/>
        <w:gridCol w:w="245"/>
        <w:gridCol w:w="830"/>
        <w:gridCol w:w="763"/>
        <w:gridCol w:w="67"/>
        <w:gridCol w:w="1530"/>
        <w:gridCol w:w="19"/>
        <w:gridCol w:w="1383"/>
        <w:gridCol w:w="106"/>
        <w:gridCol w:w="696"/>
        <w:gridCol w:w="843"/>
      </w:tblGrid>
      <w:tr w:rsidR="00690A5A" w:rsidTr="00F925C4">
        <w:tc>
          <w:tcPr>
            <w:tcW w:w="6196" w:type="dxa"/>
            <w:gridSpan w:val="9"/>
          </w:tcPr>
          <w:p w:rsidR="00690A5A" w:rsidRPr="00DF50B6" w:rsidRDefault="00690A5A" w:rsidP="006600DA">
            <w:pPr>
              <w:pStyle w:val="Heading3"/>
              <w:rPr>
                <w:sz w:val="32"/>
                <w:szCs w:val="32"/>
              </w:rPr>
            </w:pPr>
            <w:bookmarkStart w:id="489" w:name="_Toc412107686"/>
            <w:r w:rsidRPr="00DF50B6">
              <w:t>MPC std. Dev. (8H Max, Daily, Hourly)</w:t>
            </w:r>
            <w:bookmarkEnd w:id="489"/>
          </w:p>
        </w:tc>
        <w:tc>
          <w:tcPr>
            <w:tcW w:w="3047" w:type="dxa"/>
            <w:gridSpan w:val="5"/>
            <w:vAlign w:val="center"/>
          </w:tcPr>
          <w:p w:rsidR="00690A5A" w:rsidRPr="006E5989" w:rsidRDefault="00690A5A" w:rsidP="006E5989">
            <w:pPr>
              <w:jc w:val="center"/>
              <w:rPr>
                <w:i/>
                <w:sz w:val="36"/>
                <w:szCs w:val="36"/>
              </w:rPr>
            </w:pPr>
            <w:r>
              <w:rPr>
                <w:i/>
                <w:sz w:val="36"/>
                <w:szCs w:val="36"/>
              </w:rPr>
              <w:t>25,</w:t>
            </w:r>
            <w:r w:rsidRPr="006E5989">
              <w:rPr>
                <w:i/>
                <w:sz w:val="36"/>
                <w:szCs w:val="36"/>
              </w:rPr>
              <w:t>32</w:t>
            </w:r>
            <w:r>
              <w:rPr>
                <w:i/>
                <w:sz w:val="36"/>
                <w:szCs w:val="36"/>
              </w:rPr>
              <w:t>,79</w:t>
            </w:r>
          </w:p>
        </w:tc>
      </w:tr>
      <w:tr w:rsidR="00690A5A" w:rsidTr="00F925C4">
        <w:tc>
          <w:tcPr>
            <w:tcW w:w="9243" w:type="dxa"/>
            <w:gridSpan w:val="14"/>
            <w:shd w:val="clear" w:color="auto" w:fill="D9D9D9"/>
          </w:tcPr>
          <w:p w:rsidR="00690A5A" w:rsidRDefault="00690A5A" w:rsidP="003B6E5B"/>
        </w:tc>
      </w:tr>
      <w:tr w:rsidR="00690A5A" w:rsidTr="00F925C4">
        <w:trPr>
          <w:trHeight w:val="283"/>
        </w:trPr>
        <w:tc>
          <w:tcPr>
            <w:tcW w:w="6196" w:type="dxa"/>
            <w:gridSpan w:val="9"/>
            <w:vMerge w:val="restart"/>
          </w:tcPr>
          <w:p w:rsidR="00690A5A" w:rsidRDefault="00F17452" w:rsidP="006E5989">
            <w:pPr>
              <w:jc w:val="center"/>
            </w:pPr>
            <w:r>
              <w:rPr>
                <w:noProof/>
              </w:rPr>
              <w:drawing>
                <wp:inline distT="0" distB="0" distL="0" distR="0" wp14:anchorId="616967F1" wp14:editId="23C57DD1">
                  <wp:extent cx="3749040" cy="2980106"/>
                  <wp:effectExtent l="0" t="0" r="3810" b="0"/>
                  <wp:docPr id="24" name="Picture 24" descr="F:\DELTA\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DELTA\S3.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49040" cy="2980106"/>
                          </a:xfrm>
                          <a:prstGeom prst="rect">
                            <a:avLst/>
                          </a:prstGeom>
                          <a:noFill/>
                          <a:ln>
                            <a:noFill/>
                          </a:ln>
                        </pic:spPr>
                      </pic:pic>
                    </a:graphicData>
                  </a:graphic>
                </wp:inline>
              </w:drawing>
            </w:r>
          </w:p>
        </w:tc>
        <w:tc>
          <w:tcPr>
            <w:tcW w:w="1402" w:type="dxa"/>
            <w:gridSpan w:val="2"/>
          </w:tcPr>
          <w:p w:rsidR="00690A5A" w:rsidRPr="006E5989" w:rsidRDefault="00690A5A" w:rsidP="003B6E5B">
            <w:pPr>
              <w:rPr>
                <w:b/>
              </w:rPr>
            </w:pPr>
            <w:r w:rsidRPr="006E5989">
              <w:rPr>
                <w:b/>
              </w:rPr>
              <w:t>X axis</w:t>
            </w:r>
          </w:p>
        </w:tc>
        <w:tc>
          <w:tcPr>
            <w:tcW w:w="1645" w:type="dxa"/>
            <w:gridSpan w:val="3"/>
          </w:tcPr>
          <w:p w:rsidR="00690A5A" w:rsidRDefault="00690A5A" w:rsidP="003B6E5B">
            <w:r>
              <w:t>RMS</w:t>
            </w:r>
            <w:r w:rsidRPr="006E5989">
              <w:rPr>
                <w:vertAlign w:val="subscript"/>
              </w:rPr>
              <w:t>U</w:t>
            </w:r>
            <w:r>
              <w:t>/</w:t>
            </w:r>
            <w:proofErr w:type="spellStart"/>
            <w:r>
              <w:t>σ</w:t>
            </w:r>
            <w:r w:rsidRPr="006E5989">
              <w:rPr>
                <w:vertAlign w:val="subscript"/>
              </w:rPr>
              <w:t>O</w:t>
            </w:r>
            <w:proofErr w:type="spellEnd"/>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Y axis</w:t>
            </w:r>
          </w:p>
        </w:tc>
        <w:tc>
          <w:tcPr>
            <w:tcW w:w="1645" w:type="dxa"/>
            <w:gridSpan w:val="3"/>
          </w:tcPr>
          <w:p w:rsidR="00690A5A" w:rsidRDefault="00690A5A" w:rsidP="003B6E5B">
            <w:r>
              <w:t>NMSD</w:t>
            </w:r>
          </w:p>
        </w:tc>
      </w:tr>
      <w:tr w:rsidR="00690A5A" w:rsidTr="00F925C4">
        <w:trPr>
          <w:trHeight w:val="57"/>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Parameters</w:t>
            </w:r>
          </w:p>
        </w:tc>
        <w:tc>
          <w:tcPr>
            <w:tcW w:w="1645" w:type="dxa"/>
            <w:gridSpan w:val="3"/>
          </w:tcPr>
          <w:p w:rsidR="00690A5A" w:rsidRDefault="00690A5A" w:rsidP="003B6E5B">
            <w:r>
              <w:t>O3, PM10, NO2</w:t>
            </w:r>
          </w:p>
        </w:tc>
      </w:tr>
      <w:tr w:rsidR="00690A5A" w:rsidTr="00F925C4">
        <w:trPr>
          <w:trHeight w:val="11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 xml:space="preserve">Time </w:t>
            </w:r>
            <w:proofErr w:type="spellStart"/>
            <w:r w:rsidRPr="006E5989">
              <w:rPr>
                <w:b/>
              </w:rPr>
              <w:t>Avg</w:t>
            </w:r>
            <w:proofErr w:type="spellEnd"/>
          </w:p>
        </w:tc>
        <w:tc>
          <w:tcPr>
            <w:tcW w:w="1645" w:type="dxa"/>
            <w:gridSpan w:val="3"/>
            <w:vMerge w:val="restart"/>
            <w:vAlign w:val="center"/>
          </w:tcPr>
          <w:p w:rsidR="00690A5A" w:rsidRDefault="00690A5A" w:rsidP="002C1C7B">
            <w:r>
              <w:t>See MQO below</w:t>
            </w: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Daily Stats</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Season</w:t>
            </w:r>
          </w:p>
        </w:tc>
        <w:tc>
          <w:tcPr>
            <w:tcW w:w="1645" w:type="dxa"/>
            <w:gridSpan w:val="3"/>
            <w:vMerge/>
          </w:tcPr>
          <w:p w:rsidR="00690A5A" w:rsidRDefault="00690A5A" w:rsidP="003B6E5B"/>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Day</w:t>
            </w:r>
          </w:p>
        </w:tc>
        <w:tc>
          <w:tcPr>
            <w:tcW w:w="1645" w:type="dxa"/>
            <w:gridSpan w:val="3"/>
            <w:vMerge/>
          </w:tcPr>
          <w:p w:rsidR="00690A5A" w:rsidRDefault="00690A5A" w:rsidP="003B6E5B"/>
        </w:tc>
      </w:tr>
      <w:tr w:rsidR="00690A5A" w:rsidTr="00F925C4">
        <w:trPr>
          <w:trHeight w:val="203"/>
        </w:trPr>
        <w:tc>
          <w:tcPr>
            <w:tcW w:w="6196" w:type="dxa"/>
            <w:gridSpan w:val="9"/>
            <w:vMerge/>
          </w:tcPr>
          <w:p w:rsidR="00690A5A" w:rsidRDefault="00690A5A" w:rsidP="003B6E5B"/>
        </w:tc>
        <w:tc>
          <w:tcPr>
            <w:tcW w:w="3047" w:type="dxa"/>
            <w:gridSpan w:val="5"/>
            <w:shd w:val="clear" w:color="auto" w:fill="D9D9D9"/>
          </w:tcPr>
          <w:p w:rsidR="00690A5A" w:rsidRPr="006E5989" w:rsidRDefault="00690A5A" w:rsidP="003B6E5B">
            <w:pPr>
              <w:rPr>
                <w:b/>
                <w:sz w:val="16"/>
                <w:szCs w:val="16"/>
              </w:rPr>
            </w:pPr>
          </w:p>
        </w:tc>
      </w:tr>
      <w:tr w:rsidR="00690A5A" w:rsidTr="00F925C4">
        <w:trPr>
          <w:trHeight w:val="283"/>
        </w:trPr>
        <w:tc>
          <w:tcPr>
            <w:tcW w:w="6196" w:type="dxa"/>
            <w:gridSpan w:val="9"/>
            <w:vMerge/>
          </w:tcPr>
          <w:p w:rsidR="00690A5A" w:rsidRDefault="00690A5A" w:rsidP="003B6E5B"/>
        </w:tc>
        <w:tc>
          <w:tcPr>
            <w:tcW w:w="1402" w:type="dxa"/>
            <w:gridSpan w:val="2"/>
          </w:tcPr>
          <w:p w:rsidR="00690A5A" w:rsidRPr="006E5989" w:rsidRDefault="00690A5A" w:rsidP="003B6E5B">
            <w:pPr>
              <w:rPr>
                <w:b/>
              </w:rPr>
            </w:pPr>
            <w:r w:rsidRPr="006E5989">
              <w:rPr>
                <w:b/>
              </w:rPr>
              <w:t>Threshold</w:t>
            </w:r>
          </w:p>
        </w:tc>
        <w:tc>
          <w:tcPr>
            <w:tcW w:w="1645" w:type="dxa"/>
            <w:gridSpan w:val="3"/>
          </w:tcPr>
          <w:p w:rsidR="00690A5A" w:rsidRDefault="00690A5A" w:rsidP="003B6E5B">
            <w:r>
              <w:t>N\A</w:t>
            </w:r>
          </w:p>
        </w:tc>
      </w:tr>
      <w:tr w:rsidR="00690A5A" w:rsidTr="00F925C4">
        <w:trPr>
          <w:trHeight w:val="750"/>
        </w:trPr>
        <w:tc>
          <w:tcPr>
            <w:tcW w:w="6196" w:type="dxa"/>
            <w:gridSpan w:val="9"/>
            <w:vMerge/>
          </w:tcPr>
          <w:p w:rsidR="00690A5A" w:rsidRDefault="00690A5A" w:rsidP="003B6E5B"/>
        </w:tc>
        <w:tc>
          <w:tcPr>
            <w:tcW w:w="3047" w:type="dxa"/>
            <w:gridSpan w:val="5"/>
            <w:shd w:val="clear" w:color="auto" w:fill="D9D9D9"/>
          </w:tcPr>
          <w:p w:rsidR="00690A5A" w:rsidRDefault="00690A5A" w:rsidP="003B6E5B"/>
        </w:tc>
      </w:tr>
      <w:tr w:rsidR="00690A5A" w:rsidTr="00F925C4">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420" w:type="dxa"/>
            <w:gridSpan w:val="13"/>
          </w:tcPr>
          <w:p w:rsidR="00690A5A" w:rsidRDefault="00690A5A" w:rsidP="003B6E5B"/>
          <w:p w:rsidR="00690A5A" w:rsidRDefault="00690A5A" w:rsidP="002C1C7B">
            <w: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690A5A" w:rsidRDefault="00690A5A" w:rsidP="003B6E5B"/>
        </w:tc>
      </w:tr>
      <w:tr w:rsidR="00690A5A" w:rsidTr="00F925C4">
        <w:trPr>
          <w:cantSplit/>
          <w:trHeight w:val="254"/>
        </w:trPr>
        <w:tc>
          <w:tcPr>
            <w:tcW w:w="9243" w:type="dxa"/>
            <w:gridSpan w:val="14"/>
            <w:shd w:val="clear" w:color="auto" w:fill="7F7F7F"/>
            <w:textDirection w:val="btLr"/>
          </w:tcPr>
          <w:p w:rsidR="00690A5A" w:rsidRDefault="00690A5A" w:rsidP="003B6E5B"/>
        </w:tc>
      </w:tr>
      <w:tr w:rsidR="00690A5A" w:rsidTr="00F925C4">
        <w:trPr>
          <w:cantSplit/>
          <w:trHeight w:val="231"/>
        </w:trPr>
        <w:tc>
          <w:tcPr>
            <w:tcW w:w="823" w:type="dxa"/>
            <w:vMerge w:val="restart"/>
            <w:shd w:val="clear" w:color="auto" w:fill="8DB3E2"/>
            <w:textDirection w:val="btLr"/>
          </w:tcPr>
          <w:p w:rsidR="00690A5A" w:rsidRDefault="00690A5A" w:rsidP="006E5989">
            <w:pPr>
              <w:ind w:left="113" w:right="113"/>
              <w:jc w:val="center"/>
            </w:pPr>
            <w:r>
              <w:t>MQO</w:t>
            </w:r>
          </w:p>
        </w:tc>
        <w:tc>
          <w:tcPr>
            <w:tcW w:w="8420" w:type="dxa"/>
            <w:gridSpan w:val="13"/>
          </w:tcPr>
          <w:p w:rsidR="00690A5A" w:rsidRDefault="00690A5A" w:rsidP="003B6E5B"/>
          <w:p w:rsidR="00690A5A" w:rsidRDefault="00690A5A" w:rsidP="003B6E5B">
            <w:r>
              <w:t xml:space="preserve">For details on how green and orange areas are defined, see </w:t>
            </w:r>
            <w:r w:rsidR="001E2AD9">
              <w:t xml:space="preserve">Concepts </w:t>
            </w:r>
            <w:hyperlink w:anchor="table3" w:history="1">
              <w:r w:rsidR="00A14D85" w:rsidRPr="005340D7">
                <w:rPr>
                  <w:rStyle w:val="Hyperlink"/>
                </w:rPr>
                <w:t>equations (</w:t>
              </w:r>
              <w:r w:rsidR="000B6FDA">
                <w:rPr>
                  <w:rStyle w:val="Hyperlink"/>
                </w:rPr>
                <w:t>10</w:t>
              </w:r>
              <w:r w:rsidR="00A14D85" w:rsidRPr="005340D7">
                <w:rPr>
                  <w:rStyle w:val="Hyperlink"/>
                </w:rPr>
                <w:t xml:space="preserve"> to </w:t>
              </w:r>
              <w:r w:rsidR="000B6FDA">
                <w:rPr>
                  <w:rStyle w:val="Hyperlink"/>
                </w:rPr>
                <w:t>12</w:t>
              </w:r>
              <w:r w:rsidR="00A14D85" w:rsidRPr="005340D7">
                <w:rPr>
                  <w:rStyle w:val="Hyperlink"/>
                </w:rPr>
                <w:t>)</w:t>
              </w:r>
            </w:hyperlink>
            <w:r>
              <w:t>.</w:t>
            </w:r>
          </w:p>
          <w:p w:rsidR="00690A5A" w:rsidRPr="00A1515C" w:rsidRDefault="00690A5A" w:rsidP="006E5989">
            <w:pPr>
              <w:jc w:val="center"/>
            </w:pPr>
          </w:p>
        </w:tc>
      </w:tr>
      <w:tr w:rsidR="00690A5A" w:rsidTr="00F925C4">
        <w:trPr>
          <w:cantSplit/>
          <w:trHeight w:val="230"/>
        </w:trPr>
        <w:tc>
          <w:tcPr>
            <w:tcW w:w="823" w:type="dxa"/>
            <w:vMerge/>
            <w:shd w:val="clear" w:color="auto" w:fill="8DB3E2"/>
            <w:textDirection w:val="btLr"/>
          </w:tcPr>
          <w:p w:rsidR="00690A5A" w:rsidRDefault="00690A5A" w:rsidP="006E5989">
            <w:pPr>
              <w:ind w:left="113" w:right="113"/>
              <w:jc w:val="center"/>
            </w:pPr>
          </w:p>
        </w:tc>
        <w:tc>
          <w:tcPr>
            <w:tcW w:w="8420" w:type="dxa"/>
            <w:gridSpan w:val="13"/>
            <w:shd w:val="clear" w:color="auto" w:fill="D9D9D9"/>
          </w:tcPr>
          <w:p w:rsidR="00690A5A" w:rsidRPr="006E5989" w:rsidRDefault="00690A5A" w:rsidP="003B6E5B">
            <w:pPr>
              <w:rPr>
                <w:sz w:val="16"/>
                <w:szCs w:val="16"/>
              </w:rPr>
            </w:pPr>
            <w:r w:rsidRPr="006E5989">
              <w:rPr>
                <w:sz w:val="16"/>
                <w:szCs w:val="16"/>
              </w:rPr>
              <w:t>MQO are valid for the following parameters/ time statistic choices</w:t>
            </w:r>
          </w:p>
        </w:tc>
      </w:tr>
      <w:tr w:rsidR="00F17452" w:rsidTr="00F925C4">
        <w:trPr>
          <w:cantSplit/>
          <w:trHeight w:val="231"/>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Pr="006E5989" w:rsidRDefault="00690A5A" w:rsidP="003B6E5B">
            <w:pPr>
              <w:rPr>
                <w:i/>
              </w:rPr>
            </w:pPr>
            <w:r w:rsidRPr="006E5989">
              <w:rPr>
                <w:i/>
              </w:rPr>
              <w:t>Parameter</w:t>
            </w:r>
          </w:p>
        </w:tc>
        <w:tc>
          <w:tcPr>
            <w:tcW w:w="1905" w:type="dxa"/>
            <w:gridSpan w:val="4"/>
          </w:tcPr>
          <w:p w:rsidR="00690A5A" w:rsidRPr="006E5989" w:rsidRDefault="00690A5A" w:rsidP="003B6E5B">
            <w:pPr>
              <w:rPr>
                <w:i/>
              </w:rPr>
            </w:pPr>
            <w:r w:rsidRPr="006E5989">
              <w:rPr>
                <w:i/>
              </w:rPr>
              <w:t xml:space="preserve">Time </w:t>
            </w:r>
            <w:proofErr w:type="spellStart"/>
            <w:r w:rsidRPr="006E5989">
              <w:rPr>
                <w:i/>
              </w:rPr>
              <w:t>Avg</w:t>
            </w:r>
            <w:proofErr w:type="spellEnd"/>
          </w:p>
        </w:tc>
        <w:tc>
          <w:tcPr>
            <w:tcW w:w="1549" w:type="dxa"/>
            <w:gridSpan w:val="2"/>
          </w:tcPr>
          <w:p w:rsidR="00690A5A" w:rsidRPr="006E5989" w:rsidRDefault="00690A5A" w:rsidP="003B6E5B">
            <w:pPr>
              <w:rPr>
                <w:i/>
              </w:rPr>
            </w:pPr>
            <w:r w:rsidRPr="006E5989">
              <w:rPr>
                <w:i/>
              </w:rPr>
              <w:t>Daily Stats</w:t>
            </w:r>
          </w:p>
        </w:tc>
        <w:tc>
          <w:tcPr>
            <w:tcW w:w="1489" w:type="dxa"/>
            <w:gridSpan w:val="2"/>
          </w:tcPr>
          <w:p w:rsidR="00690A5A" w:rsidRPr="006E5989" w:rsidRDefault="00690A5A" w:rsidP="003B6E5B">
            <w:pPr>
              <w:rPr>
                <w:i/>
              </w:rPr>
            </w:pPr>
            <w:r w:rsidRPr="006E5989">
              <w:rPr>
                <w:i/>
              </w:rPr>
              <w:t>Season</w:t>
            </w:r>
          </w:p>
        </w:tc>
        <w:tc>
          <w:tcPr>
            <w:tcW w:w="696" w:type="dxa"/>
          </w:tcPr>
          <w:p w:rsidR="00690A5A" w:rsidRPr="006E5989" w:rsidRDefault="00690A5A" w:rsidP="003B6E5B">
            <w:pPr>
              <w:rPr>
                <w:i/>
              </w:rPr>
            </w:pPr>
            <w:r w:rsidRPr="006E5989">
              <w:rPr>
                <w:i/>
              </w:rPr>
              <w:t>Day</w:t>
            </w:r>
          </w:p>
        </w:tc>
        <w:tc>
          <w:tcPr>
            <w:tcW w:w="843" w:type="dxa"/>
          </w:tcPr>
          <w:p w:rsidR="00690A5A" w:rsidRPr="006E5989" w:rsidRDefault="00690A5A" w:rsidP="003B6E5B">
            <w:pPr>
              <w:rPr>
                <w:i/>
              </w:rPr>
            </w:pPr>
            <w:r w:rsidRPr="006E5989">
              <w:rPr>
                <w:i/>
              </w:rPr>
              <w:t>Group</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O3</w:t>
            </w:r>
          </w:p>
        </w:tc>
        <w:tc>
          <w:tcPr>
            <w:tcW w:w="1905" w:type="dxa"/>
            <w:gridSpan w:val="4"/>
          </w:tcPr>
          <w:p w:rsidR="00690A5A" w:rsidRDefault="00690A5A" w:rsidP="00635233">
            <w:r>
              <w:t>8H</w:t>
            </w:r>
          </w:p>
        </w:tc>
        <w:tc>
          <w:tcPr>
            <w:tcW w:w="1549" w:type="dxa"/>
            <w:gridSpan w:val="2"/>
          </w:tcPr>
          <w:p w:rsidR="00690A5A" w:rsidRDefault="00690A5A" w:rsidP="00635233">
            <w:r>
              <w:t>Max</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NO2</w:t>
            </w:r>
          </w:p>
        </w:tc>
        <w:tc>
          <w:tcPr>
            <w:tcW w:w="1905" w:type="dxa"/>
            <w:gridSpan w:val="4"/>
          </w:tcPr>
          <w:p w:rsidR="00690A5A" w:rsidRDefault="00690A5A" w:rsidP="00635233">
            <w:r>
              <w:t>Preserve</w:t>
            </w:r>
          </w:p>
        </w:tc>
        <w:tc>
          <w:tcPr>
            <w:tcW w:w="1549" w:type="dxa"/>
            <w:gridSpan w:val="2"/>
          </w:tcPr>
          <w:p w:rsidR="00690A5A" w:rsidRDefault="00690A5A" w:rsidP="00635233">
            <w:r>
              <w:t>Preserve</w:t>
            </w:r>
          </w:p>
        </w:tc>
        <w:tc>
          <w:tcPr>
            <w:tcW w:w="1489" w:type="dxa"/>
            <w:gridSpan w:val="2"/>
          </w:tcPr>
          <w:p w:rsidR="00690A5A" w:rsidRDefault="00690A5A" w:rsidP="00635233">
            <w:r>
              <w:t>Free</w:t>
            </w:r>
          </w:p>
        </w:tc>
        <w:tc>
          <w:tcPr>
            <w:tcW w:w="696" w:type="dxa"/>
          </w:tcPr>
          <w:p w:rsidR="00690A5A" w:rsidRDefault="00690A5A" w:rsidP="00635233">
            <w:r>
              <w:t>N/A</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635233">
            <w:r>
              <w:t>PM10</w:t>
            </w:r>
          </w:p>
        </w:tc>
        <w:tc>
          <w:tcPr>
            <w:tcW w:w="1905" w:type="dxa"/>
            <w:gridSpan w:val="4"/>
          </w:tcPr>
          <w:p w:rsidR="00690A5A" w:rsidRDefault="00690A5A" w:rsidP="00635233">
            <w:r>
              <w:t>Preserve</w:t>
            </w:r>
          </w:p>
        </w:tc>
        <w:tc>
          <w:tcPr>
            <w:tcW w:w="1549" w:type="dxa"/>
            <w:gridSpan w:val="2"/>
          </w:tcPr>
          <w:p w:rsidR="00690A5A" w:rsidRDefault="00690A5A" w:rsidP="00635233">
            <w:r>
              <w:t>Mean</w:t>
            </w:r>
          </w:p>
        </w:tc>
        <w:tc>
          <w:tcPr>
            <w:tcW w:w="1489" w:type="dxa"/>
            <w:gridSpan w:val="2"/>
          </w:tcPr>
          <w:p w:rsidR="00690A5A" w:rsidRDefault="00690A5A" w:rsidP="00635233">
            <w:r>
              <w:t>Free</w:t>
            </w:r>
          </w:p>
        </w:tc>
        <w:tc>
          <w:tcPr>
            <w:tcW w:w="696" w:type="dxa"/>
          </w:tcPr>
          <w:p w:rsidR="00690A5A" w:rsidRDefault="00690A5A" w:rsidP="00635233">
            <w:r>
              <w:t>Free</w:t>
            </w:r>
          </w:p>
        </w:tc>
        <w:tc>
          <w:tcPr>
            <w:tcW w:w="843" w:type="dxa"/>
          </w:tcPr>
          <w:p w:rsidR="00690A5A" w:rsidRDefault="00690A5A" w:rsidP="00635233">
            <w:r>
              <w:t>90%</w:t>
            </w:r>
          </w:p>
        </w:tc>
      </w:tr>
      <w:tr w:rsidR="00F17452" w:rsidTr="00F925C4">
        <w:trPr>
          <w:cantSplit/>
          <w:trHeight w:val="69"/>
        </w:trPr>
        <w:tc>
          <w:tcPr>
            <w:tcW w:w="823" w:type="dxa"/>
            <w:vMerge/>
            <w:shd w:val="clear" w:color="auto" w:fill="8DB3E2"/>
            <w:textDirection w:val="btLr"/>
          </w:tcPr>
          <w:p w:rsidR="00A14D85" w:rsidRDefault="00A14D85" w:rsidP="006E5989">
            <w:pPr>
              <w:ind w:left="113" w:right="113"/>
              <w:jc w:val="center"/>
            </w:pPr>
          </w:p>
        </w:tc>
        <w:tc>
          <w:tcPr>
            <w:tcW w:w="1938" w:type="dxa"/>
            <w:gridSpan w:val="3"/>
          </w:tcPr>
          <w:p w:rsidR="00A14D85" w:rsidRDefault="00A14D85" w:rsidP="00635233">
            <w:r>
              <w:t>PM25</w:t>
            </w:r>
          </w:p>
        </w:tc>
        <w:tc>
          <w:tcPr>
            <w:tcW w:w="1905" w:type="dxa"/>
            <w:gridSpan w:val="4"/>
          </w:tcPr>
          <w:p w:rsidR="00A14D85" w:rsidRDefault="00A14D85" w:rsidP="00635233">
            <w:r>
              <w:t>Preserve</w:t>
            </w:r>
          </w:p>
        </w:tc>
        <w:tc>
          <w:tcPr>
            <w:tcW w:w="1549" w:type="dxa"/>
            <w:gridSpan w:val="2"/>
          </w:tcPr>
          <w:p w:rsidR="00A14D85" w:rsidRDefault="00A14D85" w:rsidP="00635233">
            <w:r>
              <w:t>Mean</w:t>
            </w:r>
          </w:p>
        </w:tc>
        <w:tc>
          <w:tcPr>
            <w:tcW w:w="1489" w:type="dxa"/>
            <w:gridSpan w:val="2"/>
          </w:tcPr>
          <w:p w:rsidR="00A14D85" w:rsidRDefault="00A14D85" w:rsidP="00635233">
            <w:r>
              <w:t>Free</w:t>
            </w:r>
          </w:p>
        </w:tc>
        <w:tc>
          <w:tcPr>
            <w:tcW w:w="696" w:type="dxa"/>
          </w:tcPr>
          <w:p w:rsidR="00A14D85" w:rsidRDefault="00A14D85" w:rsidP="00635233">
            <w:r>
              <w:t>Free</w:t>
            </w:r>
          </w:p>
        </w:tc>
        <w:tc>
          <w:tcPr>
            <w:tcW w:w="843" w:type="dxa"/>
          </w:tcPr>
          <w:p w:rsidR="00A14D85" w:rsidRDefault="00A14D85" w:rsidP="00635233">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WS</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F17452" w:rsidTr="00F925C4">
        <w:trPr>
          <w:cantSplit/>
          <w:trHeight w:val="69"/>
        </w:trPr>
        <w:tc>
          <w:tcPr>
            <w:tcW w:w="823" w:type="dxa"/>
            <w:vMerge/>
            <w:shd w:val="clear" w:color="auto" w:fill="8DB3E2"/>
            <w:textDirection w:val="btLr"/>
          </w:tcPr>
          <w:p w:rsidR="00690A5A" w:rsidRDefault="00690A5A" w:rsidP="006E5989">
            <w:pPr>
              <w:ind w:left="113" w:right="113"/>
              <w:jc w:val="center"/>
            </w:pPr>
          </w:p>
        </w:tc>
        <w:tc>
          <w:tcPr>
            <w:tcW w:w="1938" w:type="dxa"/>
            <w:gridSpan w:val="3"/>
          </w:tcPr>
          <w:p w:rsidR="00690A5A" w:rsidRDefault="00690A5A" w:rsidP="004F1732">
            <w:r>
              <w:t>TEMP</w:t>
            </w:r>
          </w:p>
        </w:tc>
        <w:tc>
          <w:tcPr>
            <w:tcW w:w="1905" w:type="dxa"/>
            <w:gridSpan w:val="4"/>
          </w:tcPr>
          <w:p w:rsidR="00690A5A" w:rsidRDefault="00690A5A" w:rsidP="004F1732">
            <w:r>
              <w:t>Preserve</w:t>
            </w:r>
          </w:p>
        </w:tc>
        <w:tc>
          <w:tcPr>
            <w:tcW w:w="1549" w:type="dxa"/>
            <w:gridSpan w:val="2"/>
          </w:tcPr>
          <w:p w:rsidR="00690A5A" w:rsidRDefault="00690A5A" w:rsidP="004F1732">
            <w:r>
              <w:t>Preserve</w:t>
            </w:r>
          </w:p>
        </w:tc>
        <w:tc>
          <w:tcPr>
            <w:tcW w:w="1489" w:type="dxa"/>
            <w:gridSpan w:val="2"/>
          </w:tcPr>
          <w:p w:rsidR="00690A5A" w:rsidRDefault="00690A5A" w:rsidP="004F1732">
            <w:r>
              <w:t>Free</w:t>
            </w:r>
          </w:p>
        </w:tc>
        <w:tc>
          <w:tcPr>
            <w:tcW w:w="696" w:type="dxa"/>
          </w:tcPr>
          <w:p w:rsidR="00690A5A" w:rsidRDefault="00690A5A" w:rsidP="004F1732">
            <w:r>
              <w:t>Free</w:t>
            </w:r>
          </w:p>
        </w:tc>
        <w:tc>
          <w:tcPr>
            <w:tcW w:w="843" w:type="dxa"/>
          </w:tcPr>
          <w:p w:rsidR="00690A5A" w:rsidRDefault="00690A5A" w:rsidP="004F1732">
            <w:r>
              <w:t>90%</w:t>
            </w:r>
          </w:p>
        </w:tc>
      </w:tr>
      <w:tr w:rsidR="00690A5A" w:rsidTr="00F925C4">
        <w:trPr>
          <w:cantSplit/>
          <w:trHeight w:val="209"/>
        </w:trPr>
        <w:tc>
          <w:tcPr>
            <w:tcW w:w="9243" w:type="dxa"/>
            <w:gridSpan w:val="14"/>
            <w:shd w:val="clear" w:color="auto" w:fill="7F7F7F"/>
            <w:textDirection w:val="btLr"/>
          </w:tcPr>
          <w:p w:rsidR="00690A5A" w:rsidRPr="006E5989" w:rsidRDefault="00690A5A" w:rsidP="003B6E5B">
            <w:pPr>
              <w:rPr>
                <w:sz w:val="16"/>
                <w:szCs w:val="16"/>
              </w:rPr>
            </w:pPr>
          </w:p>
        </w:tc>
      </w:tr>
      <w:tr w:rsidR="00F17452" w:rsidTr="00F925C4">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gridSpan w:val="2"/>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597" w:type="dxa"/>
            <w:gridSpan w:val="2"/>
            <w:shd w:val="clear" w:color="auto" w:fill="BFBFBF"/>
          </w:tcPr>
          <w:p w:rsidR="00690A5A" w:rsidRDefault="00690A5A" w:rsidP="006E5989">
            <w:pPr>
              <w:jc w:val="center"/>
            </w:pPr>
          </w:p>
        </w:tc>
        <w:tc>
          <w:tcPr>
            <w:tcW w:w="1508" w:type="dxa"/>
            <w:gridSpan w:val="3"/>
          </w:tcPr>
          <w:p w:rsidR="00690A5A" w:rsidRDefault="00690A5A" w:rsidP="006E5989">
            <w:pPr>
              <w:jc w:val="center"/>
            </w:pPr>
            <w:r>
              <w:t>Single</w:t>
            </w:r>
          </w:p>
          <w:p w:rsidR="00690A5A" w:rsidRDefault="00690A5A" w:rsidP="006E5989">
            <w:pPr>
              <w:jc w:val="center"/>
            </w:pPr>
            <w:r>
              <w:t>mode</w:t>
            </w:r>
          </w:p>
        </w:tc>
        <w:tc>
          <w:tcPr>
            <w:tcW w:w="1539" w:type="dxa"/>
            <w:gridSpan w:val="2"/>
          </w:tcPr>
          <w:p w:rsidR="00690A5A" w:rsidRDefault="00690A5A" w:rsidP="006E5989">
            <w:pPr>
              <w:jc w:val="center"/>
            </w:pPr>
            <w:r>
              <w:t>Group</w:t>
            </w:r>
          </w:p>
          <w:p w:rsidR="00690A5A" w:rsidRDefault="00690A5A" w:rsidP="006E5989">
            <w:pPr>
              <w:jc w:val="center"/>
            </w:pPr>
            <w:r>
              <w:t>mode</w:t>
            </w:r>
          </w:p>
        </w:tc>
      </w:tr>
      <w:tr w:rsidR="00F17452" w:rsidTr="00F925C4">
        <w:trPr>
          <w:cantSplit/>
          <w:trHeight w:val="516"/>
        </w:trPr>
        <w:tc>
          <w:tcPr>
            <w:tcW w:w="823"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gridSpan w:val="2"/>
            <w:vAlign w:val="center"/>
          </w:tcPr>
          <w:p w:rsidR="00690A5A" w:rsidRDefault="00690A5A" w:rsidP="006E5989">
            <w:pPr>
              <w:jc w:val="center"/>
            </w:pP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M-O</w:t>
            </w:r>
          </w:p>
        </w:tc>
        <w:tc>
          <w:tcPr>
            <w:tcW w:w="1597" w:type="dxa"/>
            <w:gridSpan w:val="2"/>
            <w:shd w:val="clear" w:color="auto" w:fill="BFBFBF"/>
            <w:vAlign w:val="center"/>
          </w:tcPr>
          <w:p w:rsidR="00690A5A" w:rsidRDefault="00690A5A" w:rsidP="006E5989">
            <w:pPr>
              <w:jc w:val="center"/>
            </w:pPr>
          </w:p>
        </w:tc>
        <w:tc>
          <w:tcPr>
            <w:tcW w:w="1508" w:type="dxa"/>
            <w:gridSpan w:val="3"/>
            <w:vAlign w:val="center"/>
          </w:tcPr>
          <w:p w:rsidR="00690A5A" w:rsidRDefault="00690A5A" w:rsidP="006E5989">
            <w:pPr>
              <w:jc w:val="center"/>
            </w:pPr>
            <w:r>
              <w:t>YES</w:t>
            </w:r>
          </w:p>
        </w:tc>
        <w:tc>
          <w:tcPr>
            <w:tcW w:w="1539" w:type="dxa"/>
            <w:gridSpan w:val="2"/>
            <w:vAlign w:val="center"/>
          </w:tcPr>
          <w:p w:rsidR="00690A5A" w:rsidRDefault="00690A5A" w:rsidP="006E5989">
            <w:pPr>
              <w:jc w:val="center"/>
            </w:pPr>
            <w:r>
              <w:t>YES</w:t>
            </w:r>
          </w:p>
        </w:tc>
      </w:tr>
    </w:tbl>
    <w:p w:rsidR="00690A5A" w:rsidRDefault="00690A5A" w:rsidP="003B6E5B">
      <w:pPr>
        <w:rPr>
          <w:sz w:val="22"/>
          <w:szCs w:val="22"/>
          <w:lang w:val="en-GB"/>
        </w:rPr>
      </w:pPr>
    </w:p>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869"/>
        <w:gridCol w:w="985"/>
        <w:gridCol w:w="868"/>
        <w:gridCol w:w="1035"/>
        <w:gridCol w:w="952"/>
        <w:gridCol w:w="1215"/>
        <w:gridCol w:w="6"/>
        <w:gridCol w:w="1396"/>
        <w:gridCol w:w="75"/>
        <w:gridCol w:w="1014"/>
      </w:tblGrid>
      <w:tr w:rsidR="00690A5A" w:rsidTr="006E5989">
        <w:tc>
          <w:tcPr>
            <w:tcW w:w="6320" w:type="dxa"/>
            <w:gridSpan w:val="7"/>
          </w:tcPr>
          <w:p w:rsidR="00690A5A" w:rsidRPr="00DF50B6" w:rsidRDefault="00690A5A" w:rsidP="006600DA">
            <w:pPr>
              <w:pStyle w:val="Heading3"/>
              <w:rPr>
                <w:sz w:val="32"/>
                <w:szCs w:val="32"/>
              </w:rPr>
            </w:pPr>
            <w:bookmarkStart w:id="490" w:name="_Toc412107687"/>
            <w:r w:rsidRPr="00DF50B6">
              <w:t>Taylor</w:t>
            </w:r>
            <w:bookmarkEnd w:id="490"/>
          </w:p>
        </w:tc>
        <w:tc>
          <w:tcPr>
            <w:tcW w:w="3421" w:type="dxa"/>
            <w:gridSpan w:val="4"/>
            <w:vAlign w:val="center"/>
          </w:tcPr>
          <w:p w:rsidR="00690A5A" w:rsidRPr="006E5989" w:rsidRDefault="00690A5A" w:rsidP="006E5989">
            <w:pPr>
              <w:jc w:val="center"/>
              <w:rPr>
                <w:sz w:val="28"/>
                <w:szCs w:val="28"/>
              </w:rPr>
            </w:pPr>
            <w:r w:rsidRPr="006E5989">
              <w:rPr>
                <w:i/>
                <w:sz w:val="36"/>
                <w:szCs w:val="36"/>
              </w:rPr>
              <w:t>19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A7878AA" wp14:editId="2ABA0560">
                  <wp:extent cx="4062730" cy="3114040"/>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62730" cy="311404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σ</w:t>
            </w:r>
            <w:r w:rsidRPr="006E5989">
              <w:rPr>
                <w:vertAlign w:val="subscript"/>
              </w:rPr>
              <w:t>M</w:t>
            </w:r>
            <w:proofErr w:type="spellEnd"/>
            <w:r>
              <w:t>/</w:t>
            </w:r>
            <w:proofErr w:type="spellStart"/>
            <w:r>
              <w:t>σ</w:t>
            </w:r>
            <w:r w:rsidRPr="006E5989">
              <w:rPr>
                <w:vertAlign w:val="subscript"/>
              </w:rPr>
              <w:t>O</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35233">
            <w: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Default="00690A5A" w:rsidP="00635233"/>
          <w:p w:rsidR="00690A5A" w:rsidRPr="00A1515C" w:rsidRDefault="00690A5A" w:rsidP="0063523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 xml:space="preserve">Single </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r>
              <w:t>P-O</w:t>
            </w:r>
          </w:p>
          <w:p w:rsidR="00690A5A" w:rsidRDefault="00690A5A" w:rsidP="006E5989">
            <w:pPr>
              <w:jc w:val="center"/>
            </w:pPr>
            <w:r>
              <w:t>M-O</w:t>
            </w: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p w:rsidR="00690A5A" w:rsidRDefault="00690A5A">
      <w:r>
        <w:br w:type="page"/>
      </w:r>
    </w:p>
    <w:p w:rsidR="00690A5A" w:rsidRDefault="00690A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63"/>
        <w:gridCol w:w="1477"/>
        <w:gridCol w:w="6"/>
        <w:gridCol w:w="1397"/>
        <w:gridCol w:w="252"/>
        <w:gridCol w:w="1512"/>
      </w:tblGrid>
      <w:tr w:rsidR="00690A5A" w:rsidTr="006E5989">
        <w:tc>
          <w:tcPr>
            <w:tcW w:w="6320" w:type="dxa"/>
            <w:gridSpan w:val="7"/>
          </w:tcPr>
          <w:p w:rsidR="00690A5A" w:rsidRPr="00DF50B6" w:rsidRDefault="00690A5A" w:rsidP="006600DA">
            <w:pPr>
              <w:pStyle w:val="Heading3"/>
              <w:rPr>
                <w:sz w:val="32"/>
                <w:szCs w:val="32"/>
              </w:rPr>
            </w:pPr>
            <w:bookmarkStart w:id="491" w:name="_Toc412107688"/>
            <w:r w:rsidRPr="00DF50B6">
              <w:t xml:space="preserve">Q-Q plot (One station </w:t>
            </w:r>
            <w:proofErr w:type="gramStart"/>
            <w:r w:rsidRPr="00DF50B6">
              <w:t>All</w:t>
            </w:r>
            <w:proofErr w:type="gramEnd"/>
            <w:r w:rsidRPr="00DF50B6">
              <w:t xml:space="preserve"> values)</w:t>
            </w:r>
            <w:bookmarkEnd w:id="491"/>
          </w:p>
        </w:tc>
        <w:tc>
          <w:tcPr>
            <w:tcW w:w="3421" w:type="dxa"/>
            <w:gridSpan w:val="4"/>
            <w:vAlign w:val="center"/>
          </w:tcPr>
          <w:p w:rsidR="00690A5A" w:rsidRPr="006E5989" w:rsidRDefault="00690A5A" w:rsidP="006E5989">
            <w:pPr>
              <w:jc w:val="center"/>
              <w:rPr>
                <w:sz w:val="28"/>
                <w:szCs w:val="28"/>
              </w:rPr>
            </w:pPr>
            <w:r w:rsidRPr="006E5989">
              <w:rPr>
                <w:i/>
                <w:sz w:val="36"/>
                <w:szCs w:val="36"/>
              </w:rPr>
              <w:t>29</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D6CF1C4" wp14:editId="1783C765">
                  <wp:extent cx="3338195" cy="2536190"/>
                  <wp:effectExtent l="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C06DFC">
            <w:r>
              <w:t>Observed</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proofErr w:type="spellStart"/>
            <w:r>
              <w:t>Modelled</w:t>
            </w:r>
            <w:proofErr w:type="spellEnd"/>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3" w:type="dxa"/>
            <w:shd w:val="clear" w:color="auto" w:fill="8DB3E2"/>
            <w:textDirection w:val="btLr"/>
          </w:tcPr>
          <w:p w:rsidR="00690A5A" w:rsidRDefault="00690A5A" w:rsidP="006E5989">
            <w:pPr>
              <w:ind w:left="113" w:right="113"/>
              <w:jc w:val="center"/>
            </w:pPr>
            <w:r>
              <w:t>Description</w:t>
            </w:r>
          </w:p>
        </w:tc>
        <w:tc>
          <w:tcPr>
            <w:tcW w:w="8918" w:type="dxa"/>
            <w:gridSpan w:val="10"/>
          </w:tcPr>
          <w:p w:rsidR="00690A5A" w:rsidRDefault="00690A5A" w:rsidP="00C06DFC"/>
          <w:p w:rsidR="00690A5A" w:rsidRDefault="00690A5A" w:rsidP="00C06DFC">
            <w:r>
              <w:t>Same as scatter but both observed and modeled values are independently sorted.</w:t>
            </w:r>
          </w:p>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3" w:type="dxa"/>
            <w:shd w:val="clear" w:color="auto" w:fill="8DB3E2"/>
            <w:textDirection w:val="btLr"/>
          </w:tcPr>
          <w:p w:rsidR="00690A5A" w:rsidRDefault="00690A5A" w:rsidP="006E5989">
            <w:pPr>
              <w:ind w:left="113" w:right="113"/>
              <w:jc w:val="center"/>
            </w:pPr>
            <w:r>
              <w:t>MQO</w:t>
            </w:r>
          </w:p>
        </w:tc>
        <w:tc>
          <w:tcPr>
            <w:tcW w:w="8918"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3"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3" w:type="dxa"/>
            <w:vMerge/>
            <w:shd w:val="clear" w:color="auto" w:fill="8DB3E2"/>
            <w:textDirection w:val="btLr"/>
          </w:tcPr>
          <w:p w:rsidR="00690A5A" w:rsidRDefault="00690A5A" w:rsidP="006E5989">
            <w:pPr>
              <w:ind w:left="113" w:right="113"/>
            </w:pPr>
          </w:p>
        </w:tc>
        <w:tc>
          <w:tcPr>
            <w:tcW w:w="697" w:type="dxa"/>
          </w:tcPr>
          <w:p w:rsidR="00690A5A" w:rsidRDefault="00690A5A" w:rsidP="006E5989">
            <w:pPr>
              <w:jc w:val="center"/>
            </w:pPr>
          </w:p>
        </w:tc>
        <w:tc>
          <w:tcPr>
            <w:tcW w:w="790" w:type="dxa"/>
          </w:tcPr>
          <w:p w:rsidR="00690A5A" w:rsidRDefault="00690A5A" w:rsidP="006E5989">
            <w:pPr>
              <w:jc w:val="center"/>
            </w:pPr>
            <w:r>
              <w:t>X</w:t>
            </w:r>
          </w:p>
        </w:tc>
        <w:tc>
          <w:tcPr>
            <w:tcW w:w="696" w:type="dxa"/>
          </w:tcPr>
          <w:p w:rsidR="00690A5A" w:rsidRDefault="00690A5A" w:rsidP="006E5989">
            <w:pPr>
              <w:jc w:val="center"/>
            </w:pPr>
            <w:r>
              <w:t>X</w:t>
            </w:r>
          </w:p>
        </w:tc>
        <w:tc>
          <w:tcPr>
            <w:tcW w:w="830" w:type="dxa"/>
          </w:tcPr>
          <w:p w:rsidR="00690A5A" w:rsidRDefault="00690A5A" w:rsidP="006E5989">
            <w:pPr>
              <w:jc w:val="center"/>
            </w:pPr>
          </w:p>
        </w:tc>
        <w:tc>
          <w:tcPr>
            <w:tcW w:w="763" w:type="dxa"/>
          </w:tcPr>
          <w:p w:rsidR="00690A5A" w:rsidRDefault="00690A5A" w:rsidP="006E5989">
            <w:pPr>
              <w:jc w:val="center"/>
            </w:pPr>
          </w:p>
        </w:tc>
        <w:tc>
          <w:tcPr>
            <w:tcW w:w="1727"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YES</w:t>
            </w:r>
          </w:p>
        </w:tc>
        <w:tc>
          <w:tcPr>
            <w:tcW w:w="1687" w:type="dxa"/>
          </w:tcPr>
          <w:p w:rsidR="00690A5A" w:rsidRDefault="00690A5A" w:rsidP="006E5989">
            <w:pPr>
              <w:jc w:val="center"/>
            </w:pPr>
            <w:r>
              <w:t>NO</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92" w:name="_Toc412107689"/>
            <w:r w:rsidRPr="00DF50B6">
              <w:lastRenderedPageBreak/>
              <w:t>Dynamic evaluation (Day-Night)</w:t>
            </w:r>
            <w:bookmarkEnd w:id="492"/>
          </w:p>
        </w:tc>
        <w:tc>
          <w:tcPr>
            <w:tcW w:w="3421" w:type="dxa"/>
            <w:gridSpan w:val="4"/>
            <w:vAlign w:val="center"/>
          </w:tcPr>
          <w:p w:rsidR="00690A5A" w:rsidRPr="006E5989" w:rsidRDefault="00690A5A" w:rsidP="006E5989">
            <w:pPr>
              <w:jc w:val="center"/>
              <w:rPr>
                <w:sz w:val="28"/>
                <w:szCs w:val="28"/>
              </w:rPr>
            </w:pPr>
            <w:r w:rsidRPr="006E5989">
              <w:rPr>
                <w:i/>
                <w:sz w:val="36"/>
                <w:szCs w:val="36"/>
              </w:rPr>
              <w:t>71</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5852357" wp14:editId="4FA99C8B">
                  <wp:extent cx="3338195" cy="2536190"/>
                  <wp:effectExtent l="0" t="0" r="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C06DFC">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C06DFC">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C06DFC">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70"/>
        <w:gridCol w:w="6"/>
        <w:gridCol w:w="1397"/>
        <w:gridCol w:w="252"/>
        <w:gridCol w:w="1520"/>
      </w:tblGrid>
      <w:tr w:rsidR="00690A5A" w:rsidTr="006E5989">
        <w:tc>
          <w:tcPr>
            <w:tcW w:w="6320" w:type="dxa"/>
            <w:gridSpan w:val="7"/>
          </w:tcPr>
          <w:p w:rsidR="00690A5A" w:rsidRPr="00DF50B6" w:rsidRDefault="00690A5A" w:rsidP="006600DA">
            <w:pPr>
              <w:pStyle w:val="Heading3"/>
              <w:rPr>
                <w:sz w:val="32"/>
                <w:szCs w:val="32"/>
              </w:rPr>
            </w:pPr>
            <w:bookmarkStart w:id="493" w:name="_Toc412107690"/>
            <w:r w:rsidRPr="00DF50B6">
              <w:lastRenderedPageBreak/>
              <w:t>Dynamic evaluation (Summer-Winter)</w:t>
            </w:r>
            <w:bookmarkEnd w:id="493"/>
          </w:p>
        </w:tc>
        <w:tc>
          <w:tcPr>
            <w:tcW w:w="3421" w:type="dxa"/>
            <w:gridSpan w:val="4"/>
            <w:vAlign w:val="center"/>
          </w:tcPr>
          <w:p w:rsidR="00690A5A" w:rsidRPr="006E5989" w:rsidRDefault="00690A5A" w:rsidP="006E5989">
            <w:pPr>
              <w:jc w:val="center"/>
              <w:rPr>
                <w:sz w:val="28"/>
                <w:szCs w:val="28"/>
              </w:rPr>
            </w:pPr>
            <w:r w:rsidRPr="006E5989">
              <w:rPr>
                <w:i/>
                <w:sz w:val="36"/>
                <w:szCs w:val="36"/>
              </w:rPr>
              <w:t>72</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38E75577" wp14:editId="1DC68F53">
                  <wp:extent cx="3338195" cy="2536190"/>
                  <wp:effectExtent l="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23548E">
            <w:r>
              <w:t xml:space="preserve">Observed day/ night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day/ night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Time Avg.</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FREE</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63"/>
        <w:gridCol w:w="1464"/>
        <w:gridCol w:w="6"/>
        <w:gridCol w:w="1397"/>
        <w:gridCol w:w="252"/>
        <w:gridCol w:w="1526"/>
      </w:tblGrid>
      <w:tr w:rsidR="00690A5A" w:rsidTr="006E5989">
        <w:tc>
          <w:tcPr>
            <w:tcW w:w="6320" w:type="dxa"/>
            <w:gridSpan w:val="7"/>
          </w:tcPr>
          <w:p w:rsidR="00690A5A" w:rsidRPr="00DF50B6" w:rsidRDefault="00690A5A" w:rsidP="006600DA">
            <w:pPr>
              <w:pStyle w:val="Heading3"/>
              <w:rPr>
                <w:sz w:val="32"/>
                <w:szCs w:val="32"/>
              </w:rPr>
            </w:pPr>
            <w:bookmarkStart w:id="494" w:name="_Toc412107691"/>
            <w:r w:rsidRPr="00DF50B6">
              <w:lastRenderedPageBreak/>
              <w:t>Dynamic evaluation (Weekdays – Weekends)</w:t>
            </w:r>
            <w:bookmarkEnd w:id="494"/>
          </w:p>
        </w:tc>
        <w:tc>
          <w:tcPr>
            <w:tcW w:w="3421" w:type="dxa"/>
            <w:gridSpan w:val="4"/>
            <w:vAlign w:val="center"/>
          </w:tcPr>
          <w:p w:rsidR="00690A5A" w:rsidRPr="006E5989" w:rsidRDefault="00690A5A" w:rsidP="006E5989">
            <w:pPr>
              <w:jc w:val="center"/>
              <w:rPr>
                <w:sz w:val="28"/>
                <w:szCs w:val="28"/>
              </w:rPr>
            </w:pPr>
            <w:r w:rsidRPr="006E5989">
              <w:rPr>
                <w:i/>
                <w:sz w:val="36"/>
                <w:szCs w:val="36"/>
              </w:rPr>
              <w:t>73</w:t>
            </w:r>
          </w:p>
        </w:tc>
      </w:tr>
      <w:tr w:rsidR="00690A5A" w:rsidTr="006E5989">
        <w:tc>
          <w:tcPr>
            <w:tcW w:w="9741" w:type="dxa"/>
            <w:gridSpan w:val="11"/>
            <w:shd w:val="clear" w:color="auto" w:fill="D9D9D9"/>
          </w:tcPr>
          <w:p w:rsidR="00690A5A" w:rsidRDefault="00690A5A" w:rsidP="00C06DFC"/>
        </w:tc>
      </w:tr>
      <w:tr w:rsidR="00690A5A" w:rsidTr="006E5989">
        <w:trPr>
          <w:trHeight w:val="283"/>
        </w:trPr>
        <w:tc>
          <w:tcPr>
            <w:tcW w:w="6320" w:type="dxa"/>
            <w:gridSpan w:val="7"/>
            <w:vMerge w:val="restart"/>
          </w:tcPr>
          <w:p w:rsidR="00690A5A" w:rsidRDefault="008A7E62" w:rsidP="006E5989">
            <w:pPr>
              <w:jc w:val="center"/>
            </w:pPr>
            <w:r>
              <w:rPr>
                <w:noProof/>
              </w:rPr>
              <w:drawing>
                <wp:inline distT="0" distB="0" distL="0" distR="0" wp14:anchorId="65751581" wp14:editId="57C6D219">
                  <wp:extent cx="3338195" cy="2536190"/>
                  <wp:effectExtent l="0" t="0" r="0" b="0"/>
                  <wp:docPr id="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690A5A" w:rsidRPr="006E5989" w:rsidRDefault="00690A5A" w:rsidP="00C06DFC">
            <w:pPr>
              <w:rPr>
                <w:b/>
              </w:rPr>
            </w:pPr>
            <w:r w:rsidRPr="006E5989">
              <w:rPr>
                <w:b/>
              </w:rPr>
              <w:t>X axis</w:t>
            </w:r>
          </w:p>
        </w:tc>
        <w:tc>
          <w:tcPr>
            <w:tcW w:w="2018" w:type="dxa"/>
            <w:gridSpan w:val="2"/>
          </w:tcPr>
          <w:p w:rsidR="00690A5A" w:rsidRDefault="00690A5A" w:rsidP="00412343">
            <w:r>
              <w:t xml:space="preserve">Observed weekdays/ week-end difference </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Y axis</w:t>
            </w:r>
          </w:p>
        </w:tc>
        <w:tc>
          <w:tcPr>
            <w:tcW w:w="2018" w:type="dxa"/>
            <w:gridSpan w:val="2"/>
          </w:tcPr>
          <w:p w:rsidR="00690A5A" w:rsidRDefault="00690A5A" w:rsidP="0023548E">
            <w:r>
              <w:t>Modeled weekdays/ week-end difference</w:t>
            </w:r>
          </w:p>
        </w:tc>
      </w:tr>
      <w:tr w:rsidR="00690A5A" w:rsidTr="006E5989">
        <w:trPr>
          <w:trHeight w:val="57"/>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Parameters</w:t>
            </w:r>
          </w:p>
        </w:tc>
        <w:tc>
          <w:tcPr>
            <w:tcW w:w="2018" w:type="dxa"/>
            <w:gridSpan w:val="2"/>
          </w:tcPr>
          <w:p w:rsidR="00690A5A" w:rsidRDefault="00690A5A" w:rsidP="00C06DFC">
            <w:r>
              <w:t>FREE</w:t>
            </w:r>
          </w:p>
        </w:tc>
      </w:tr>
      <w:tr w:rsidR="00690A5A" w:rsidTr="006E5989">
        <w:trPr>
          <w:trHeight w:val="11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Daily Stats</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Season</w:t>
            </w:r>
          </w:p>
        </w:tc>
        <w:tc>
          <w:tcPr>
            <w:tcW w:w="2018" w:type="dxa"/>
            <w:gridSpan w:val="2"/>
          </w:tcPr>
          <w:p w:rsidR="00690A5A" w:rsidRDefault="00690A5A" w:rsidP="0023548E">
            <w:r>
              <w:t>FREE</w:t>
            </w: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Day</w:t>
            </w:r>
          </w:p>
        </w:tc>
        <w:tc>
          <w:tcPr>
            <w:tcW w:w="2018" w:type="dxa"/>
            <w:gridSpan w:val="2"/>
          </w:tcPr>
          <w:p w:rsidR="00690A5A" w:rsidRDefault="00690A5A" w:rsidP="0023548E">
            <w:r>
              <w:t>FREE</w:t>
            </w:r>
          </w:p>
        </w:tc>
      </w:tr>
      <w:tr w:rsidR="00690A5A" w:rsidTr="006E5989">
        <w:trPr>
          <w:trHeight w:val="203"/>
        </w:trPr>
        <w:tc>
          <w:tcPr>
            <w:tcW w:w="6320" w:type="dxa"/>
            <w:gridSpan w:val="7"/>
            <w:vMerge/>
          </w:tcPr>
          <w:p w:rsidR="00690A5A" w:rsidRDefault="00690A5A" w:rsidP="00C06DFC"/>
        </w:tc>
        <w:tc>
          <w:tcPr>
            <w:tcW w:w="3421" w:type="dxa"/>
            <w:gridSpan w:val="4"/>
            <w:shd w:val="clear" w:color="auto" w:fill="D9D9D9"/>
          </w:tcPr>
          <w:p w:rsidR="00690A5A" w:rsidRPr="006E5989" w:rsidRDefault="00690A5A" w:rsidP="00C06DFC">
            <w:pPr>
              <w:rPr>
                <w:b/>
                <w:sz w:val="16"/>
                <w:szCs w:val="16"/>
              </w:rPr>
            </w:pPr>
          </w:p>
        </w:tc>
      </w:tr>
      <w:tr w:rsidR="00690A5A" w:rsidTr="006E5989">
        <w:trPr>
          <w:trHeight w:val="283"/>
        </w:trPr>
        <w:tc>
          <w:tcPr>
            <w:tcW w:w="6320" w:type="dxa"/>
            <w:gridSpan w:val="7"/>
            <w:vMerge/>
          </w:tcPr>
          <w:p w:rsidR="00690A5A" w:rsidRDefault="00690A5A" w:rsidP="00C06DFC"/>
        </w:tc>
        <w:tc>
          <w:tcPr>
            <w:tcW w:w="1403" w:type="dxa"/>
            <w:gridSpan w:val="2"/>
          </w:tcPr>
          <w:p w:rsidR="00690A5A" w:rsidRPr="006E5989" w:rsidRDefault="00690A5A" w:rsidP="00C06DFC">
            <w:pPr>
              <w:rPr>
                <w:b/>
              </w:rPr>
            </w:pPr>
            <w:r w:rsidRPr="006E5989">
              <w:rPr>
                <w:b/>
              </w:rPr>
              <w:t>Threshold</w:t>
            </w:r>
          </w:p>
        </w:tc>
        <w:tc>
          <w:tcPr>
            <w:tcW w:w="2018" w:type="dxa"/>
            <w:gridSpan w:val="2"/>
          </w:tcPr>
          <w:p w:rsidR="00690A5A" w:rsidRDefault="00690A5A" w:rsidP="00C06DFC">
            <w:r>
              <w:t>N\A</w:t>
            </w:r>
          </w:p>
        </w:tc>
      </w:tr>
      <w:tr w:rsidR="00690A5A" w:rsidTr="006E5989">
        <w:trPr>
          <w:trHeight w:val="750"/>
        </w:trPr>
        <w:tc>
          <w:tcPr>
            <w:tcW w:w="6320" w:type="dxa"/>
            <w:gridSpan w:val="7"/>
            <w:vMerge/>
          </w:tcPr>
          <w:p w:rsidR="00690A5A" w:rsidRDefault="00690A5A" w:rsidP="00C06DFC"/>
        </w:tc>
        <w:tc>
          <w:tcPr>
            <w:tcW w:w="3421" w:type="dxa"/>
            <w:gridSpan w:val="4"/>
            <w:shd w:val="clear" w:color="auto" w:fill="D9D9D9"/>
          </w:tcPr>
          <w:p w:rsidR="00690A5A" w:rsidRDefault="00690A5A" w:rsidP="00C06DFC"/>
        </w:tc>
      </w:tr>
      <w:tr w:rsidR="00690A5A" w:rsidTr="006E5989">
        <w:trPr>
          <w:cantSplit/>
          <w:trHeight w:val="1543"/>
        </w:trPr>
        <w:tc>
          <w:tcPr>
            <w:tcW w:w="822" w:type="dxa"/>
            <w:shd w:val="clear" w:color="auto" w:fill="8DB3E2"/>
            <w:textDirection w:val="btLr"/>
          </w:tcPr>
          <w:p w:rsidR="00690A5A" w:rsidRDefault="00690A5A" w:rsidP="006E5989">
            <w:pPr>
              <w:ind w:left="113" w:right="113"/>
              <w:jc w:val="center"/>
            </w:pPr>
            <w:r>
              <w:t>Description</w:t>
            </w:r>
          </w:p>
        </w:tc>
        <w:tc>
          <w:tcPr>
            <w:tcW w:w="8919" w:type="dxa"/>
            <w:gridSpan w:val="10"/>
          </w:tcPr>
          <w:p w:rsidR="00690A5A" w:rsidRDefault="00690A5A" w:rsidP="00C06DFC"/>
          <w:p w:rsidR="00690A5A" w:rsidRDefault="00690A5A" w:rsidP="006E5989">
            <w:pPr>
              <w:jc w:val="both"/>
            </w:pPr>
            <w:r>
              <w:t>Scatter plots of modeled vs. observed day-night mean differences. Well behaving results should lie along the 1 to 1 line. Lower right and upper left part of the graphs indicate poor results.</w:t>
            </w:r>
          </w:p>
          <w:p w:rsidR="00690A5A" w:rsidRDefault="00690A5A" w:rsidP="00C06DFC"/>
        </w:tc>
      </w:tr>
      <w:tr w:rsidR="00690A5A" w:rsidTr="006E5989">
        <w:trPr>
          <w:cantSplit/>
          <w:trHeight w:val="254"/>
        </w:trPr>
        <w:tc>
          <w:tcPr>
            <w:tcW w:w="9741" w:type="dxa"/>
            <w:gridSpan w:val="11"/>
            <w:shd w:val="clear" w:color="auto" w:fill="7F7F7F"/>
            <w:textDirection w:val="btLr"/>
          </w:tcPr>
          <w:p w:rsidR="00690A5A" w:rsidRDefault="00690A5A" w:rsidP="00C06DFC"/>
        </w:tc>
      </w:tr>
      <w:tr w:rsidR="00690A5A" w:rsidTr="006E5989">
        <w:trPr>
          <w:cantSplit/>
          <w:trHeight w:val="1440"/>
        </w:trPr>
        <w:tc>
          <w:tcPr>
            <w:tcW w:w="822" w:type="dxa"/>
            <w:shd w:val="clear" w:color="auto" w:fill="8DB3E2"/>
            <w:textDirection w:val="btLr"/>
          </w:tcPr>
          <w:p w:rsidR="00690A5A" w:rsidRDefault="00690A5A" w:rsidP="006E5989">
            <w:pPr>
              <w:ind w:left="113" w:right="113"/>
              <w:jc w:val="center"/>
            </w:pPr>
            <w:r>
              <w:t>MQO</w:t>
            </w:r>
          </w:p>
        </w:tc>
        <w:tc>
          <w:tcPr>
            <w:tcW w:w="8919" w:type="dxa"/>
            <w:gridSpan w:val="10"/>
            <w:vAlign w:val="center"/>
          </w:tcPr>
          <w:p w:rsidR="00690A5A" w:rsidRPr="00A1515C" w:rsidRDefault="00690A5A" w:rsidP="00412343">
            <w:r>
              <w:t>N/A</w:t>
            </w:r>
          </w:p>
        </w:tc>
      </w:tr>
      <w:tr w:rsidR="00690A5A" w:rsidTr="006E5989">
        <w:trPr>
          <w:cantSplit/>
          <w:trHeight w:val="209"/>
        </w:trPr>
        <w:tc>
          <w:tcPr>
            <w:tcW w:w="9741" w:type="dxa"/>
            <w:gridSpan w:val="11"/>
            <w:shd w:val="clear" w:color="auto" w:fill="7F7F7F"/>
            <w:textDirection w:val="btLr"/>
          </w:tcPr>
          <w:p w:rsidR="00690A5A" w:rsidRPr="006E5989" w:rsidRDefault="00690A5A" w:rsidP="00C06DFC">
            <w:pPr>
              <w:rPr>
                <w:sz w:val="16"/>
                <w:szCs w:val="16"/>
              </w:rPr>
            </w:pPr>
          </w:p>
        </w:tc>
      </w:tr>
      <w:tr w:rsidR="00690A5A" w:rsidTr="006E5989">
        <w:trPr>
          <w:cantSplit/>
          <w:trHeight w:val="438"/>
        </w:trPr>
        <w:tc>
          <w:tcPr>
            <w:tcW w:w="822" w:type="dxa"/>
            <w:vMerge w:val="restart"/>
            <w:shd w:val="clear" w:color="auto" w:fill="8DB3E2"/>
            <w:textDirection w:val="btLr"/>
          </w:tcPr>
          <w:p w:rsidR="00690A5A" w:rsidRDefault="00690A5A" w:rsidP="006E5989">
            <w:pPr>
              <w:ind w:left="113" w:right="113"/>
              <w:jc w:val="center"/>
            </w:pPr>
            <w:r>
              <w:t>Options</w:t>
            </w:r>
          </w:p>
        </w:tc>
        <w:tc>
          <w:tcPr>
            <w:tcW w:w="697" w:type="dxa"/>
          </w:tcPr>
          <w:p w:rsidR="00690A5A" w:rsidRPr="009E6F27" w:rsidRDefault="00690A5A" w:rsidP="006E5989">
            <w:pPr>
              <w:jc w:val="center"/>
            </w:pPr>
            <w:r w:rsidRPr="006E5989">
              <w:rPr>
                <w:b/>
              </w:rPr>
              <w:t>O</w:t>
            </w:r>
            <w:r w:rsidRPr="009E6F27">
              <w:t>BS</w:t>
            </w:r>
          </w:p>
        </w:tc>
        <w:tc>
          <w:tcPr>
            <w:tcW w:w="790" w:type="dxa"/>
          </w:tcPr>
          <w:p w:rsidR="00690A5A" w:rsidRPr="009E6F27" w:rsidRDefault="00690A5A" w:rsidP="006E5989">
            <w:pPr>
              <w:jc w:val="center"/>
            </w:pPr>
            <w:r w:rsidRPr="006E5989">
              <w:rPr>
                <w:b/>
              </w:rPr>
              <w:t>M</w:t>
            </w:r>
            <w:r w:rsidRPr="009E6F27">
              <w:t>OD</w:t>
            </w:r>
          </w:p>
        </w:tc>
        <w:tc>
          <w:tcPr>
            <w:tcW w:w="696" w:type="dxa"/>
          </w:tcPr>
          <w:p w:rsidR="00690A5A" w:rsidRPr="009E6F27" w:rsidRDefault="00690A5A" w:rsidP="006E5989">
            <w:pPr>
              <w:jc w:val="center"/>
            </w:pPr>
            <w:r w:rsidRPr="006E5989">
              <w:rPr>
                <w:b/>
              </w:rPr>
              <w:t>P</w:t>
            </w:r>
            <w:r w:rsidRPr="009E6F27">
              <w:t>AR</w:t>
            </w:r>
          </w:p>
        </w:tc>
        <w:tc>
          <w:tcPr>
            <w:tcW w:w="830" w:type="dxa"/>
          </w:tcPr>
          <w:p w:rsidR="00690A5A" w:rsidRPr="009E6F27" w:rsidRDefault="00690A5A" w:rsidP="006E5989">
            <w:pPr>
              <w:jc w:val="center"/>
            </w:pPr>
            <w:r w:rsidRPr="006E5989">
              <w:rPr>
                <w:b/>
              </w:rPr>
              <w:t>S</w:t>
            </w:r>
            <w:r w:rsidRPr="009E6F27">
              <w:t>CEN</w:t>
            </w:r>
          </w:p>
        </w:tc>
        <w:tc>
          <w:tcPr>
            <w:tcW w:w="763" w:type="dxa"/>
          </w:tcPr>
          <w:p w:rsidR="00690A5A" w:rsidRDefault="00690A5A" w:rsidP="006E5989">
            <w:pPr>
              <w:jc w:val="center"/>
            </w:pPr>
            <w:r>
              <w:t>Other</w:t>
            </w:r>
          </w:p>
        </w:tc>
        <w:tc>
          <w:tcPr>
            <w:tcW w:w="1728" w:type="dxa"/>
            <w:gridSpan w:val="2"/>
            <w:shd w:val="clear" w:color="auto" w:fill="BFBFBF"/>
          </w:tcPr>
          <w:p w:rsidR="00690A5A" w:rsidRDefault="00690A5A" w:rsidP="006E5989">
            <w:pPr>
              <w:jc w:val="center"/>
            </w:pPr>
          </w:p>
        </w:tc>
        <w:tc>
          <w:tcPr>
            <w:tcW w:w="1728" w:type="dxa"/>
            <w:gridSpan w:val="2"/>
          </w:tcPr>
          <w:p w:rsidR="00690A5A" w:rsidRDefault="00690A5A" w:rsidP="006E5989">
            <w:pPr>
              <w:jc w:val="center"/>
            </w:pPr>
            <w:r>
              <w:t>Single</w:t>
            </w:r>
          </w:p>
          <w:p w:rsidR="00690A5A" w:rsidRDefault="00690A5A" w:rsidP="006E5989">
            <w:pPr>
              <w:jc w:val="center"/>
            </w:pPr>
            <w:r>
              <w:t>mode</w:t>
            </w:r>
          </w:p>
        </w:tc>
        <w:tc>
          <w:tcPr>
            <w:tcW w:w="1687" w:type="dxa"/>
          </w:tcPr>
          <w:p w:rsidR="00690A5A" w:rsidRDefault="00690A5A" w:rsidP="006E5989">
            <w:pPr>
              <w:jc w:val="center"/>
            </w:pPr>
            <w:r>
              <w:t>Group</w:t>
            </w:r>
          </w:p>
          <w:p w:rsidR="00690A5A" w:rsidRDefault="00690A5A" w:rsidP="006E5989">
            <w:pPr>
              <w:jc w:val="center"/>
            </w:pPr>
            <w:r>
              <w:t>mode</w:t>
            </w:r>
          </w:p>
        </w:tc>
      </w:tr>
      <w:tr w:rsidR="00690A5A" w:rsidTr="006E5989">
        <w:trPr>
          <w:cantSplit/>
          <w:trHeight w:val="516"/>
        </w:trPr>
        <w:tc>
          <w:tcPr>
            <w:tcW w:w="822" w:type="dxa"/>
            <w:vMerge/>
            <w:shd w:val="clear" w:color="auto" w:fill="8DB3E2"/>
            <w:textDirection w:val="btLr"/>
          </w:tcPr>
          <w:p w:rsidR="00690A5A" w:rsidRDefault="00690A5A" w:rsidP="006E5989">
            <w:pPr>
              <w:ind w:left="113" w:right="113"/>
            </w:pPr>
          </w:p>
        </w:tc>
        <w:tc>
          <w:tcPr>
            <w:tcW w:w="697" w:type="dxa"/>
            <w:vAlign w:val="center"/>
          </w:tcPr>
          <w:p w:rsidR="00690A5A" w:rsidRDefault="00690A5A" w:rsidP="006E5989">
            <w:pPr>
              <w:jc w:val="center"/>
            </w:pPr>
            <w:r>
              <w:t>X</w:t>
            </w:r>
          </w:p>
        </w:tc>
        <w:tc>
          <w:tcPr>
            <w:tcW w:w="790" w:type="dxa"/>
            <w:vAlign w:val="center"/>
          </w:tcPr>
          <w:p w:rsidR="00690A5A" w:rsidRDefault="00690A5A" w:rsidP="006E5989">
            <w:pPr>
              <w:jc w:val="center"/>
            </w:pPr>
            <w:r>
              <w:t>X</w:t>
            </w:r>
          </w:p>
        </w:tc>
        <w:tc>
          <w:tcPr>
            <w:tcW w:w="696" w:type="dxa"/>
            <w:vAlign w:val="center"/>
          </w:tcPr>
          <w:p w:rsidR="00690A5A" w:rsidRDefault="00690A5A" w:rsidP="006E5989">
            <w:pPr>
              <w:jc w:val="center"/>
            </w:pPr>
            <w:r>
              <w:t>X</w:t>
            </w:r>
          </w:p>
        </w:tc>
        <w:tc>
          <w:tcPr>
            <w:tcW w:w="830" w:type="dxa"/>
            <w:vAlign w:val="center"/>
          </w:tcPr>
          <w:p w:rsidR="00690A5A" w:rsidRDefault="00690A5A" w:rsidP="006E5989">
            <w:pPr>
              <w:jc w:val="center"/>
            </w:pPr>
          </w:p>
        </w:tc>
        <w:tc>
          <w:tcPr>
            <w:tcW w:w="763" w:type="dxa"/>
            <w:vAlign w:val="center"/>
          </w:tcPr>
          <w:p w:rsidR="00690A5A" w:rsidRDefault="00690A5A" w:rsidP="006E5989">
            <w:pPr>
              <w:jc w:val="center"/>
            </w:pPr>
          </w:p>
        </w:tc>
        <w:tc>
          <w:tcPr>
            <w:tcW w:w="1728" w:type="dxa"/>
            <w:gridSpan w:val="2"/>
            <w:shd w:val="clear" w:color="auto" w:fill="BFBFBF"/>
            <w:vAlign w:val="center"/>
          </w:tcPr>
          <w:p w:rsidR="00690A5A" w:rsidRDefault="00690A5A" w:rsidP="006E5989">
            <w:pPr>
              <w:jc w:val="center"/>
            </w:pPr>
          </w:p>
        </w:tc>
        <w:tc>
          <w:tcPr>
            <w:tcW w:w="1728" w:type="dxa"/>
            <w:gridSpan w:val="2"/>
            <w:vAlign w:val="center"/>
          </w:tcPr>
          <w:p w:rsidR="00690A5A" w:rsidRDefault="00690A5A" w:rsidP="006E5989">
            <w:pPr>
              <w:jc w:val="center"/>
            </w:pPr>
            <w:r>
              <w:t>YES</w:t>
            </w:r>
          </w:p>
        </w:tc>
        <w:tc>
          <w:tcPr>
            <w:tcW w:w="1687" w:type="dxa"/>
            <w:vAlign w:val="center"/>
          </w:tcPr>
          <w:p w:rsidR="00690A5A" w:rsidRDefault="00690A5A" w:rsidP="006E5989">
            <w:pPr>
              <w:jc w:val="center"/>
            </w:pPr>
            <w:r>
              <w:t>YES</w:t>
            </w:r>
          </w:p>
        </w:tc>
      </w:tr>
    </w:tbl>
    <w:p w:rsidR="00690A5A" w:rsidRDefault="00690A5A"/>
    <w:p w:rsidR="00690A5A" w:rsidRDefault="00690A5A">
      <w:r>
        <w:br w:type="page"/>
      </w:r>
    </w:p>
    <w:p w:rsidR="00690A5A" w:rsidRDefault="00690A5A"/>
    <w:p w:rsidR="00690A5A" w:rsidRDefault="00690A5A" w:rsidP="00AB105A">
      <w:pPr>
        <w:rPr>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63"/>
        <w:gridCol w:w="1535"/>
        <w:gridCol w:w="6"/>
        <w:gridCol w:w="1397"/>
        <w:gridCol w:w="240"/>
        <w:gridCol w:w="1468"/>
      </w:tblGrid>
      <w:tr w:rsidR="00690A5A" w:rsidTr="002802DF">
        <w:tc>
          <w:tcPr>
            <w:tcW w:w="6319" w:type="dxa"/>
            <w:gridSpan w:val="7"/>
          </w:tcPr>
          <w:p w:rsidR="00690A5A" w:rsidRPr="00DF50B6" w:rsidRDefault="00690A5A" w:rsidP="006600DA">
            <w:pPr>
              <w:pStyle w:val="Heading3"/>
              <w:rPr>
                <w:sz w:val="32"/>
                <w:szCs w:val="32"/>
              </w:rPr>
            </w:pPr>
            <w:bookmarkStart w:id="495" w:name="geomap"/>
            <w:bookmarkStart w:id="496" w:name="_Toc412107692"/>
            <w:bookmarkEnd w:id="495"/>
            <w:proofErr w:type="spellStart"/>
            <w:r w:rsidRPr="00DF50B6">
              <w:t>GeoMap</w:t>
            </w:r>
            <w:proofErr w:type="spellEnd"/>
            <w:r w:rsidRPr="00DF50B6">
              <w:t xml:space="preserve"> (Target)</w:t>
            </w:r>
            <w:bookmarkEnd w:id="496"/>
          </w:p>
        </w:tc>
        <w:tc>
          <w:tcPr>
            <w:tcW w:w="3422" w:type="dxa"/>
            <w:gridSpan w:val="4"/>
            <w:vAlign w:val="center"/>
          </w:tcPr>
          <w:p w:rsidR="00690A5A" w:rsidRPr="006E5989" w:rsidRDefault="00690A5A" w:rsidP="002802DF">
            <w:pPr>
              <w:jc w:val="center"/>
              <w:rPr>
                <w:sz w:val="28"/>
                <w:szCs w:val="28"/>
              </w:rPr>
            </w:pPr>
            <w:r>
              <w:rPr>
                <w:i/>
                <w:sz w:val="36"/>
                <w:szCs w:val="36"/>
              </w:rPr>
              <w:t>35,36,37</w:t>
            </w:r>
          </w:p>
        </w:tc>
      </w:tr>
      <w:tr w:rsidR="00690A5A" w:rsidTr="002802DF">
        <w:tc>
          <w:tcPr>
            <w:tcW w:w="9741" w:type="dxa"/>
            <w:gridSpan w:val="11"/>
            <w:shd w:val="clear" w:color="auto" w:fill="D9D9D9"/>
          </w:tcPr>
          <w:p w:rsidR="00690A5A" w:rsidRDefault="00690A5A" w:rsidP="002802DF"/>
        </w:tc>
      </w:tr>
      <w:tr w:rsidR="0019604F" w:rsidTr="002802DF">
        <w:trPr>
          <w:trHeight w:val="283"/>
        </w:trPr>
        <w:tc>
          <w:tcPr>
            <w:tcW w:w="6319" w:type="dxa"/>
            <w:gridSpan w:val="7"/>
            <w:vMerge w:val="restart"/>
          </w:tcPr>
          <w:p w:rsidR="00690A5A" w:rsidRDefault="0019604F" w:rsidP="002802DF">
            <w:r>
              <w:rPr>
                <w:noProof/>
              </w:rPr>
              <w:drawing>
                <wp:inline distT="0" distB="0" distL="0" distR="0" wp14:anchorId="0176F9EE" wp14:editId="4C5EC1B4">
                  <wp:extent cx="3566160" cy="2803015"/>
                  <wp:effectExtent l="0" t="0" r="0" b="0"/>
                  <wp:docPr id="22" name="Picture 22"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156">
                            <a:extLst>
                              <a:ext uri="{28A0092B-C50C-407E-A947-70E740481C1C}">
                                <a14:useLocalDpi xmlns:a14="http://schemas.microsoft.com/office/drawing/2010/main" val="0"/>
                              </a:ext>
                            </a:extLst>
                          </a:blip>
                          <a:srcRect l="1314" t="3471" r="1051"/>
                          <a:stretch/>
                        </pic:blipFill>
                        <pic:spPr bwMode="auto">
                          <a:xfrm>
                            <a:off x="0" y="0"/>
                            <a:ext cx="3566160" cy="28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690A5A" w:rsidRPr="006E5989" w:rsidRDefault="00690A5A" w:rsidP="002802DF">
            <w:pPr>
              <w:rPr>
                <w:b/>
              </w:rPr>
            </w:pPr>
            <w:r w:rsidRPr="006E5989">
              <w:rPr>
                <w:b/>
              </w:rPr>
              <w:t>X axis</w:t>
            </w:r>
          </w:p>
        </w:tc>
        <w:tc>
          <w:tcPr>
            <w:tcW w:w="2019" w:type="dxa"/>
            <w:gridSpan w:val="2"/>
          </w:tcPr>
          <w:p w:rsidR="00690A5A" w:rsidRDefault="00690A5A" w:rsidP="002802DF">
            <w:r>
              <w:t>N\A</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Y axis</w:t>
            </w:r>
          </w:p>
        </w:tc>
        <w:tc>
          <w:tcPr>
            <w:tcW w:w="2019" w:type="dxa"/>
            <w:gridSpan w:val="2"/>
          </w:tcPr>
          <w:p w:rsidR="00690A5A" w:rsidRDefault="00690A5A" w:rsidP="002802DF">
            <w:r>
              <w:t>N\A</w:t>
            </w:r>
          </w:p>
        </w:tc>
      </w:tr>
      <w:tr w:rsidR="00690A5A" w:rsidTr="002802DF">
        <w:trPr>
          <w:trHeight w:val="57"/>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Parameters</w:t>
            </w:r>
          </w:p>
        </w:tc>
        <w:tc>
          <w:tcPr>
            <w:tcW w:w="2019" w:type="dxa"/>
            <w:gridSpan w:val="2"/>
          </w:tcPr>
          <w:p w:rsidR="00690A5A" w:rsidRDefault="00690A5A" w:rsidP="002802DF">
            <w:r>
              <w:t>O3, NO2, PM10</w:t>
            </w:r>
          </w:p>
        </w:tc>
      </w:tr>
      <w:tr w:rsidR="00690A5A" w:rsidTr="002802DF">
        <w:trPr>
          <w:trHeight w:val="11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 xml:space="preserve">Time </w:t>
            </w:r>
            <w:proofErr w:type="spellStart"/>
            <w:r w:rsidRPr="006E5989">
              <w:rPr>
                <w:b/>
              </w:rPr>
              <w:t>Avg</w:t>
            </w:r>
            <w:proofErr w:type="spellEnd"/>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Daily Stats</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Season</w:t>
            </w:r>
          </w:p>
        </w:tc>
        <w:tc>
          <w:tcPr>
            <w:tcW w:w="2019" w:type="dxa"/>
            <w:gridSpan w:val="2"/>
          </w:tcPr>
          <w:p w:rsidR="00690A5A" w:rsidRDefault="00690A5A" w:rsidP="002802DF">
            <w:r>
              <w:t>FREE</w:t>
            </w: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Day</w:t>
            </w:r>
          </w:p>
        </w:tc>
        <w:tc>
          <w:tcPr>
            <w:tcW w:w="2019" w:type="dxa"/>
            <w:gridSpan w:val="2"/>
          </w:tcPr>
          <w:p w:rsidR="00690A5A" w:rsidRDefault="00690A5A" w:rsidP="002802DF">
            <w:r>
              <w:t>FREE</w:t>
            </w:r>
          </w:p>
        </w:tc>
      </w:tr>
      <w:tr w:rsidR="00690A5A" w:rsidTr="002802DF">
        <w:trPr>
          <w:trHeight w:val="203"/>
        </w:trPr>
        <w:tc>
          <w:tcPr>
            <w:tcW w:w="6319" w:type="dxa"/>
            <w:gridSpan w:val="7"/>
            <w:vMerge/>
          </w:tcPr>
          <w:p w:rsidR="00690A5A" w:rsidRDefault="00690A5A" w:rsidP="002802DF"/>
        </w:tc>
        <w:tc>
          <w:tcPr>
            <w:tcW w:w="3422" w:type="dxa"/>
            <w:gridSpan w:val="4"/>
            <w:shd w:val="clear" w:color="auto" w:fill="D9D9D9"/>
          </w:tcPr>
          <w:p w:rsidR="00690A5A" w:rsidRPr="006E5989" w:rsidRDefault="00690A5A" w:rsidP="002802DF">
            <w:pPr>
              <w:rPr>
                <w:b/>
                <w:sz w:val="16"/>
                <w:szCs w:val="16"/>
              </w:rPr>
            </w:pPr>
          </w:p>
        </w:tc>
      </w:tr>
      <w:tr w:rsidR="0019604F" w:rsidTr="002802DF">
        <w:trPr>
          <w:trHeight w:val="283"/>
        </w:trPr>
        <w:tc>
          <w:tcPr>
            <w:tcW w:w="6319" w:type="dxa"/>
            <w:gridSpan w:val="7"/>
            <w:vMerge/>
          </w:tcPr>
          <w:p w:rsidR="00690A5A" w:rsidRDefault="00690A5A" w:rsidP="002802DF"/>
        </w:tc>
        <w:tc>
          <w:tcPr>
            <w:tcW w:w="1403" w:type="dxa"/>
            <w:gridSpan w:val="2"/>
          </w:tcPr>
          <w:p w:rsidR="00690A5A" w:rsidRPr="006E5989" w:rsidRDefault="00690A5A" w:rsidP="002802DF">
            <w:pPr>
              <w:rPr>
                <w:b/>
              </w:rPr>
            </w:pPr>
            <w:r w:rsidRPr="006E5989">
              <w:rPr>
                <w:b/>
              </w:rPr>
              <w:t>Threshold</w:t>
            </w:r>
          </w:p>
        </w:tc>
        <w:tc>
          <w:tcPr>
            <w:tcW w:w="2019" w:type="dxa"/>
            <w:gridSpan w:val="2"/>
          </w:tcPr>
          <w:p w:rsidR="00690A5A" w:rsidRDefault="00690A5A" w:rsidP="002802DF"/>
        </w:tc>
      </w:tr>
      <w:tr w:rsidR="00690A5A" w:rsidTr="002802DF">
        <w:trPr>
          <w:trHeight w:val="750"/>
        </w:trPr>
        <w:tc>
          <w:tcPr>
            <w:tcW w:w="6319" w:type="dxa"/>
            <w:gridSpan w:val="7"/>
            <w:vMerge/>
          </w:tcPr>
          <w:p w:rsidR="00690A5A" w:rsidRDefault="00690A5A" w:rsidP="002802DF"/>
        </w:tc>
        <w:tc>
          <w:tcPr>
            <w:tcW w:w="3422" w:type="dxa"/>
            <w:gridSpan w:val="4"/>
            <w:shd w:val="clear" w:color="auto" w:fill="D9D9D9"/>
          </w:tcPr>
          <w:p w:rsidR="00690A5A" w:rsidRDefault="00690A5A" w:rsidP="002802DF"/>
        </w:tc>
      </w:tr>
      <w:tr w:rsidR="00690A5A" w:rsidTr="002802DF">
        <w:trPr>
          <w:cantSplit/>
          <w:trHeight w:val="1543"/>
        </w:trPr>
        <w:tc>
          <w:tcPr>
            <w:tcW w:w="821" w:type="dxa"/>
            <w:shd w:val="clear" w:color="auto" w:fill="8DB3E2"/>
            <w:textDirection w:val="btLr"/>
          </w:tcPr>
          <w:p w:rsidR="00690A5A" w:rsidRDefault="00690A5A" w:rsidP="002802DF">
            <w:pPr>
              <w:ind w:left="113" w:right="113"/>
              <w:jc w:val="center"/>
            </w:pPr>
            <w:r>
              <w:t>Description</w:t>
            </w:r>
          </w:p>
        </w:tc>
        <w:tc>
          <w:tcPr>
            <w:tcW w:w="8920" w:type="dxa"/>
            <w:gridSpan w:val="10"/>
          </w:tcPr>
          <w:p w:rsidR="00690A5A" w:rsidRDefault="00690A5A" w:rsidP="00F925C4">
            <w:proofErr w:type="spellStart"/>
            <w:r>
              <w:t>GeoMap</w:t>
            </w:r>
            <w:proofErr w:type="spellEnd"/>
            <w:r>
              <w:t xml:space="preserve"> map showing the locations of the selected stations, together with the Target value for O3 (8hr mean), hourly NO2, daily PM10, hourly WS and TEMP. Colors indicate whether or not the uncertainty </w:t>
            </w:r>
            <w:proofErr w:type="spellStart"/>
            <w:r>
              <w:t>criterium</w:t>
            </w:r>
            <w:proofErr w:type="spellEnd"/>
            <w:r>
              <w:t xml:space="preserve"> is satisfied yes or no; and if not satisfied the location in the target (Bias &gt;0, B</w:t>
            </w:r>
            <w:r w:rsidR="00FE6671">
              <w:t>ia</w:t>
            </w:r>
            <w:r>
              <w:t>s &lt;0, Correlation dominated or NMSD dominated</w:t>
            </w:r>
          </w:p>
        </w:tc>
      </w:tr>
      <w:tr w:rsidR="00690A5A" w:rsidTr="002802DF">
        <w:trPr>
          <w:cantSplit/>
          <w:trHeight w:val="254"/>
        </w:trPr>
        <w:tc>
          <w:tcPr>
            <w:tcW w:w="9741" w:type="dxa"/>
            <w:gridSpan w:val="11"/>
            <w:shd w:val="clear" w:color="auto" w:fill="7F7F7F"/>
            <w:textDirection w:val="btLr"/>
          </w:tcPr>
          <w:p w:rsidR="00690A5A" w:rsidRDefault="00690A5A" w:rsidP="002802DF"/>
        </w:tc>
      </w:tr>
      <w:tr w:rsidR="00690A5A" w:rsidTr="002802DF">
        <w:trPr>
          <w:cantSplit/>
          <w:trHeight w:val="1440"/>
        </w:trPr>
        <w:tc>
          <w:tcPr>
            <w:tcW w:w="821" w:type="dxa"/>
            <w:shd w:val="clear" w:color="auto" w:fill="8DB3E2"/>
            <w:textDirection w:val="btLr"/>
          </w:tcPr>
          <w:p w:rsidR="00690A5A" w:rsidRDefault="00690A5A" w:rsidP="002802DF">
            <w:pPr>
              <w:ind w:left="113" w:right="113"/>
              <w:jc w:val="center"/>
            </w:pPr>
            <w:r>
              <w:t>MQO</w:t>
            </w:r>
          </w:p>
        </w:tc>
        <w:tc>
          <w:tcPr>
            <w:tcW w:w="8920" w:type="dxa"/>
            <w:gridSpan w:val="10"/>
          </w:tcPr>
          <w:p w:rsidR="00690A5A" w:rsidRDefault="00690A5A" w:rsidP="002802DF"/>
          <w:p w:rsidR="00690A5A" w:rsidRDefault="00690A5A" w:rsidP="00F925C4">
            <w:r>
              <w:t>For details, see Section</w:t>
            </w:r>
            <w:r w:rsidR="00FE6671">
              <w:t xml:space="preserve"> </w:t>
            </w:r>
            <w:r w:rsidR="00FE6671">
              <w:fldChar w:fldCharType="begin"/>
            </w:r>
            <w:r w:rsidR="00FE6671">
              <w:instrText xml:space="preserve"> REF _Ref392252598 \r \h </w:instrText>
            </w:r>
            <w:r w:rsidR="00FE6671">
              <w:fldChar w:fldCharType="separate"/>
            </w:r>
            <w:r w:rsidR="001207FB">
              <w:t>4.2</w:t>
            </w:r>
            <w:r w:rsidR="00FE6671">
              <w:fldChar w:fldCharType="end"/>
            </w:r>
            <w:r>
              <w:t>.</w:t>
            </w:r>
          </w:p>
          <w:p w:rsidR="00690A5A" w:rsidRPr="00A1515C" w:rsidRDefault="00690A5A" w:rsidP="002802DF">
            <w:pPr>
              <w:jc w:val="center"/>
            </w:pPr>
          </w:p>
        </w:tc>
      </w:tr>
      <w:tr w:rsidR="00690A5A" w:rsidTr="002802DF">
        <w:trPr>
          <w:cantSplit/>
          <w:trHeight w:val="209"/>
        </w:trPr>
        <w:tc>
          <w:tcPr>
            <w:tcW w:w="9741" w:type="dxa"/>
            <w:gridSpan w:val="11"/>
            <w:shd w:val="clear" w:color="auto" w:fill="7F7F7F"/>
            <w:textDirection w:val="btLr"/>
          </w:tcPr>
          <w:p w:rsidR="00690A5A" w:rsidRPr="006E5989" w:rsidRDefault="00690A5A" w:rsidP="002802DF">
            <w:pPr>
              <w:rPr>
                <w:sz w:val="16"/>
                <w:szCs w:val="16"/>
              </w:rPr>
            </w:pPr>
          </w:p>
        </w:tc>
      </w:tr>
      <w:tr w:rsidR="0019604F" w:rsidTr="002802DF">
        <w:trPr>
          <w:cantSplit/>
          <w:trHeight w:val="438"/>
        </w:trPr>
        <w:tc>
          <w:tcPr>
            <w:tcW w:w="821" w:type="dxa"/>
            <w:vMerge w:val="restart"/>
            <w:shd w:val="clear" w:color="auto" w:fill="8DB3E2"/>
            <w:textDirection w:val="btLr"/>
          </w:tcPr>
          <w:p w:rsidR="00690A5A" w:rsidRDefault="00690A5A" w:rsidP="002802DF">
            <w:pPr>
              <w:ind w:left="113" w:right="113"/>
              <w:jc w:val="center"/>
            </w:pPr>
            <w:r>
              <w:t>Options</w:t>
            </w:r>
          </w:p>
        </w:tc>
        <w:tc>
          <w:tcPr>
            <w:tcW w:w="697" w:type="dxa"/>
          </w:tcPr>
          <w:p w:rsidR="00690A5A" w:rsidRPr="009E6F27" w:rsidRDefault="00690A5A" w:rsidP="002802DF">
            <w:pPr>
              <w:jc w:val="center"/>
            </w:pPr>
            <w:r w:rsidRPr="006E5989">
              <w:rPr>
                <w:b/>
              </w:rPr>
              <w:t>O</w:t>
            </w:r>
            <w:r w:rsidRPr="009E6F27">
              <w:t>BS</w:t>
            </w:r>
          </w:p>
        </w:tc>
        <w:tc>
          <w:tcPr>
            <w:tcW w:w="790" w:type="dxa"/>
          </w:tcPr>
          <w:p w:rsidR="00690A5A" w:rsidRPr="009E6F27" w:rsidRDefault="00690A5A" w:rsidP="002802DF">
            <w:pPr>
              <w:jc w:val="center"/>
            </w:pPr>
            <w:r w:rsidRPr="006E5989">
              <w:rPr>
                <w:b/>
              </w:rPr>
              <w:t>M</w:t>
            </w:r>
            <w:r w:rsidRPr="009E6F27">
              <w:t>OD</w:t>
            </w:r>
          </w:p>
        </w:tc>
        <w:tc>
          <w:tcPr>
            <w:tcW w:w="696" w:type="dxa"/>
          </w:tcPr>
          <w:p w:rsidR="00690A5A" w:rsidRPr="009E6F27" w:rsidRDefault="00690A5A" w:rsidP="002802DF">
            <w:pPr>
              <w:jc w:val="center"/>
            </w:pPr>
            <w:r w:rsidRPr="006E5989">
              <w:rPr>
                <w:b/>
              </w:rPr>
              <w:t>P</w:t>
            </w:r>
            <w:r w:rsidRPr="009E6F27">
              <w:t>AR</w:t>
            </w:r>
          </w:p>
        </w:tc>
        <w:tc>
          <w:tcPr>
            <w:tcW w:w="830" w:type="dxa"/>
          </w:tcPr>
          <w:p w:rsidR="00690A5A" w:rsidRPr="009E6F27" w:rsidRDefault="00690A5A" w:rsidP="002802DF">
            <w:pPr>
              <w:jc w:val="center"/>
            </w:pPr>
            <w:r w:rsidRPr="006E5989">
              <w:rPr>
                <w:b/>
              </w:rPr>
              <w:t>S</w:t>
            </w:r>
            <w:r w:rsidRPr="009E6F27">
              <w:t>CEN</w:t>
            </w:r>
          </w:p>
        </w:tc>
        <w:tc>
          <w:tcPr>
            <w:tcW w:w="763" w:type="dxa"/>
          </w:tcPr>
          <w:p w:rsidR="00690A5A" w:rsidRDefault="00690A5A" w:rsidP="002802DF">
            <w:pPr>
              <w:jc w:val="center"/>
            </w:pPr>
            <w:r>
              <w:t>Other</w:t>
            </w: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Single</w:t>
            </w:r>
          </w:p>
          <w:p w:rsidR="00690A5A" w:rsidRDefault="00690A5A" w:rsidP="002802DF">
            <w:pPr>
              <w:jc w:val="center"/>
            </w:pPr>
            <w:r>
              <w:t>Mode</w:t>
            </w:r>
          </w:p>
        </w:tc>
        <w:tc>
          <w:tcPr>
            <w:tcW w:w="1687" w:type="dxa"/>
          </w:tcPr>
          <w:p w:rsidR="00690A5A" w:rsidRDefault="00690A5A" w:rsidP="002802DF">
            <w:pPr>
              <w:jc w:val="center"/>
            </w:pPr>
            <w:r>
              <w:t>Group</w:t>
            </w:r>
          </w:p>
          <w:p w:rsidR="00690A5A" w:rsidRDefault="00690A5A" w:rsidP="002802DF">
            <w:pPr>
              <w:jc w:val="center"/>
            </w:pPr>
            <w:r>
              <w:t>mode</w:t>
            </w:r>
          </w:p>
        </w:tc>
      </w:tr>
      <w:tr w:rsidR="0019604F" w:rsidTr="002802DF">
        <w:trPr>
          <w:cantSplit/>
          <w:trHeight w:val="516"/>
        </w:trPr>
        <w:tc>
          <w:tcPr>
            <w:tcW w:w="821" w:type="dxa"/>
            <w:vMerge/>
            <w:shd w:val="clear" w:color="auto" w:fill="8DB3E2"/>
            <w:textDirection w:val="btLr"/>
          </w:tcPr>
          <w:p w:rsidR="00690A5A" w:rsidRDefault="00690A5A" w:rsidP="002802DF">
            <w:pPr>
              <w:ind w:left="113" w:right="113"/>
            </w:pPr>
          </w:p>
        </w:tc>
        <w:tc>
          <w:tcPr>
            <w:tcW w:w="697" w:type="dxa"/>
          </w:tcPr>
          <w:p w:rsidR="00690A5A" w:rsidRDefault="00690A5A" w:rsidP="002802DF">
            <w:pPr>
              <w:jc w:val="center"/>
            </w:pPr>
          </w:p>
        </w:tc>
        <w:tc>
          <w:tcPr>
            <w:tcW w:w="790" w:type="dxa"/>
          </w:tcPr>
          <w:p w:rsidR="00690A5A" w:rsidRDefault="00690A5A" w:rsidP="002802DF">
            <w:pPr>
              <w:jc w:val="center"/>
            </w:pPr>
            <w:r>
              <w:t>X</w:t>
            </w:r>
          </w:p>
        </w:tc>
        <w:tc>
          <w:tcPr>
            <w:tcW w:w="696" w:type="dxa"/>
          </w:tcPr>
          <w:p w:rsidR="00690A5A" w:rsidRDefault="00690A5A" w:rsidP="002802DF">
            <w:pPr>
              <w:jc w:val="center"/>
            </w:pPr>
            <w:r>
              <w:t>X</w:t>
            </w:r>
          </w:p>
        </w:tc>
        <w:tc>
          <w:tcPr>
            <w:tcW w:w="830" w:type="dxa"/>
          </w:tcPr>
          <w:p w:rsidR="00690A5A" w:rsidRDefault="00690A5A" w:rsidP="002802DF">
            <w:pPr>
              <w:jc w:val="center"/>
            </w:pPr>
          </w:p>
        </w:tc>
        <w:tc>
          <w:tcPr>
            <w:tcW w:w="763" w:type="dxa"/>
          </w:tcPr>
          <w:p w:rsidR="00690A5A" w:rsidRDefault="00690A5A" w:rsidP="002802DF">
            <w:pPr>
              <w:jc w:val="center"/>
            </w:pPr>
          </w:p>
        </w:tc>
        <w:tc>
          <w:tcPr>
            <w:tcW w:w="1728" w:type="dxa"/>
            <w:gridSpan w:val="2"/>
            <w:shd w:val="clear" w:color="auto" w:fill="BFBFBF"/>
          </w:tcPr>
          <w:p w:rsidR="00690A5A" w:rsidRDefault="00690A5A" w:rsidP="002802DF">
            <w:pPr>
              <w:jc w:val="center"/>
            </w:pPr>
          </w:p>
        </w:tc>
        <w:tc>
          <w:tcPr>
            <w:tcW w:w="1729" w:type="dxa"/>
            <w:gridSpan w:val="2"/>
          </w:tcPr>
          <w:p w:rsidR="00690A5A" w:rsidRDefault="00690A5A" w:rsidP="002802DF">
            <w:pPr>
              <w:jc w:val="center"/>
            </w:pPr>
            <w:r>
              <w:t>YES</w:t>
            </w:r>
          </w:p>
        </w:tc>
        <w:tc>
          <w:tcPr>
            <w:tcW w:w="1687" w:type="dxa"/>
          </w:tcPr>
          <w:p w:rsidR="00690A5A" w:rsidRDefault="00690A5A" w:rsidP="002802DF">
            <w:pPr>
              <w:jc w:val="center"/>
            </w:pPr>
            <w:r>
              <w:t>NO</w:t>
            </w:r>
          </w:p>
        </w:tc>
      </w:tr>
    </w:tbl>
    <w:p w:rsidR="00690A5A" w:rsidRDefault="00690A5A" w:rsidP="00AB105A">
      <w:pPr>
        <w:rPr>
          <w:sz w:val="22"/>
          <w:szCs w:val="22"/>
          <w:lang w:val="en-GB"/>
        </w:rPr>
      </w:pPr>
    </w:p>
    <w:p w:rsidR="00690A5A" w:rsidRPr="006723C1" w:rsidRDefault="00690A5A" w:rsidP="00AB105A">
      <w:pPr>
        <w:rPr>
          <w:sz w:val="22"/>
          <w:szCs w:val="22"/>
          <w:lang w:val="en-GB"/>
        </w:rPr>
      </w:pPr>
    </w:p>
    <w:p w:rsidR="00690A5A" w:rsidRDefault="00690A5A"/>
    <w:p w:rsidR="00690A5A" w:rsidRDefault="00690A5A"/>
    <w:p w:rsidR="00690A5A" w:rsidRDefault="00690A5A"/>
    <w:p w:rsidR="00690A5A" w:rsidRDefault="00690A5A"/>
    <w:p w:rsidR="00690A5A" w:rsidRDefault="00690A5A">
      <w:pPr>
        <w:rPr>
          <w:sz w:val="22"/>
          <w:szCs w:val="22"/>
          <w:lang w:val="en-GB"/>
        </w:rPr>
      </w:pPr>
      <w:r>
        <w:br w:type="page"/>
      </w:r>
      <w:bookmarkEnd w:id="384"/>
      <w:bookmarkEnd w:id="385"/>
      <w:bookmarkEnd w:id="475"/>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619"/>
        <w:gridCol w:w="23"/>
        <w:gridCol w:w="522"/>
        <w:gridCol w:w="980"/>
        <w:gridCol w:w="264"/>
        <w:gridCol w:w="1411"/>
      </w:tblGrid>
      <w:tr w:rsidR="00690A5A" w:rsidTr="00505BAB">
        <w:tc>
          <w:tcPr>
            <w:tcW w:w="6246" w:type="dxa"/>
            <w:gridSpan w:val="7"/>
          </w:tcPr>
          <w:p w:rsidR="00690A5A" w:rsidRPr="00DF50B6" w:rsidRDefault="00690A5A" w:rsidP="006600DA">
            <w:pPr>
              <w:pStyle w:val="Heading3"/>
              <w:rPr>
                <w:sz w:val="32"/>
                <w:szCs w:val="32"/>
              </w:rPr>
            </w:pPr>
            <w:bookmarkStart w:id="497" w:name="_Toc412107693"/>
            <w:r w:rsidRPr="00DF50B6">
              <w:lastRenderedPageBreak/>
              <w:t xml:space="preserve">Google Earth </w:t>
            </w:r>
            <w:r w:rsidRPr="006600DA">
              <w:rPr>
                <w:b w:val="0"/>
              </w:rPr>
              <w:t xml:space="preserve">(Mean, Exc. Days, Bias, NMB, Std. </w:t>
            </w:r>
            <w:proofErr w:type="spellStart"/>
            <w:r w:rsidRPr="006600DA">
              <w:rPr>
                <w:b w:val="0"/>
              </w:rPr>
              <w:t>Dev</w:t>
            </w:r>
            <w:proofErr w:type="spellEnd"/>
            <w:r w:rsidRPr="006600DA">
              <w:rPr>
                <w:b w:val="0"/>
              </w:rPr>
              <w:t xml:space="preserve">, R, RMSE, RDE, </w:t>
            </w:r>
            <w:proofErr w:type="spellStart"/>
            <w:r w:rsidRPr="006600DA">
              <w:rPr>
                <w:b w:val="0"/>
              </w:rPr>
              <w:t>σM</w:t>
            </w:r>
            <w:proofErr w:type="spellEnd"/>
            <w:r w:rsidRPr="006600DA">
              <w:rPr>
                <w:b w:val="0"/>
              </w:rPr>
              <w:t>/</w:t>
            </w:r>
            <w:proofErr w:type="spellStart"/>
            <w:r w:rsidRPr="006600DA">
              <w:rPr>
                <w:b w:val="0"/>
              </w:rPr>
              <w:t>σO</w:t>
            </w:r>
            <w:proofErr w:type="spellEnd"/>
            <w:r w:rsidRPr="006600DA">
              <w:rPr>
                <w:b w:val="0"/>
              </w:rPr>
              <w:t>, NMSD)</w:t>
            </w:r>
            <w:bookmarkEnd w:id="497"/>
          </w:p>
        </w:tc>
        <w:tc>
          <w:tcPr>
            <w:tcW w:w="3200" w:type="dxa"/>
            <w:gridSpan w:val="5"/>
            <w:vAlign w:val="center"/>
          </w:tcPr>
          <w:p w:rsidR="00690A5A" w:rsidRDefault="00690A5A" w:rsidP="006E5989">
            <w:pPr>
              <w:jc w:val="center"/>
              <w:rPr>
                <w:i/>
                <w:sz w:val="36"/>
                <w:szCs w:val="36"/>
              </w:rPr>
            </w:pPr>
            <w:r w:rsidRPr="006E5989">
              <w:rPr>
                <w:i/>
                <w:sz w:val="36"/>
                <w:szCs w:val="36"/>
              </w:rPr>
              <w:t>58,59,60,61,62,</w:t>
            </w:r>
          </w:p>
          <w:p w:rsidR="00690A5A" w:rsidRPr="006E5989" w:rsidRDefault="00690A5A" w:rsidP="006E5989">
            <w:pPr>
              <w:jc w:val="center"/>
              <w:rPr>
                <w:sz w:val="28"/>
                <w:szCs w:val="28"/>
              </w:rPr>
            </w:pPr>
            <w:r w:rsidRPr="006E5989">
              <w:rPr>
                <w:i/>
                <w:sz w:val="36"/>
                <w:szCs w:val="36"/>
              </w:rPr>
              <w:t>63, 64,67,68,69</w:t>
            </w:r>
          </w:p>
        </w:tc>
      </w:tr>
      <w:tr w:rsidR="00690A5A" w:rsidTr="00505BAB">
        <w:tc>
          <w:tcPr>
            <w:tcW w:w="9446" w:type="dxa"/>
            <w:gridSpan w:val="12"/>
            <w:shd w:val="clear" w:color="auto" w:fill="D9D9D9"/>
          </w:tcPr>
          <w:p w:rsidR="00690A5A" w:rsidRDefault="00690A5A" w:rsidP="00C06DFC"/>
        </w:tc>
      </w:tr>
      <w:tr w:rsidR="00690A5A" w:rsidTr="00505BAB">
        <w:trPr>
          <w:trHeight w:val="283"/>
        </w:trPr>
        <w:tc>
          <w:tcPr>
            <w:tcW w:w="6791" w:type="dxa"/>
            <w:gridSpan w:val="9"/>
            <w:vMerge w:val="restart"/>
          </w:tcPr>
          <w:p w:rsidR="00690A5A" w:rsidRDefault="008A7E62" w:rsidP="00505BAB">
            <w:r>
              <w:rPr>
                <w:noProof/>
              </w:rPr>
              <mc:AlternateContent>
                <mc:Choice Requires="wpg">
                  <w:drawing>
                    <wp:anchor distT="0" distB="0" distL="114300" distR="114300" simplePos="0" relativeHeight="251658240" behindDoc="0" locked="0" layoutInCell="1" allowOverlap="1" wp14:anchorId="461D028D" wp14:editId="61F7C5D8">
                      <wp:simplePos x="0" y="0"/>
                      <wp:positionH relativeFrom="column">
                        <wp:posOffset>-38100</wp:posOffset>
                      </wp:positionH>
                      <wp:positionV relativeFrom="paragraph">
                        <wp:posOffset>76200</wp:posOffset>
                      </wp:positionV>
                      <wp:extent cx="4239895" cy="3255645"/>
                      <wp:effectExtent l="0" t="0" r="8255" b="1905"/>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9895" cy="3255645"/>
                                <a:chOff x="0" y="0"/>
                                <a:chExt cx="6156960" cy="4821838"/>
                              </a:xfrm>
                            </wpg:grpSpPr>
                            <pic:pic xmlns:pic="http://schemas.openxmlformats.org/drawingml/2006/picture">
                              <pic:nvPicPr>
                                <pic:cNvPr id="2" name="Picture 2"/>
                                <pic:cNvPicPr>
                                  <a:picLocks noChangeAspect="1"/>
                                </pic:cNvPicPr>
                              </pic:nvPicPr>
                              <pic:blipFill rotWithShape="1">
                                <a:blip r:embed="rId157">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157">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pt;margin-top:6pt;width:333.85pt;height:256.35pt;z-index:251658240"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NM/kZHQMAAD0JAAAO&#10;AAAAAAAAAAAAAAAAADoCAABkcnMvZTJvRG9jLnhtbFBLAQItABQABgAIAAAAIQA3ncEYugAAACEB&#10;AAAZAAAAAAAAAAAAAAAAAIMFAABkcnMvX3JlbHMvZTJvRG9jLnhtbC5yZWxzUEsBAi0AFAAGAAgA&#10;AAAhAELvHmf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175"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175" o:title="" croptop="16143f" cropbottom="33691f" cropleft="2294f" cropright="52211f"/>
                        <v:path arrowok="t"/>
                      </v:shape>
                    </v:group>
                  </w:pict>
                </mc:Fallback>
              </mc:AlternateContent>
            </w:r>
          </w:p>
        </w:tc>
        <w:tc>
          <w:tcPr>
            <w:tcW w:w="980" w:type="dxa"/>
          </w:tcPr>
          <w:p w:rsidR="00690A5A" w:rsidRPr="006E5989" w:rsidRDefault="00690A5A" w:rsidP="00C06DFC">
            <w:pPr>
              <w:rPr>
                <w:b/>
              </w:rPr>
            </w:pPr>
            <w:r w:rsidRPr="006E5989">
              <w:rPr>
                <w:b/>
              </w:rPr>
              <w:t>X axis</w:t>
            </w:r>
          </w:p>
        </w:tc>
        <w:tc>
          <w:tcPr>
            <w:tcW w:w="1675" w:type="dxa"/>
            <w:gridSpan w:val="2"/>
          </w:tcPr>
          <w:p w:rsidR="00690A5A" w:rsidRDefault="00690A5A" w:rsidP="00C06DFC">
            <w:r>
              <w:t>N\A</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Y axis</w:t>
            </w:r>
          </w:p>
        </w:tc>
        <w:tc>
          <w:tcPr>
            <w:tcW w:w="1675" w:type="dxa"/>
            <w:gridSpan w:val="2"/>
          </w:tcPr>
          <w:p w:rsidR="00690A5A" w:rsidRDefault="00690A5A" w:rsidP="00C06DFC">
            <w:r>
              <w:t>N\A</w:t>
            </w:r>
          </w:p>
        </w:tc>
      </w:tr>
      <w:tr w:rsidR="00690A5A" w:rsidTr="00505BAB">
        <w:trPr>
          <w:trHeight w:val="57"/>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Parameters</w:t>
            </w:r>
          </w:p>
        </w:tc>
        <w:tc>
          <w:tcPr>
            <w:tcW w:w="1675" w:type="dxa"/>
            <w:gridSpan w:val="2"/>
          </w:tcPr>
          <w:p w:rsidR="00690A5A" w:rsidRDefault="00690A5A" w:rsidP="00C06DFC">
            <w:r>
              <w:t>FREE</w:t>
            </w:r>
          </w:p>
        </w:tc>
      </w:tr>
      <w:tr w:rsidR="00690A5A" w:rsidTr="00505BAB">
        <w:trPr>
          <w:trHeight w:val="11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 xml:space="preserve">Time </w:t>
            </w:r>
            <w:proofErr w:type="spellStart"/>
            <w:r w:rsidRPr="006E5989">
              <w:rPr>
                <w:b/>
              </w:rPr>
              <w:t>Avg</w:t>
            </w:r>
            <w:proofErr w:type="spellEnd"/>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Daily Stats</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Season</w:t>
            </w:r>
          </w:p>
        </w:tc>
        <w:tc>
          <w:tcPr>
            <w:tcW w:w="1675" w:type="dxa"/>
            <w:gridSpan w:val="2"/>
          </w:tcPr>
          <w:p w:rsidR="00690A5A" w:rsidRDefault="00690A5A" w:rsidP="00C06DFC">
            <w:r>
              <w:t>FREE</w:t>
            </w: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Day</w:t>
            </w:r>
          </w:p>
        </w:tc>
        <w:tc>
          <w:tcPr>
            <w:tcW w:w="1675" w:type="dxa"/>
            <w:gridSpan w:val="2"/>
          </w:tcPr>
          <w:p w:rsidR="00690A5A" w:rsidRDefault="00690A5A" w:rsidP="00C06DFC">
            <w:r>
              <w:t>FREE</w:t>
            </w:r>
          </w:p>
        </w:tc>
      </w:tr>
      <w:tr w:rsidR="00690A5A" w:rsidTr="00505BAB">
        <w:trPr>
          <w:trHeight w:val="203"/>
        </w:trPr>
        <w:tc>
          <w:tcPr>
            <w:tcW w:w="6791" w:type="dxa"/>
            <w:gridSpan w:val="9"/>
            <w:vMerge/>
          </w:tcPr>
          <w:p w:rsidR="00690A5A" w:rsidRDefault="00690A5A" w:rsidP="00C06DFC"/>
        </w:tc>
        <w:tc>
          <w:tcPr>
            <w:tcW w:w="2655" w:type="dxa"/>
            <w:gridSpan w:val="3"/>
            <w:shd w:val="clear" w:color="auto" w:fill="D9D9D9"/>
          </w:tcPr>
          <w:p w:rsidR="00690A5A" w:rsidRPr="006E5989" w:rsidRDefault="00690A5A" w:rsidP="00C06DFC">
            <w:pPr>
              <w:rPr>
                <w:b/>
                <w:sz w:val="16"/>
                <w:szCs w:val="16"/>
              </w:rPr>
            </w:pPr>
          </w:p>
        </w:tc>
      </w:tr>
      <w:tr w:rsidR="00690A5A" w:rsidTr="00505BAB">
        <w:trPr>
          <w:trHeight w:val="283"/>
        </w:trPr>
        <w:tc>
          <w:tcPr>
            <w:tcW w:w="6791" w:type="dxa"/>
            <w:gridSpan w:val="9"/>
            <w:vMerge/>
          </w:tcPr>
          <w:p w:rsidR="00690A5A" w:rsidRDefault="00690A5A" w:rsidP="00C06DFC"/>
        </w:tc>
        <w:tc>
          <w:tcPr>
            <w:tcW w:w="980" w:type="dxa"/>
          </w:tcPr>
          <w:p w:rsidR="00690A5A" w:rsidRPr="006E5989" w:rsidRDefault="00690A5A" w:rsidP="00C06DFC">
            <w:pPr>
              <w:rPr>
                <w:b/>
              </w:rPr>
            </w:pPr>
            <w:r w:rsidRPr="006E5989">
              <w:rPr>
                <w:b/>
              </w:rPr>
              <w:t>Threshold</w:t>
            </w:r>
          </w:p>
        </w:tc>
        <w:tc>
          <w:tcPr>
            <w:tcW w:w="1675" w:type="dxa"/>
            <w:gridSpan w:val="2"/>
          </w:tcPr>
          <w:p w:rsidR="00690A5A" w:rsidRDefault="00690A5A" w:rsidP="00C06DFC">
            <w:r>
              <w:t>See explanations in Analysis window</w:t>
            </w:r>
          </w:p>
        </w:tc>
      </w:tr>
      <w:tr w:rsidR="00690A5A" w:rsidTr="00505BAB">
        <w:trPr>
          <w:trHeight w:val="750"/>
        </w:trPr>
        <w:tc>
          <w:tcPr>
            <w:tcW w:w="6791" w:type="dxa"/>
            <w:gridSpan w:val="9"/>
            <w:vMerge/>
          </w:tcPr>
          <w:p w:rsidR="00690A5A" w:rsidRDefault="00690A5A" w:rsidP="00C06DFC"/>
        </w:tc>
        <w:tc>
          <w:tcPr>
            <w:tcW w:w="2655" w:type="dxa"/>
            <w:gridSpan w:val="3"/>
            <w:shd w:val="clear" w:color="auto" w:fill="D9D9D9"/>
          </w:tcPr>
          <w:p w:rsidR="00690A5A" w:rsidRDefault="00690A5A" w:rsidP="00C06DFC"/>
        </w:tc>
      </w:tr>
      <w:tr w:rsidR="00690A5A" w:rsidTr="00505BAB">
        <w:trPr>
          <w:cantSplit/>
          <w:trHeight w:val="1543"/>
        </w:trPr>
        <w:tc>
          <w:tcPr>
            <w:tcW w:w="766" w:type="dxa"/>
            <w:shd w:val="clear" w:color="auto" w:fill="8DB3E2"/>
            <w:textDirection w:val="btLr"/>
          </w:tcPr>
          <w:p w:rsidR="00690A5A" w:rsidRDefault="00690A5A" w:rsidP="006E5989">
            <w:pPr>
              <w:ind w:left="113" w:right="113"/>
              <w:jc w:val="center"/>
            </w:pPr>
            <w:r>
              <w:t>Description</w:t>
            </w:r>
          </w:p>
        </w:tc>
        <w:tc>
          <w:tcPr>
            <w:tcW w:w="8680" w:type="dxa"/>
            <w:gridSpan w:val="11"/>
          </w:tcPr>
          <w:p w:rsidR="00690A5A" w:rsidRDefault="00690A5A" w:rsidP="00C06DFC">
            <w:r>
              <w:t>Google Earth map showing the locations of the selected stations, as well as all requested observational and model results in pop-up windows. The location of the GE application must be inserted in the init</w:t>
            </w:r>
            <w:r w:rsidR="00FE6671">
              <w:t>.</w:t>
            </w:r>
            <w:r>
              <w:t>ini file in the resource directory</w:t>
            </w:r>
          </w:p>
          <w:p w:rsidR="00690A5A" w:rsidRDefault="00690A5A" w:rsidP="00C06DFC"/>
        </w:tc>
      </w:tr>
      <w:tr w:rsidR="00690A5A" w:rsidTr="00505BAB">
        <w:trPr>
          <w:cantSplit/>
          <w:trHeight w:val="254"/>
        </w:trPr>
        <w:tc>
          <w:tcPr>
            <w:tcW w:w="9446" w:type="dxa"/>
            <w:gridSpan w:val="12"/>
            <w:shd w:val="clear" w:color="auto" w:fill="7F7F7F"/>
            <w:textDirection w:val="btLr"/>
          </w:tcPr>
          <w:p w:rsidR="00690A5A" w:rsidRDefault="00690A5A" w:rsidP="00C06DFC"/>
        </w:tc>
      </w:tr>
      <w:tr w:rsidR="00690A5A" w:rsidTr="00505BAB">
        <w:trPr>
          <w:cantSplit/>
          <w:trHeight w:val="1440"/>
        </w:trPr>
        <w:tc>
          <w:tcPr>
            <w:tcW w:w="766" w:type="dxa"/>
            <w:shd w:val="clear" w:color="auto" w:fill="8DB3E2"/>
            <w:textDirection w:val="btLr"/>
          </w:tcPr>
          <w:p w:rsidR="00690A5A" w:rsidRDefault="00690A5A" w:rsidP="006E5989">
            <w:pPr>
              <w:ind w:left="113" w:right="113"/>
              <w:jc w:val="center"/>
            </w:pPr>
            <w:r>
              <w:t>MQO</w:t>
            </w:r>
          </w:p>
        </w:tc>
        <w:tc>
          <w:tcPr>
            <w:tcW w:w="8680" w:type="dxa"/>
            <w:gridSpan w:val="11"/>
          </w:tcPr>
          <w:p w:rsidR="00690A5A" w:rsidRDefault="00690A5A" w:rsidP="00C06DFC"/>
          <w:p w:rsidR="00690A5A" w:rsidRPr="00A1515C" w:rsidRDefault="00690A5A" w:rsidP="006E5989">
            <w:pPr>
              <w:jc w:val="center"/>
            </w:pPr>
          </w:p>
        </w:tc>
      </w:tr>
      <w:tr w:rsidR="00690A5A" w:rsidTr="00505BAB">
        <w:trPr>
          <w:cantSplit/>
          <w:trHeight w:val="209"/>
        </w:trPr>
        <w:tc>
          <w:tcPr>
            <w:tcW w:w="9446" w:type="dxa"/>
            <w:gridSpan w:val="12"/>
            <w:shd w:val="clear" w:color="auto" w:fill="7F7F7F"/>
            <w:textDirection w:val="btLr"/>
          </w:tcPr>
          <w:p w:rsidR="00690A5A" w:rsidRPr="006E5989" w:rsidRDefault="00690A5A" w:rsidP="00C06DFC">
            <w:pPr>
              <w:rPr>
                <w:sz w:val="16"/>
                <w:szCs w:val="16"/>
              </w:rPr>
            </w:pPr>
          </w:p>
        </w:tc>
      </w:tr>
      <w:tr w:rsidR="00690A5A" w:rsidTr="00505BAB">
        <w:trPr>
          <w:cantSplit/>
          <w:trHeight w:val="438"/>
        </w:trPr>
        <w:tc>
          <w:tcPr>
            <w:tcW w:w="766" w:type="dxa"/>
            <w:vMerge w:val="restart"/>
            <w:shd w:val="clear" w:color="auto" w:fill="8DB3E2"/>
            <w:textDirection w:val="btLr"/>
          </w:tcPr>
          <w:p w:rsidR="00690A5A" w:rsidRDefault="00690A5A" w:rsidP="006E5989">
            <w:pPr>
              <w:ind w:left="113" w:right="113"/>
              <w:jc w:val="center"/>
            </w:pPr>
            <w:r>
              <w:t>Options</w:t>
            </w:r>
          </w:p>
        </w:tc>
        <w:tc>
          <w:tcPr>
            <w:tcW w:w="899" w:type="dxa"/>
          </w:tcPr>
          <w:p w:rsidR="00690A5A" w:rsidRPr="009E6F27" w:rsidRDefault="00690A5A" w:rsidP="006E5989">
            <w:pPr>
              <w:jc w:val="center"/>
            </w:pPr>
            <w:r w:rsidRPr="006E5989">
              <w:rPr>
                <w:b/>
              </w:rPr>
              <w:t>O</w:t>
            </w:r>
            <w:r w:rsidRPr="009E6F27">
              <w:t>BS</w:t>
            </w:r>
          </w:p>
        </w:tc>
        <w:tc>
          <w:tcPr>
            <w:tcW w:w="1016" w:type="dxa"/>
          </w:tcPr>
          <w:p w:rsidR="00690A5A" w:rsidRPr="009E6F27" w:rsidRDefault="00690A5A" w:rsidP="006E5989">
            <w:pPr>
              <w:jc w:val="center"/>
            </w:pPr>
            <w:r w:rsidRPr="006E5989">
              <w:rPr>
                <w:b/>
              </w:rPr>
              <w:t>M</w:t>
            </w:r>
            <w:r w:rsidRPr="009E6F27">
              <w:t>OD</w:t>
            </w:r>
          </w:p>
        </w:tc>
        <w:tc>
          <w:tcPr>
            <w:tcW w:w="898" w:type="dxa"/>
          </w:tcPr>
          <w:p w:rsidR="00690A5A" w:rsidRPr="009E6F27" w:rsidRDefault="00690A5A" w:rsidP="006E5989">
            <w:pPr>
              <w:jc w:val="center"/>
            </w:pPr>
            <w:r w:rsidRPr="006E5989">
              <w:rPr>
                <w:b/>
              </w:rPr>
              <w:t>P</w:t>
            </w:r>
            <w:r w:rsidRPr="009E6F27">
              <w:t>AR</w:t>
            </w:r>
          </w:p>
        </w:tc>
        <w:tc>
          <w:tcPr>
            <w:tcW w:w="1066" w:type="dxa"/>
          </w:tcPr>
          <w:p w:rsidR="00690A5A" w:rsidRPr="009E6F27" w:rsidRDefault="00690A5A" w:rsidP="006E5989">
            <w:pPr>
              <w:jc w:val="center"/>
            </w:pPr>
            <w:r w:rsidRPr="006E5989">
              <w:rPr>
                <w:b/>
              </w:rPr>
              <w:t>S</w:t>
            </w:r>
            <w:r w:rsidRPr="009E6F27">
              <w:t>CEN</w:t>
            </w:r>
          </w:p>
        </w:tc>
        <w:tc>
          <w:tcPr>
            <w:tcW w:w="982" w:type="dxa"/>
          </w:tcPr>
          <w:p w:rsidR="00690A5A" w:rsidRDefault="00690A5A" w:rsidP="006E5989">
            <w:pPr>
              <w:jc w:val="center"/>
            </w:pPr>
            <w:r>
              <w:t>Other</w:t>
            </w: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Single</w:t>
            </w:r>
          </w:p>
          <w:p w:rsidR="00690A5A" w:rsidRDefault="00690A5A" w:rsidP="006E5989">
            <w:pPr>
              <w:jc w:val="center"/>
            </w:pPr>
            <w:r>
              <w:t>Mode</w:t>
            </w:r>
          </w:p>
        </w:tc>
        <w:tc>
          <w:tcPr>
            <w:tcW w:w="1411" w:type="dxa"/>
          </w:tcPr>
          <w:p w:rsidR="00690A5A" w:rsidRDefault="00690A5A" w:rsidP="006E5989">
            <w:pPr>
              <w:jc w:val="center"/>
            </w:pPr>
            <w:r>
              <w:t>Group</w:t>
            </w:r>
          </w:p>
          <w:p w:rsidR="00690A5A" w:rsidRDefault="00690A5A" w:rsidP="006E5989">
            <w:pPr>
              <w:jc w:val="center"/>
            </w:pPr>
            <w:r>
              <w:t>mode</w:t>
            </w:r>
          </w:p>
        </w:tc>
      </w:tr>
      <w:tr w:rsidR="00690A5A" w:rsidTr="00505BAB">
        <w:trPr>
          <w:cantSplit/>
          <w:trHeight w:val="516"/>
        </w:trPr>
        <w:tc>
          <w:tcPr>
            <w:tcW w:w="766" w:type="dxa"/>
            <w:vMerge/>
            <w:shd w:val="clear" w:color="auto" w:fill="8DB3E2"/>
            <w:textDirection w:val="btLr"/>
          </w:tcPr>
          <w:p w:rsidR="00690A5A" w:rsidRDefault="00690A5A" w:rsidP="006E5989">
            <w:pPr>
              <w:ind w:left="113" w:right="113"/>
            </w:pPr>
          </w:p>
        </w:tc>
        <w:tc>
          <w:tcPr>
            <w:tcW w:w="899" w:type="dxa"/>
          </w:tcPr>
          <w:p w:rsidR="00690A5A" w:rsidRDefault="00690A5A" w:rsidP="006E5989">
            <w:pPr>
              <w:jc w:val="center"/>
            </w:pPr>
            <w:r>
              <w:t>X</w:t>
            </w:r>
          </w:p>
        </w:tc>
        <w:tc>
          <w:tcPr>
            <w:tcW w:w="1016" w:type="dxa"/>
          </w:tcPr>
          <w:p w:rsidR="00690A5A" w:rsidRDefault="00690A5A" w:rsidP="006E5989">
            <w:pPr>
              <w:jc w:val="center"/>
            </w:pPr>
            <w:r>
              <w:t>X</w:t>
            </w:r>
          </w:p>
        </w:tc>
        <w:tc>
          <w:tcPr>
            <w:tcW w:w="898" w:type="dxa"/>
          </w:tcPr>
          <w:p w:rsidR="00690A5A" w:rsidRDefault="00690A5A" w:rsidP="006E5989">
            <w:pPr>
              <w:jc w:val="center"/>
            </w:pPr>
            <w:r>
              <w:t>X</w:t>
            </w:r>
          </w:p>
        </w:tc>
        <w:tc>
          <w:tcPr>
            <w:tcW w:w="1066" w:type="dxa"/>
          </w:tcPr>
          <w:p w:rsidR="00690A5A" w:rsidRDefault="00690A5A" w:rsidP="006E5989">
            <w:pPr>
              <w:jc w:val="center"/>
            </w:pPr>
            <w:r>
              <w:t>X</w:t>
            </w:r>
          </w:p>
        </w:tc>
        <w:tc>
          <w:tcPr>
            <w:tcW w:w="982" w:type="dxa"/>
          </w:tcPr>
          <w:p w:rsidR="00690A5A" w:rsidRDefault="00690A5A" w:rsidP="006E5989">
            <w:pPr>
              <w:jc w:val="center"/>
            </w:pPr>
          </w:p>
        </w:tc>
        <w:tc>
          <w:tcPr>
            <w:tcW w:w="642" w:type="dxa"/>
            <w:gridSpan w:val="2"/>
            <w:shd w:val="clear" w:color="auto" w:fill="BFBFBF"/>
          </w:tcPr>
          <w:p w:rsidR="00690A5A" w:rsidRDefault="00690A5A" w:rsidP="006E5989">
            <w:pPr>
              <w:jc w:val="center"/>
            </w:pPr>
          </w:p>
        </w:tc>
        <w:tc>
          <w:tcPr>
            <w:tcW w:w="1766" w:type="dxa"/>
            <w:gridSpan w:val="3"/>
          </w:tcPr>
          <w:p w:rsidR="00690A5A" w:rsidRDefault="00690A5A" w:rsidP="006E5989">
            <w:pPr>
              <w:jc w:val="center"/>
            </w:pPr>
            <w:r>
              <w:t>YES</w:t>
            </w:r>
          </w:p>
        </w:tc>
        <w:tc>
          <w:tcPr>
            <w:tcW w:w="1411" w:type="dxa"/>
          </w:tcPr>
          <w:p w:rsidR="00690A5A" w:rsidRDefault="00690A5A" w:rsidP="006E5989">
            <w:pPr>
              <w:jc w:val="center"/>
            </w:pPr>
            <w:r>
              <w:t>NO</w:t>
            </w:r>
          </w:p>
        </w:tc>
      </w:tr>
    </w:tbl>
    <w:p w:rsidR="00690A5A" w:rsidRDefault="00690A5A" w:rsidP="00A01CF4">
      <w:pPr>
        <w:rPr>
          <w:sz w:val="22"/>
          <w:szCs w:val="22"/>
          <w:lang w:val="en-GB"/>
        </w:rPr>
      </w:pPr>
    </w:p>
    <w:p w:rsidR="00340FF8" w:rsidRPr="00A96179" w:rsidRDefault="00340FF8" w:rsidP="0084401C">
      <w:pPr>
        <w:rPr>
          <w:sz w:val="22"/>
          <w:szCs w:val="22"/>
          <w:lang w:val="en-GB"/>
        </w:rPr>
      </w:pPr>
      <w:bookmarkStart w:id="498" w:name="simplified_uncertainty"/>
      <w:bookmarkStart w:id="499" w:name="_Forecast_Target_indicator"/>
      <w:bookmarkStart w:id="500" w:name="_What’s_new"/>
      <w:bookmarkEnd w:id="498"/>
      <w:bookmarkEnd w:id="499"/>
      <w:bookmarkEnd w:id="500"/>
    </w:p>
    <w:sectPr w:rsidR="00340FF8" w:rsidRPr="00A96179" w:rsidSect="00ED180D">
      <w:footerReference w:type="even" r:id="rId176"/>
      <w:footerReference w:type="default" r:id="rId177"/>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197" w:rsidRDefault="00446197">
      <w:r>
        <w:separator/>
      </w:r>
    </w:p>
  </w:endnote>
  <w:endnote w:type="continuationSeparator" w:id="0">
    <w:p w:rsidR="00446197" w:rsidRDefault="00446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170" w:rsidRDefault="006E517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E5170" w:rsidRDefault="006E5170"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170" w:rsidRDefault="006E517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207FB">
      <w:rPr>
        <w:rStyle w:val="PageNumber"/>
        <w:noProof/>
      </w:rPr>
      <w:t>44</w:t>
    </w:r>
    <w:r>
      <w:rPr>
        <w:rStyle w:val="PageNumber"/>
      </w:rPr>
      <w:fldChar w:fldCharType="end"/>
    </w:r>
  </w:p>
  <w:p w:rsidR="006E5170" w:rsidRDefault="006E5170"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197" w:rsidRDefault="00446197">
      <w:r>
        <w:separator/>
      </w:r>
    </w:p>
  </w:footnote>
  <w:footnote w:type="continuationSeparator" w:id="0">
    <w:p w:rsidR="00446197" w:rsidRDefault="0044619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407A3DDD"/>
    <w:multiLevelType w:val="hybridMultilevel"/>
    <w:tmpl w:val="047A08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2"/>
  </w:num>
  <w:num w:numId="3">
    <w:abstractNumId w:val="32"/>
  </w:num>
  <w:num w:numId="4">
    <w:abstractNumId w:val="5"/>
  </w:num>
  <w:num w:numId="5">
    <w:abstractNumId w:val="30"/>
  </w:num>
  <w:num w:numId="6">
    <w:abstractNumId w:val="27"/>
  </w:num>
  <w:num w:numId="7">
    <w:abstractNumId w:val="24"/>
  </w:num>
  <w:num w:numId="8">
    <w:abstractNumId w:val="15"/>
  </w:num>
  <w:num w:numId="9">
    <w:abstractNumId w:val="38"/>
  </w:num>
  <w:num w:numId="10">
    <w:abstractNumId w:val="35"/>
  </w:num>
  <w:num w:numId="11">
    <w:abstractNumId w:val="4"/>
  </w:num>
  <w:num w:numId="12">
    <w:abstractNumId w:val="17"/>
  </w:num>
  <w:num w:numId="13">
    <w:abstractNumId w:val="14"/>
  </w:num>
  <w:num w:numId="14">
    <w:abstractNumId w:val="29"/>
  </w:num>
  <w:num w:numId="15">
    <w:abstractNumId w:val="36"/>
  </w:num>
  <w:num w:numId="16">
    <w:abstractNumId w:val="28"/>
  </w:num>
  <w:num w:numId="17">
    <w:abstractNumId w:val="21"/>
  </w:num>
  <w:num w:numId="18">
    <w:abstractNumId w:val="23"/>
  </w:num>
  <w:num w:numId="19">
    <w:abstractNumId w:val="19"/>
  </w:num>
  <w:num w:numId="20">
    <w:abstractNumId w:val="22"/>
  </w:num>
  <w:num w:numId="21">
    <w:abstractNumId w:val="6"/>
  </w:num>
  <w:num w:numId="22">
    <w:abstractNumId w:val="0"/>
  </w:num>
  <w:num w:numId="23">
    <w:abstractNumId w:val="13"/>
  </w:num>
  <w:num w:numId="24">
    <w:abstractNumId w:val="18"/>
  </w:num>
  <w:num w:numId="25">
    <w:abstractNumId w:val="31"/>
  </w:num>
  <w:num w:numId="26">
    <w:abstractNumId w:val="8"/>
  </w:num>
  <w:num w:numId="27">
    <w:abstractNumId w:val="11"/>
  </w:num>
  <w:num w:numId="28">
    <w:abstractNumId w:val="1"/>
  </w:num>
  <w:num w:numId="29">
    <w:abstractNumId w:val="3"/>
  </w:num>
  <w:num w:numId="30">
    <w:abstractNumId w:val="26"/>
  </w:num>
  <w:num w:numId="31">
    <w:abstractNumId w:val="10"/>
  </w:num>
  <w:num w:numId="32">
    <w:abstractNumId w:val="16"/>
  </w:num>
  <w:num w:numId="33">
    <w:abstractNumId w:val="9"/>
  </w:num>
  <w:num w:numId="34">
    <w:abstractNumId w:val="7"/>
  </w:num>
  <w:num w:numId="35">
    <w:abstractNumId w:val="25"/>
  </w:num>
  <w:num w:numId="36">
    <w:abstractNumId w:val="12"/>
  </w:num>
  <w:num w:numId="37">
    <w:abstractNumId w:val="33"/>
  </w:num>
  <w:num w:numId="38">
    <w:abstractNumId w:val="37"/>
  </w:num>
  <w:num w:numId="39">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BC"/>
    <w:rsid w:val="00000D45"/>
    <w:rsid w:val="00005A57"/>
    <w:rsid w:val="00006345"/>
    <w:rsid w:val="000066F5"/>
    <w:rsid w:val="00007AFC"/>
    <w:rsid w:val="000105F1"/>
    <w:rsid w:val="00010AA9"/>
    <w:rsid w:val="00011AE9"/>
    <w:rsid w:val="00011E23"/>
    <w:rsid w:val="00012A53"/>
    <w:rsid w:val="00014133"/>
    <w:rsid w:val="000150F4"/>
    <w:rsid w:val="00016624"/>
    <w:rsid w:val="0001685A"/>
    <w:rsid w:val="000174AD"/>
    <w:rsid w:val="0002023A"/>
    <w:rsid w:val="00022795"/>
    <w:rsid w:val="000233E6"/>
    <w:rsid w:val="000253B6"/>
    <w:rsid w:val="00027835"/>
    <w:rsid w:val="00031366"/>
    <w:rsid w:val="00031EFC"/>
    <w:rsid w:val="00033391"/>
    <w:rsid w:val="00033AE0"/>
    <w:rsid w:val="00033F37"/>
    <w:rsid w:val="00041D41"/>
    <w:rsid w:val="00042B4C"/>
    <w:rsid w:val="00044B21"/>
    <w:rsid w:val="00044E2A"/>
    <w:rsid w:val="00045AAC"/>
    <w:rsid w:val="00054A43"/>
    <w:rsid w:val="00054F6A"/>
    <w:rsid w:val="00055EEE"/>
    <w:rsid w:val="00057094"/>
    <w:rsid w:val="0006013E"/>
    <w:rsid w:val="0006016A"/>
    <w:rsid w:val="00063405"/>
    <w:rsid w:val="00064432"/>
    <w:rsid w:val="00066CB9"/>
    <w:rsid w:val="0006714B"/>
    <w:rsid w:val="0006757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5623"/>
    <w:rsid w:val="00087A48"/>
    <w:rsid w:val="00091B92"/>
    <w:rsid w:val="00094F45"/>
    <w:rsid w:val="00095AFB"/>
    <w:rsid w:val="00096102"/>
    <w:rsid w:val="00096147"/>
    <w:rsid w:val="0009790B"/>
    <w:rsid w:val="000A0EC8"/>
    <w:rsid w:val="000A1628"/>
    <w:rsid w:val="000A1691"/>
    <w:rsid w:val="000A2059"/>
    <w:rsid w:val="000A3A2D"/>
    <w:rsid w:val="000A6A0E"/>
    <w:rsid w:val="000A737A"/>
    <w:rsid w:val="000B012E"/>
    <w:rsid w:val="000B2C2B"/>
    <w:rsid w:val="000B2CDB"/>
    <w:rsid w:val="000B3768"/>
    <w:rsid w:val="000B5D90"/>
    <w:rsid w:val="000B621A"/>
    <w:rsid w:val="000B6FDA"/>
    <w:rsid w:val="000B6FEE"/>
    <w:rsid w:val="000C3177"/>
    <w:rsid w:val="000C3A36"/>
    <w:rsid w:val="000D0733"/>
    <w:rsid w:val="000E1C07"/>
    <w:rsid w:val="000E4370"/>
    <w:rsid w:val="000E615B"/>
    <w:rsid w:val="000F6075"/>
    <w:rsid w:val="00100207"/>
    <w:rsid w:val="001006F6"/>
    <w:rsid w:val="00110161"/>
    <w:rsid w:val="00114294"/>
    <w:rsid w:val="0011431C"/>
    <w:rsid w:val="00114F06"/>
    <w:rsid w:val="00114F0F"/>
    <w:rsid w:val="00116C6C"/>
    <w:rsid w:val="0011740E"/>
    <w:rsid w:val="001207FB"/>
    <w:rsid w:val="00131A98"/>
    <w:rsid w:val="00131D45"/>
    <w:rsid w:val="00132E7C"/>
    <w:rsid w:val="00135837"/>
    <w:rsid w:val="001420BD"/>
    <w:rsid w:val="00147BBB"/>
    <w:rsid w:val="00150275"/>
    <w:rsid w:val="00150B36"/>
    <w:rsid w:val="001532A5"/>
    <w:rsid w:val="001538DF"/>
    <w:rsid w:val="001546A9"/>
    <w:rsid w:val="00161408"/>
    <w:rsid w:val="00162F2A"/>
    <w:rsid w:val="0016630F"/>
    <w:rsid w:val="00166EDE"/>
    <w:rsid w:val="00170917"/>
    <w:rsid w:val="00172365"/>
    <w:rsid w:val="0017343F"/>
    <w:rsid w:val="00173881"/>
    <w:rsid w:val="001764DF"/>
    <w:rsid w:val="00183193"/>
    <w:rsid w:val="00184A72"/>
    <w:rsid w:val="00186AF1"/>
    <w:rsid w:val="00190C6D"/>
    <w:rsid w:val="0019196B"/>
    <w:rsid w:val="00191DA4"/>
    <w:rsid w:val="001928A1"/>
    <w:rsid w:val="0019604F"/>
    <w:rsid w:val="00197712"/>
    <w:rsid w:val="001A2505"/>
    <w:rsid w:val="001A31CD"/>
    <w:rsid w:val="001A7638"/>
    <w:rsid w:val="001B096D"/>
    <w:rsid w:val="001B1021"/>
    <w:rsid w:val="001B1FBA"/>
    <w:rsid w:val="001B510A"/>
    <w:rsid w:val="001C01B9"/>
    <w:rsid w:val="001C3991"/>
    <w:rsid w:val="001C4DFD"/>
    <w:rsid w:val="001C58E3"/>
    <w:rsid w:val="001C6620"/>
    <w:rsid w:val="001C7935"/>
    <w:rsid w:val="001C7FB4"/>
    <w:rsid w:val="001D0FC0"/>
    <w:rsid w:val="001D16E2"/>
    <w:rsid w:val="001D39B6"/>
    <w:rsid w:val="001D4C5E"/>
    <w:rsid w:val="001D5832"/>
    <w:rsid w:val="001D6B36"/>
    <w:rsid w:val="001D7BF8"/>
    <w:rsid w:val="001D7E1A"/>
    <w:rsid w:val="001E2AD9"/>
    <w:rsid w:val="001E3984"/>
    <w:rsid w:val="001E3DCD"/>
    <w:rsid w:val="001E5F62"/>
    <w:rsid w:val="001E66E2"/>
    <w:rsid w:val="001E76A8"/>
    <w:rsid w:val="001E7A0E"/>
    <w:rsid w:val="001F2183"/>
    <w:rsid w:val="001F2629"/>
    <w:rsid w:val="001F3EB7"/>
    <w:rsid w:val="001F6052"/>
    <w:rsid w:val="001F6E49"/>
    <w:rsid w:val="00201D90"/>
    <w:rsid w:val="00203190"/>
    <w:rsid w:val="00203FEC"/>
    <w:rsid w:val="0020596F"/>
    <w:rsid w:val="002120D4"/>
    <w:rsid w:val="002162E5"/>
    <w:rsid w:val="00217B55"/>
    <w:rsid w:val="00220655"/>
    <w:rsid w:val="002237DA"/>
    <w:rsid w:val="0022654B"/>
    <w:rsid w:val="00227A64"/>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62A06"/>
    <w:rsid w:val="00263406"/>
    <w:rsid w:val="00264952"/>
    <w:rsid w:val="0026705E"/>
    <w:rsid w:val="00270155"/>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A11D2"/>
    <w:rsid w:val="002A125A"/>
    <w:rsid w:val="002A2E58"/>
    <w:rsid w:val="002A33D7"/>
    <w:rsid w:val="002A3BA2"/>
    <w:rsid w:val="002A61EC"/>
    <w:rsid w:val="002A6250"/>
    <w:rsid w:val="002A6590"/>
    <w:rsid w:val="002A6769"/>
    <w:rsid w:val="002A6796"/>
    <w:rsid w:val="002B164F"/>
    <w:rsid w:val="002B1B7E"/>
    <w:rsid w:val="002B3081"/>
    <w:rsid w:val="002B5055"/>
    <w:rsid w:val="002B53FE"/>
    <w:rsid w:val="002B6C44"/>
    <w:rsid w:val="002C102D"/>
    <w:rsid w:val="002C1C7B"/>
    <w:rsid w:val="002C2B5E"/>
    <w:rsid w:val="002C479E"/>
    <w:rsid w:val="002C51C5"/>
    <w:rsid w:val="002C788E"/>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218"/>
    <w:rsid w:val="003112D6"/>
    <w:rsid w:val="00311595"/>
    <w:rsid w:val="00315D39"/>
    <w:rsid w:val="00322189"/>
    <w:rsid w:val="00322770"/>
    <w:rsid w:val="0032542F"/>
    <w:rsid w:val="00326917"/>
    <w:rsid w:val="003300DE"/>
    <w:rsid w:val="00332DE5"/>
    <w:rsid w:val="0033454C"/>
    <w:rsid w:val="00340FF8"/>
    <w:rsid w:val="00345DF7"/>
    <w:rsid w:val="003470C1"/>
    <w:rsid w:val="00351087"/>
    <w:rsid w:val="003526B9"/>
    <w:rsid w:val="003546C9"/>
    <w:rsid w:val="00356A32"/>
    <w:rsid w:val="00356E69"/>
    <w:rsid w:val="00360EE8"/>
    <w:rsid w:val="0036585E"/>
    <w:rsid w:val="003673F2"/>
    <w:rsid w:val="00367738"/>
    <w:rsid w:val="003726E1"/>
    <w:rsid w:val="0037283C"/>
    <w:rsid w:val="00374859"/>
    <w:rsid w:val="00376504"/>
    <w:rsid w:val="00376615"/>
    <w:rsid w:val="00380707"/>
    <w:rsid w:val="00381476"/>
    <w:rsid w:val="00383891"/>
    <w:rsid w:val="00383B85"/>
    <w:rsid w:val="00383ED0"/>
    <w:rsid w:val="00384924"/>
    <w:rsid w:val="0038561E"/>
    <w:rsid w:val="003862A2"/>
    <w:rsid w:val="00391084"/>
    <w:rsid w:val="00391E22"/>
    <w:rsid w:val="00393D0C"/>
    <w:rsid w:val="00396802"/>
    <w:rsid w:val="003A0359"/>
    <w:rsid w:val="003A0E9C"/>
    <w:rsid w:val="003A19E2"/>
    <w:rsid w:val="003A566B"/>
    <w:rsid w:val="003A5F75"/>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AF4"/>
    <w:rsid w:val="00404165"/>
    <w:rsid w:val="00404BD2"/>
    <w:rsid w:val="00405D06"/>
    <w:rsid w:val="00406ACD"/>
    <w:rsid w:val="00411249"/>
    <w:rsid w:val="00411EA3"/>
    <w:rsid w:val="00412343"/>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19AE"/>
    <w:rsid w:val="00442A42"/>
    <w:rsid w:val="00443A1F"/>
    <w:rsid w:val="004457EA"/>
    <w:rsid w:val="00445AD7"/>
    <w:rsid w:val="00446197"/>
    <w:rsid w:val="00446D33"/>
    <w:rsid w:val="0044729C"/>
    <w:rsid w:val="004477A7"/>
    <w:rsid w:val="00450249"/>
    <w:rsid w:val="004509FB"/>
    <w:rsid w:val="00451738"/>
    <w:rsid w:val="0045262F"/>
    <w:rsid w:val="00461443"/>
    <w:rsid w:val="00461EF6"/>
    <w:rsid w:val="00463A03"/>
    <w:rsid w:val="00465040"/>
    <w:rsid w:val="004651F1"/>
    <w:rsid w:val="00470FFD"/>
    <w:rsid w:val="00471950"/>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B7C"/>
    <w:rsid w:val="004A1246"/>
    <w:rsid w:val="004A24F1"/>
    <w:rsid w:val="004A4103"/>
    <w:rsid w:val="004A485C"/>
    <w:rsid w:val="004A49C2"/>
    <w:rsid w:val="004A6793"/>
    <w:rsid w:val="004A7996"/>
    <w:rsid w:val="004B0F18"/>
    <w:rsid w:val="004B177D"/>
    <w:rsid w:val="004B1EA0"/>
    <w:rsid w:val="004B2D86"/>
    <w:rsid w:val="004B3289"/>
    <w:rsid w:val="004B572F"/>
    <w:rsid w:val="004B648C"/>
    <w:rsid w:val="004B7245"/>
    <w:rsid w:val="004C0F85"/>
    <w:rsid w:val="004C1703"/>
    <w:rsid w:val="004C554A"/>
    <w:rsid w:val="004C69D7"/>
    <w:rsid w:val="004D2DFE"/>
    <w:rsid w:val="004D3D77"/>
    <w:rsid w:val="004E731B"/>
    <w:rsid w:val="004F0BE4"/>
    <w:rsid w:val="004F1732"/>
    <w:rsid w:val="004F4CE7"/>
    <w:rsid w:val="004F69CB"/>
    <w:rsid w:val="004F6EDC"/>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23DF"/>
    <w:rsid w:val="0054252F"/>
    <w:rsid w:val="0054332C"/>
    <w:rsid w:val="0054422D"/>
    <w:rsid w:val="00550246"/>
    <w:rsid w:val="00550A30"/>
    <w:rsid w:val="00550C4D"/>
    <w:rsid w:val="00554B84"/>
    <w:rsid w:val="00555C08"/>
    <w:rsid w:val="005573D5"/>
    <w:rsid w:val="00565D17"/>
    <w:rsid w:val="005679C4"/>
    <w:rsid w:val="00571D7C"/>
    <w:rsid w:val="0057364E"/>
    <w:rsid w:val="00574026"/>
    <w:rsid w:val="005753A0"/>
    <w:rsid w:val="00575AB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4C78"/>
    <w:rsid w:val="00596BA3"/>
    <w:rsid w:val="00597975"/>
    <w:rsid w:val="005A177B"/>
    <w:rsid w:val="005A2212"/>
    <w:rsid w:val="005A2843"/>
    <w:rsid w:val="005A332F"/>
    <w:rsid w:val="005A43EA"/>
    <w:rsid w:val="005A4FEC"/>
    <w:rsid w:val="005A78BC"/>
    <w:rsid w:val="005B2513"/>
    <w:rsid w:val="005B2894"/>
    <w:rsid w:val="005B5CB2"/>
    <w:rsid w:val="005C0F6C"/>
    <w:rsid w:val="005C112C"/>
    <w:rsid w:val="005C1A92"/>
    <w:rsid w:val="005C2B3D"/>
    <w:rsid w:val="005C2DB4"/>
    <w:rsid w:val="005C70A2"/>
    <w:rsid w:val="005D2891"/>
    <w:rsid w:val="005D3568"/>
    <w:rsid w:val="005D41CE"/>
    <w:rsid w:val="005D454E"/>
    <w:rsid w:val="005D477B"/>
    <w:rsid w:val="005E016A"/>
    <w:rsid w:val="005E02B7"/>
    <w:rsid w:val="005E0BBE"/>
    <w:rsid w:val="005E15A3"/>
    <w:rsid w:val="005E2562"/>
    <w:rsid w:val="005E26A8"/>
    <w:rsid w:val="005E2C98"/>
    <w:rsid w:val="005E3DBF"/>
    <w:rsid w:val="005E4C30"/>
    <w:rsid w:val="005E54DB"/>
    <w:rsid w:val="005E5E6E"/>
    <w:rsid w:val="005E73AB"/>
    <w:rsid w:val="005E7621"/>
    <w:rsid w:val="005F03F6"/>
    <w:rsid w:val="005F2D51"/>
    <w:rsid w:val="005F5BC4"/>
    <w:rsid w:val="005F5BE4"/>
    <w:rsid w:val="005F7F04"/>
    <w:rsid w:val="00602EBF"/>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52029"/>
    <w:rsid w:val="00655905"/>
    <w:rsid w:val="00656BFC"/>
    <w:rsid w:val="00657BE5"/>
    <w:rsid w:val="006600DA"/>
    <w:rsid w:val="006602AB"/>
    <w:rsid w:val="00662645"/>
    <w:rsid w:val="00662E4D"/>
    <w:rsid w:val="006645B5"/>
    <w:rsid w:val="00666604"/>
    <w:rsid w:val="00670058"/>
    <w:rsid w:val="0067131C"/>
    <w:rsid w:val="006723C1"/>
    <w:rsid w:val="006758D3"/>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2B6A"/>
    <w:rsid w:val="006E4163"/>
    <w:rsid w:val="006E5170"/>
    <w:rsid w:val="006E5989"/>
    <w:rsid w:val="006E5A86"/>
    <w:rsid w:val="006E7A98"/>
    <w:rsid w:val="006E7D82"/>
    <w:rsid w:val="006E7F79"/>
    <w:rsid w:val="006E7FDB"/>
    <w:rsid w:val="006F2205"/>
    <w:rsid w:val="006F2B7D"/>
    <w:rsid w:val="006F51AA"/>
    <w:rsid w:val="006F6721"/>
    <w:rsid w:val="006F69F2"/>
    <w:rsid w:val="007023D2"/>
    <w:rsid w:val="00703967"/>
    <w:rsid w:val="0070402A"/>
    <w:rsid w:val="00710345"/>
    <w:rsid w:val="0071091D"/>
    <w:rsid w:val="007124D0"/>
    <w:rsid w:val="007138B9"/>
    <w:rsid w:val="00713EB7"/>
    <w:rsid w:val="007153F9"/>
    <w:rsid w:val="00715A32"/>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968"/>
    <w:rsid w:val="00771F09"/>
    <w:rsid w:val="00773999"/>
    <w:rsid w:val="00775385"/>
    <w:rsid w:val="007758D8"/>
    <w:rsid w:val="00777C2C"/>
    <w:rsid w:val="00780026"/>
    <w:rsid w:val="0078200F"/>
    <w:rsid w:val="00783D95"/>
    <w:rsid w:val="00790BD7"/>
    <w:rsid w:val="00793A21"/>
    <w:rsid w:val="00793CD8"/>
    <w:rsid w:val="00795DCB"/>
    <w:rsid w:val="007977C2"/>
    <w:rsid w:val="00797987"/>
    <w:rsid w:val="007A04D4"/>
    <w:rsid w:val="007A06CC"/>
    <w:rsid w:val="007A0F3A"/>
    <w:rsid w:val="007A1B9E"/>
    <w:rsid w:val="007A29FB"/>
    <w:rsid w:val="007A3487"/>
    <w:rsid w:val="007A4668"/>
    <w:rsid w:val="007A54E5"/>
    <w:rsid w:val="007A5966"/>
    <w:rsid w:val="007B09DD"/>
    <w:rsid w:val="007B2648"/>
    <w:rsid w:val="007B2FFC"/>
    <w:rsid w:val="007B428F"/>
    <w:rsid w:val="007B5FE5"/>
    <w:rsid w:val="007B6403"/>
    <w:rsid w:val="007C08CA"/>
    <w:rsid w:val="007C0D29"/>
    <w:rsid w:val="007C1106"/>
    <w:rsid w:val="007C144A"/>
    <w:rsid w:val="007C1B70"/>
    <w:rsid w:val="007C1FEB"/>
    <w:rsid w:val="007C2B38"/>
    <w:rsid w:val="007C31D9"/>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60C9"/>
    <w:rsid w:val="007F720F"/>
    <w:rsid w:val="00802E82"/>
    <w:rsid w:val="00803A0B"/>
    <w:rsid w:val="00804534"/>
    <w:rsid w:val="00804A0D"/>
    <w:rsid w:val="00804C6F"/>
    <w:rsid w:val="008059A4"/>
    <w:rsid w:val="00805B43"/>
    <w:rsid w:val="008104E7"/>
    <w:rsid w:val="008116AA"/>
    <w:rsid w:val="00811940"/>
    <w:rsid w:val="008119D2"/>
    <w:rsid w:val="008141C8"/>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BF8"/>
    <w:rsid w:val="00871168"/>
    <w:rsid w:val="008761B3"/>
    <w:rsid w:val="00881840"/>
    <w:rsid w:val="00886537"/>
    <w:rsid w:val="00886EF6"/>
    <w:rsid w:val="00890733"/>
    <w:rsid w:val="00890A31"/>
    <w:rsid w:val="00890E14"/>
    <w:rsid w:val="00893080"/>
    <w:rsid w:val="00893ED0"/>
    <w:rsid w:val="008A0E28"/>
    <w:rsid w:val="008A1D9E"/>
    <w:rsid w:val="008A5829"/>
    <w:rsid w:val="008A79F3"/>
    <w:rsid w:val="008A7BC0"/>
    <w:rsid w:val="008A7E62"/>
    <w:rsid w:val="008B0052"/>
    <w:rsid w:val="008B564C"/>
    <w:rsid w:val="008B5C80"/>
    <w:rsid w:val="008B69AB"/>
    <w:rsid w:val="008B6E3D"/>
    <w:rsid w:val="008C1478"/>
    <w:rsid w:val="008C21DC"/>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FF4"/>
    <w:rsid w:val="008F6B07"/>
    <w:rsid w:val="0090002E"/>
    <w:rsid w:val="00902B4B"/>
    <w:rsid w:val="00902FF5"/>
    <w:rsid w:val="009042D3"/>
    <w:rsid w:val="00910E48"/>
    <w:rsid w:val="0091449E"/>
    <w:rsid w:val="00915FE6"/>
    <w:rsid w:val="00917611"/>
    <w:rsid w:val="00920817"/>
    <w:rsid w:val="00920A94"/>
    <w:rsid w:val="00923334"/>
    <w:rsid w:val="009235A4"/>
    <w:rsid w:val="00925C92"/>
    <w:rsid w:val="009306FF"/>
    <w:rsid w:val="00933071"/>
    <w:rsid w:val="00937B89"/>
    <w:rsid w:val="00944475"/>
    <w:rsid w:val="00944BE9"/>
    <w:rsid w:val="00945438"/>
    <w:rsid w:val="0094688E"/>
    <w:rsid w:val="0095025B"/>
    <w:rsid w:val="0095541A"/>
    <w:rsid w:val="00955700"/>
    <w:rsid w:val="009576E7"/>
    <w:rsid w:val="00960146"/>
    <w:rsid w:val="009627C9"/>
    <w:rsid w:val="009647C0"/>
    <w:rsid w:val="00967515"/>
    <w:rsid w:val="00970BB8"/>
    <w:rsid w:val="00970DBD"/>
    <w:rsid w:val="00971143"/>
    <w:rsid w:val="00971F1D"/>
    <w:rsid w:val="00976A15"/>
    <w:rsid w:val="009776CC"/>
    <w:rsid w:val="0098298A"/>
    <w:rsid w:val="00982AA9"/>
    <w:rsid w:val="00987E8E"/>
    <w:rsid w:val="0099684E"/>
    <w:rsid w:val="009A0CCB"/>
    <w:rsid w:val="009A2361"/>
    <w:rsid w:val="009A4789"/>
    <w:rsid w:val="009A6D3A"/>
    <w:rsid w:val="009A7D58"/>
    <w:rsid w:val="009B0A68"/>
    <w:rsid w:val="009B26E5"/>
    <w:rsid w:val="009B5E4B"/>
    <w:rsid w:val="009B643E"/>
    <w:rsid w:val="009B7A96"/>
    <w:rsid w:val="009C3602"/>
    <w:rsid w:val="009C43D7"/>
    <w:rsid w:val="009C45F6"/>
    <w:rsid w:val="009C5621"/>
    <w:rsid w:val="009D1832"/>
    <w:rsid w:val="009D28F3"/>
    <w:rsid w:val="009D3A53"/>
    <w:rsid w:val="009D7EEB"/>
    <w:rsid w:val="009E1715"/>
    <w:rsid w:val="009E6F27"/>
    <w:rsid w:val="009F120C"/>
    <w:rsid w:val="009F13CC"/>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BAB"/>
    <w:rsid w:val="00A268F1"/>
    <w:rsid w:val="00A27D49"/>
    <w:rsid w:val="00A3099F"/>
    <w:rsid w:val="00A31EEC"/>
    <w:rsid w:val="00A33A94"/>
    <w:rsid w:val="00A356AB"/>
    <w:rsid w:val="00A368D7"/>
    <w:rsid w:val="00A401AF"/>
    <w:rsid w:val="00A4099F"/>
    <w:rsid w:val="00A41183"/>
    <w:rsid w:val="00A466C5"/>
    <w:rsid w:val="00A46A28"/>
    <w:rsid w:val="00A47665"/>
    <w:rsid w:val="00A50821"/>
    <w:rsid w:val="00A50850"/>
    <w:rsid w:val="00A5359E"/>
    <w:rsid w:val="00A53A37"/>
    <w:rsid w:val="00A5515D"/>
    <w:rsid w:val="00A55D1C"/>
    <w:rsid w:val="00A613BC"/>
    <w:rsid w:val="00A65FBA"/>
    <w:rsid w:val="00A6641A"/>
    <w:rsid w:val="00A70A40"/>
    <w:rsid w:val="00A714B1"/>
    <w:rsid w:val="00A73E2D"/>
    <w:rsid w:val="00A76993"/>
    <w:rsid w:val="00A77A42"/>
    <w:rsid w:val="00A841D3"/>
    <w:rsid w:val="00A907E2"/>
    <w:rsid w:val="00A94061"/>
    <w:rsid w:val="00A9464E"/>
    <w:rsid w:val="00A94EDD"/>
    <w:rsid w:val="00A96179"/>
    <w:rsid w:val="00A97EF7"/>
    <w:rsid w:val="00AA69BA"/>
    <w:rsid w:val="00AA71AC"/>
    <w:rsid w:val="00AB0FB4"/>
    <w:rsid w:val="00AB105A"/>
    <w:rsid w:val="00AB10C3"/>
    <w:rsid w:val="00AB28B9"/>
    <w:rsid w:val="00AB2D1F"/>
    <w:rsid w:val="00AC00E7"/>
    <w:rsid w:val="00AC1818"/>
    <w:rsid w:val="00AC217B"/>
    <w:rsid w:val="00AC3BF7"/>
    <w:rsid w:val="00AC5AE3"/>
    <w:rsid w:val="00AC5F5D"/>
    <w:rsid w:val="00AC78F2"/>
    <w:rsid w:val="00AD00EB"/>
    <w:rsid w:val="00AD167C"/>
    <w:rsid w:val="00AD1B40"/>
    <w:rsid w:val="00AD1E1C"/>
    <w:rsid w:val="00AD2F37"/>
    <w:rsid w:val="00AE0ADA"/>
    <w:rsid w:val="00AE0F8B"/>
    <w:rsid w:val="00AE11AF"/>
    <w:rsid w:val="00AE1E55"/>
    <w:rsid w:val="00AE6B36"/>
    <w:rsid w:val="00AF02C9"/>
    <w:rsid w:val="00AF143C"/>
    <w:rsid w:val="00AF1B96"/>
    <w:rsid w:val="00AF6A76"/>
    <w:rsid w:val="00B01978"/>
    <w:rsid w:val="00B034CA"/>
    <w:rsid w:val="00B104EB"/>
    <w:rsid w:val="00B11B5D"/>
    <w:rsid w:val="00B139D6"/>
    <w:rsid w:val="00B14B4C"/>
    <w:rsid w:val="00B14D3C"/>
    <w:rsid w:val="00B1506E"/>
    <w:rsid w:val="00B160F3"/>
    <w:rsid w:val="00B208AA"/>
    <w:rsid w:val="00B21C29"/>
    <w:rsid w:val="00B235FF"/>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50195"/>
    <w:rsid w:val="00B51726"/>
    <w:rsid w:val="00B5321E"/>
    <w:rsid w:val="00B5414E"/>
    <w:rsid w:val="00B55653"/>
    <w:rsid w:val="00B56C09"/>
    <w:rsid w:val="00B57565"/>
    <w:rsid w:val="00B57883"/>
    <w:rsid w:val="00B64323"/>
    <w:rsid w:val="00B67955"/>
    <w:rsid w:val="00B70A98"/>
    <w:rsid w:val="00B719C0"/>
    <w:rsid w:val="00B71A9C"/>
    <w:rsid w:val="00B72925"/>
    <w:rsid w:val="00B72AAE"/>
    <w:rsid w:val="00B74CB0"/>
    <w:rsid w:val="00B81445"/>
    <w:rsid w:val="00B8360C"/>
    <w:rsid w:val="00B83F70"/>
    <w:rsid w:val="00B85640"/>
    <w:rsid w:val="00B925D1"/>
    <w:rsid w:val="00B95C19"/>
    <w:rsid w:val="00BA0567"/>
    <w:rsid w:val="00BA25A0"/>
    <w:rsid w:val="00BA37FC"/>
    <w:rsid w:val="00BB29F8"/>
    <w:rsid w:val="00BB7B37"/>
    <w:rsid w:val="00BC0169"/>
    <w:rsid w:val="00BC1372"/>
    <w:rsid w:val="00BC1CC0"/>
    <w:rsid w:val="00BC2360"/>
    <w:rsid w:val="00BC3942"/>
    <w:rsid w:val="00BC45B8"/>
    <w:rsid w:val="00BC6167"/>
    <w:rsid w:val="00BC61BB"/>
    <w:rsid w:val="00BD12F6"/>
    <w:rsid w:val="00BD2427"/>
    <w:rsid w:val="00BD41AB"/>
    <w:rsid w:val="00BD757F"/>
    <w:rsid w:val="00BE03F4"/>
    <w:rsid w:val="00BF1F82"/>
    <w:rsid w:val="00BF209E"/>
    <w:rsid w:val="00BF4FBC"/>
    <w:rsid w:val="00BF5CBF"/>
    <w:rsid w:val="00BF6F7F"/>
    <w:rsid w:val="00C01950"/>
    <w:rsid w:val="00C01F75"/>
    <w:rsid w:val="00C0427C"/>
    <w:rsid w:val="00C04536"/>
    <w:rsid w:val="00C061D6"/>
    <w:rsid w:val="00C06DFC"/>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3EFD"/>
    <w:rsid w:val="00C35180"/>
    <w:rsid w:val="00C408B4"/>
    <w:rsid w:val="00C42146"/>
    <w:rsid w:val="00C4254A"/>
    <w:rsid w:val="00C4285A"/>
    <w:rsid w:val="00C43B84"/>
    <w:rsid w:val="00C43B9C"/>
    <w:rsid w:val="00C44353"/>
    <w:rsid w:val="00C44F41"/>
    <w:rsid w:val="00C455B5"/>
    <w:rsid w:val="00C464C1"/>
    <w:rsid w:val="00C47211"/>
    <w:rsid w:val="00C50B89"/>
    <w:rsid w:val="00C514F4"/>
    <w:rsid w:val="00C53ADF"/>
    <w:rsid w:val="00C54C6C"/>
    <w:rsid w:val="00C55581"/>
    <w:rsid w:val="00C6217B"/>
    <w:rsid w:val="00C6236C"/>
    <w:rsid w:val="00C63A6E"/>
    <w:rsid w:val="00C63BCC"/>
    <w:rsid w:val="00C664F7"/>
    <w:rsid w:val="00C70175"/>
    <w:rsid w:val="00C705D8"/>
    <w:rsid w:val="00C73A94"/>
    <w:rsid w:val="00C75888"/>
    <w:rsid w:val="00C76B66"/>
    <w:rsid w:val="00C824B9"/>
    <w:rsid w:val="00C84C29"/>
    <w:rsid w:val="00C851DE"/>
    <w:rsid w:val="00C92696"/>
    <w:rsid w:val="00C9278F"/>
    <w:rsid w:val="00C934D2"/>
    <w:rsid w:val="00C94F83"/>
    <w:rsid w:val="00C961B9"/>
    <w:rsid w:val="00C97126"/>
    <w:rsid w:val="00C977DB"/>
    <w:rsid w:val="00CA25DD"/>
    <w:rsid w:val="00CA3F4C"/>
    <w:rsid w:val="00CA5F00"/>
    <w:rsid w:val="00CA648F"/>
    <w:rsid w:val="00CB2899"/>
    <w:rsid w:val="00CB3191"/>
    <w:rsid w:val="00CC22BF"/>
    <w:rsid w:val="00CC26D8"/>
    <w:rsid w:val="00CC63B4"/>
    <w:rsid w:val="00CC70D2"/>
    <w:rsid w:val="00CD001B"/>
    <w:rsid w:val="00CD19E8"/>
    <w:rsid w:val="00CD242A"/>
    <w:rsid w:val="00CD493E"/>
    <w:rsid w:val="00CD4B19"/>
    <w:rsid w:val="00CE2C82"/>
    <w:rsid w:val="00CE4F2B"/>
    <w:rsid w:val="00CF09FB"/>
    <w:rsid w:val="00CF28CD"/>
    <w:rsid w:val="00CF42BB"/>
    <w:rsid w:val="00CF5753"/>
    <w:rsid w:val="00CF727A"/>
    <w:rsid w:val="00D034C3"/>
    <w:rsid w:val="00D0373F"/>
    <w:rsid w:val="00D06A93"/>
    <w:rsid w:val="00D07B6B"/>
    <w:rsid w:val="00D10738"/>
    <w:rsid w:val="00D10D02"/>
    <w:rsid w:val="00D145AE"/>
    <w:rsid w:val="00D23DA7"/>
    <w:rsid w:val="00D268CB"/>
    <w:rsid w:val="00D31B11"/>
    <w:rsid w:val="00D357EB"/>
    <w:rsid w:val="00D37622"/>
    <w:rsid w:val="00D43C3B"/>
    <w:rsid w:val="00D44032"/>
    <w:rsid w:val="00D45B4B"/>
    <w:rsid w:val="00D46D71"/>
    <w:rsid w:val="00D47DEE"/>
    <w:rsid w:val="00D508A2"/>
    <w:rsid w:val="00D51DCA"/>
    <w:rsid w:val="00D52289"/>
    <w:rsid w:val="00D5295A"/>
    <w:rsid w:val="00D54CEC"/>
    <w:rsid w:val="00D54FEB"/>
    <w:rsid w:val="00D55793"/>
    <w:rsid w:val="00D57E54"/>
    <w:rsid w:val="00D67470"/>
    <w:rsid w:val="00D703EA"/>
    <w:rsid w:val="00D71364"/>
    <w:rsid w:val="00D71EFE"/>
    <w:rsid w:val="00D72639"/>
    <w:rsid w:val="00D72F0B"/>
    <w:rsid w:val="00D73504"/>
    <w:rsid w:val="00D75665"/>
    <w:rsid w:val="00D762C5"/>
    <w:rsid w:val="00D800E7"/>
    <w:rsid w:val="00D801C4"/>
    <w:rsid w:val="00D81901"/>
    <w:rsid w:val="00D82578"/>
    <w:rsid w:val="00D84817"/>
    <w:rsid w:val="00D85E46"/>
    <w:rsid w:val="00D863EB"/>
    <w:rsid w:val="00D87208"/>
    <w:rsid w:val="00DA4871"/>
    <w:rsid w:val="00DA55D3"/>
    <w:rsid w:val="00DA5E52"/>
    <w:rsid w:val="00DA6EA1"/>
    <w:rsid w:val="00DA7702"/>
    <w:rsid w:val="00DB0296"/>
    <w:rsid w:val="00DB11A8"/>
    <w:rsid w:val="00DB1FF3"/>
    <w:rsid w:val="00DB2B0D"/>
    <w:rsid w:val="00DB2E58"/>
    <w:rsid w:val="00DB6445"/>
    <w:rsid w:val="00DB6A15"/>
    <w:rsid w:val="00DC2BDE"/>
    <w:rsid w:val="00DC38DC"/>
    <w:rsid w:val="00DC5862"/>
    <w:rsid w:val="00DD0163"/>
    <w:rsid w:val="00DD2F86"/>
    <w:rsid w:val="00DD3AC3"/>
    <w:rsid w:val="00DD52EF"/>
    <w:rsid w:val="00DD5429"/>
    <w:rsid w:val="00DD5EE0"/>
    <w:rsid w:val="00DE0A87"/>
    <w:rsid w:val="00DE1279"/>
    <w:rsid w:val="00DE171F"/>
    <w:rsid w:val="00DE2910"/>
    <w:rsid w:val="00DE4B8F"/>
    <w:rsid w:val="00DE65B3"/>
    <w:rsid w:val="00DE68C2"/>
    <w:rsid w:val="00DE7B7E"/>
    <w:rsid w:val="00DF2E8C"/>
    <w:rsid w:val="00DF4F6B"/>
    <w:rsid w:val="00DF50B6"/>
    <w:rsid w:val="00DF52EC"/>
    <w:rsid w:val="00DF6203"/>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5E7"/>
    <w:rsid w:val="00E32D93"/>
    <w:rsid w:val="00E33B10"/>
    <w:rsid w:val="00E351D0"/>
    <w:rsid w:val="00E366F9"/>
    <w:rsid w:val="00E40419"/>
    <w:rsid w:val="00E40DC4"/>
    <w:rsid w:val="00E44EE7"/>
    <w:rsid w:val="00E519CF"/>
    <w:rsid w:val="00E54BC9"/>
    <w:rsid w:val="00E54C55"/>
    <w:rsid w:val="00E56977"/>
    <w:rsid w:val="00E576A1"/>
    <w:rsid w:val="00E61B53"/>
    <w:rsid w:val="00E6287D"/>
    <w:rsid w:val="00E64A48"/>
    <w:rsid w:val="00E66B00"/>
    <w:rsid w:val="00E67C7A"/>
    <w:rsid w:val="00E74049"/>
    <w:rsid w:val="00E751AF"/>
    <w:rsid w:val="00E757B1"/>
    <w:rsid w:val="00E76714"/>
    <w:rsid w:val="00E809D6"/>
    <w:rsid w:val="00E8113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52D4"/>
    <w:rsid w:val="00EC0A3B"/>
    <w:rsid w:val="00EC3ACB"/>
    <w:rsid w:val="00EC3B56"/>
    <w:rsid w:val="00EC3BA3"/>
    <w:rsid w:val="00EC4077"/>
    <w:rsid w:val="00EC6BCB"/>
    <w:rsid w:val="00EC6F06"/>
    <w:rsid w:val="00ED0668"/>
    <w:rsid w:val="00ED15CA"/>
    <w:rsid w:val="00ED180D"/>
    <w:rsid w:val="00ED200B"/>
    <w:rsid w:val="00ED6E8F"/>
    <w:rsid w:val="00EE10E8"/>
    <w:rsid w:val="00EE14DD"/>
    <w:rsid w:val="00EE32E9"/>
    <w:rsid w:val="00EE488D"/>
    <w:rsid w:val="00EE539D"/>
    <w:rsid w:val="00EE71FC"/>
    <w:rsid w:val="00EF3FD9"/>
    <w:rsid w:val="00EF570E"/>
    <w:rsid w:val="00EF5932"/>
    <w:rsid w:val="00F00796"/>
    <w:rsid w:val="00F00F03"/>
    <w:rsid w:val="00F01DC2"/>
    <w:rsid w:val="00F02C33"/>
    <w:rsid w:val="00F03101"/>
    <w:rsid w:val="00F06653"/>
    <w:rsid w:val="00F06D7B"/>
    <w:rsid w:val="00F10C5F"/>
    <w:rsid w:val="00F1339B"/>
    <w:rsid w:val="00F14F35"/>
    <w:rsid w:val="00F163BB"/>
    <w:rsid w:val="00F17452"/>
    <w:rsid w:val="00F20045"/>
    <w:rsid w:val="00F21AB8"/>
    <w:rsid w:val="00F2214B"/>
    <w:rsid w:val="00F23295"/>
    <w:rsid w:val="00F233A0"/>
    <w:rsid w:val="00F258F3"/>
    <w:rsid w:val="00F2598F"/>
    <w:rsid w:val="00F25B1E"/>
    <w:rsid w:val="00F27D66"/>
    <w:rsid w:val="00F27FB6"/>
    <w:rsid w:val="00F3022B"/>
    <w:rsid w:val="00F310B7"/>
    <w:rsid w:val="00F3301D"/>
    <w:rsid w:val="00F34F00"/>
    <w:rsid w:val="00F34F3B"/>
    <w:rsid w:val="00F35E1E"/>
    <w:rsid w:val="00F401D1"/>
    <w:rsid w:val="00F42CB9"/>
    <w:rsid w:val="00F439F5"/>
    <w:rsid w:val="00F43C45"/>
    <w:rsid w:val="00F5099E"/>
    <w:rsid w:val="00F51A57"/>
    <w:rsid w:val="00F51D9F"/>
    <w:rsid w:val="00F540D3"/>
    <w:rsid w:val="00F5450F"/>
    <w:rsid w:val="00F5455D"/>
    <w:rsid w:val="00F545F0"/>
    <w:rsid w:val="00F57AF9"/>
    <w:rsid w:val="00F57D08"/>
    <w:rsid w:val="00F611E6"/>
    <w:rsid w:val="00F61836"/>
    <w:rsid w:val="00F6477C"/>
    <w:rsid w:val="00F64C89"/>
    <w:rsid w:val="00F715C5"/>
    <w:rsid w:val="00F7474E"/>
    <w:rsid w:val="00F7598A"/>
    <w:rsid w:val="00F76202"/>
    <w:rsid w:val="00F76C41"/>
    <w:rsid w:val="00F76E6C"/>
    <w:rsid w:val="00F808DB"/>
    <w:rsid w:val="00F826F1"/>
    <w:rsid w:val="00F82C2B"/>
    <w:rsid w:val="00F82C35"/>
    <w:rsid w:val="00F837CA"/>
    <w:rsid w:val="00F85268"/>
    <w:rsid w:val="00F86992"/>
    <w:rsid w:val="00F8702F"/>
    <w:rsid w:val="00F87AB1"/>
    <w:rsid w:val="00F90CE1"/>
    <w:rsid w:val="00F925C4"/>
    <w:rsid w:val="00F9274E"/>
    <w:rsid w:val="00F965BA"/>
    <w:rsid w:val="00F971D2"/>
    <w:rsid w:val="00F972CF"/>
    <w:rsid w:val="00FA01E1"/>
    <w:rsid w:val="00FA261E"/>
    <w:rsid w:val="00FA510C"/>
    <w:rsid w:val="00FB1C6B"/>
    <w:rsid w:val="00FB1FDC"/>
    <w:rsid w:val="00FB7932"/>
    <w:rsid w:val="00FB79FC"/>
    <w:rsid w:val="00FC231D"/>
    <w:rsid w:val="00FC5718"/>
    <w:rsid w:val="00FC5925"/>
    <w:rsid w:val="00FD1C68"/>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50C4D"/>
  </w:style>
  <w:style w:type="paragraph" w:styleId="Heading1">
    <w:name w:val="heading 1"/>
    <w:basedOn w:val="Normal"/>
    <w:link w:val="Heading1Char"/>
    <w:uiPriority w:val="99"/>
    <w:qFormat/>
    <w:rsid w:val="00AE0ADA"/>
    <w:pPr>
      <w:spacing w:before="100" w:beforeAutospacing="1" w:after="100" w:afterAutospacing="1"/>
      <w:outlineLvl w:val="0"/>
    </w:pPr>
    <w:rPr>
      <w:rFonts w:ascii="Cambria" w:hAnsi="Cambria"/>
      <w:b/>
      <w:bCs/>
      <w:kern w:val="32"/>
      <w:sz w:val="32"/>
      <w:szCs w:val="32"/>
      <w:lang w:eastAsia="bg-BG"/>
    </w:rPr>
  </w:style>
  <w:style w:type="paragraph" w:styleId="Heading2">
    <w:name w:val="heading 2"/>
    <w:basedOn w:val="Normal"/>
    <w:next w:val="Normal"/>
    <w:link w:val="Heading2Char"/>
    <w:uiPriority w:val="99"/>
    <w:qFormat/>
    <w:rsid w:val="00AE0ADA"/>
    <w:pPr>
      <w:keepNext/>
      <w:spacing w:before="240" w:after="60"/>
      <w:outlineLvl w:val="1"/>
    </w:pPr>
    <w:rPr>
      <w:rFonts w:ascii="Arial" w:hAnsi="Arial"/>
      <w:b/>
      <w:i/>
      <w:sz w:val="28"/>
      <w:szCs w:val="20"/>
    </w:rPr>
  </w:style>
  <w:style w:type="paragraph" w:styleId="Heading3">
    <w:name w:val="heading 3"/>
    <w:basedOn w:val="Normal"/>
    <w:next w:val="Normal"/>
    <w:link w:val="Heading3Char"/>
    <w:uiPriority w:val="99"/>
    <w:qFormat/>
    <w:rsid w:val="00AE0ADA"/>
    <w:pPr>
      <w:keepNext/>
      <w:spacing w:before="240" w:after="60"/>
      <w:outlineLvl w:val="2"/>
    </w:pPr>
    <w:rPr>
      <w:rFonts w:ascii="Arial" w:hAnsi="Arial"/>
      <w:b/>
      <w:sz w:val="26"/>
      <w:szCs w:val="20"/>
    </w:rPr>
  </w:style>
  <w:style w:type="paragraph" w:styleId="Heading4">
    <w:name w:val="heading 4"/>
    <w:basedOn w:val="Normal"/>
    <w:next w:val="Normal"/>
    <w:link w:val="Heading4Char"/>
    <w:uiPriority w:val="99"/>
    <w:qFormat/>
    <w:rsid w:val="008A7BC0"/>
    <w:pPr>
      <w:keepNext/>
      <w:spacing w:before="240" w:after="60"/>
      <w:outlineLvl w:val="3"/>
    </w:pPr>
    <w:rPr>
      <w:rFonts w:ascii="Calibri" w:hAnsi="Calibri"/>
      <w:b/>
      <w:bCs/>
      <w:sz w:val="28"/>
      <w:szCs w:val="28"/>
      <w:lang w:eastAsia="bg-BG"/>
    </w:rPr>
  </w:style>
  <w:style w:type="paragraph" w:styleId="Heading5">
    <w:name w:val="heading 5"/>
    <w:basedOn w:val="Normal"/>
    <w:next w:val="Normal"/>
    <w:link w:val="Heading5Char"/>
    <w:uiPriority w:val="99"/>
    <w:qFormat/>
    <w:rsid w:val="00484056"/>
    <w:pPr>
      <w:keepNext/>
      <w:keepLines/>
      <w:spacing w:before="200"/>
      <w:outlineLvl w:val="4"/>
    </w:pPr>
    <w:rPr>
      <w:rFonts w:ascii="Cambria" w:hAnsi="Cambria"/>
      <w:color w:val="243F60"/>
    </w:rPr>
  </w:style>
  <w:style w:type="paragraph" w:styleId="Heading6">
    <w:name w:val="heading 6"/>
    <w:basedOn w:val="Normal"/>
    <w:next w:val="Normal"/>
    <w:link w:val="Heading6Char"/>
    <w:uiPriority w:val="99"/>
    <w:qFormat/>
    <w:rsid w:val="00484056"/>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484056"/>
    <w:pPr>
      <w:keepNext/>
      <w:keepLines/>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484056"/>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484056"/>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22586"/>
    <w:rPr>
      <w:rFonts w:ascii="Cambria" w:hAnsi="Cambria"/>
      <w:b/>
      <w:kern w:val="32"/>
      <w:sz w:val="32"/>
    </w:rPr>
  </w:style>
  <w:style w:type="character" w:customStyle="1" w:styleId="Heading2Char">
    <w:name w:val="Heading 2 Char"/>
    <w:basedOn w:val="DefaultParagraphFont"/>
    <w:link w:val="Heading2"/>
    <w:uiPriority w:val="99"/>
    <w:locked/>
    <w:rsid w:val="00AE0ADA"/>
    <w:rPr>
      <w:rFonts w:ascii="Arial" w:hAnsi="Arial"/>
      <w:b/>
      <w:i/>
      <w:sz w:val="28"/>
      <w:lang w:val="en-US" w:eastAsia="en-US"/>
    </w:rPr>
  </w:style>
  <w:style w:type="character" w:customStyle="1" w:styleId="Heading3Char">
    <w:name w:val="Heading 3 Char"/>
    <w:basedOn w:val="DefaultParagraphFont"/>
    <w:link w:val="Heading3"/>
    <w:uiPriority w:val="99"/>
    <w:locked/>
    <w:rsid w:val="00AE0ADA"/>
    <w:rPr>
      <w:rFonts w:ascii="Arial" w:hAnsi="Arial"/>
      <w:b/>
      <w:sz w:val="26"/>
      <w:lang w:val="en-US" w:eastAsia="en-US"/>
    </w:rPr>
  </w:style>
  <w:style w:type="character" w:customStyle="1" w:styleId="Heading4Char">
    <w:name w:val="Heading 4 Char"/>
    <w:basedOn w:val="DefaultParagraphFont"/>
    <w:link w:val="Heading4"/>
    <w:uiPriority w:val="99"/>
    <w:semiHidden/>
    <w:locked/>
    <w:rsid w:val="00722586"/>
    <w:rPr>
      <w:rFonts w:ascii="Calibri" w:hAnsi="Calibri"/>
      <w:b/>
      <w:sz w:val="28"/>
    </w:rPr>
  </w:style>
  <w:style w:type="character" w:customStyle="1" w:styleId="Heading5Char">
    <w:name w:val="Heading 5 Char"/>
    <w:basedOn w:val="DefaultParagraphFont"/>
    <w:link w:val="Heading5"/>
    <w:uiPriority w:val="99"/>
    <w:semiHidden/>
    <w:locked/>
    <w:rsid w:val="00484056"/>
    <w:rPr>
      <w:rFonts w:ascii="Cambria" w:hAnsi="Cambria"/>
      <w:color w:val="243F60"/>
      <w:sz w:val="24"/>
      <w:lang w:val="en-US" w:eastAsia="en-US"/>
    </w:rPr>
  </w:style>
  <w:style w:type="character" w:customStyle="1" w:styleId="Heading6Char">
    <w:name w:val="Heading 6 Char"/>
    <w:basedOn w:val="DefaultParagraphFont"/>
    <w:link w:val="Heading6"/>
    <w:uiPriority w:val="99"/>
    <w:semiHidden/>
    <w:locked/>
    <w:rsid w:val="00484056"/>
    <w:rPr>
      <w:rFonts w:ascii="Cambria" w:hAnsi="Cambria"/>
      <w:i/>
      <w:color w:val="243F60"/>
      <w:sz w:val="24"/>
      <w:lang w:val="en-US" w:eastAsia="en-US"/>
    </w:rPr>
  </w:style>
  <w:style w:type="character" w:customStyle="1" w:styleId="Heading7Char">
    <w:name w:val="Heading 7 Char"/>
    <w:basedOn w:val="DefaultParagraphFont"/>
    <w:link w:val="Heading7"/>
    <w:uiPriority w:val="99"/>
    <w:semiHidden/>
    <w:locked/>
    <w:rsid w:val="00484056"/>
    <w:rPr>
      <w:rFonts w:ascii="Cambria" w:hAnsi="Cambria"/>
      <w:i/>
      <w:color w:val="404040"/>
      <w:sz w:val="24"/>
      <w:lang w:val="en-US" w:eastAsia="en-US"/>
    </w:rPr>
  </w:style>
  <w:style w:type="character" w:customStyle="1" w:styleId="Heading8Char">
    <w:name w:val="Heading 8 Char"/>
    <w:basedOn w:val="DefaultParagraphFont"/>
    <w:link w:val="Heading8"/>
    <w:uiPriority w:val="99"/>
    <w:semiHidden/>
    <w:locked/>
    <w:rsid w:val="00484056"/>
    <w:rPr>
      <w:rFonts w:ascii="Cambria" w:hAnsi="Cambria"/>
      <w:color w:val="404040"/>
      <w:lang w:val="en-US" w:eastAsia="en-US"/>
    </w:rPr>
  </w:style>
  <w:style w:type="character" w:customStyle="1" w:styleId="Heading9Char">
    <w:name w:val="Heading 9 Char"/>
    <w:basedOn w:val="DefaultParagraphFont"/>
    <w:link w:val="Heading9"/>
    <w:uiPriority w:val="99"/>
    <w:semiHidden/>
    <w:locked/>
    <w:rsid w:val="00484056"/>
    <w:rPr>
      <w:rFonts w:ascii="Cambria" w:hAnsi="Cambria"/>
      <w:i/>
      <w:color w:val="404040"/>
      <w:lang w:val="en-US" w:eastAsia="en-US"/>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basedOn w:val="DefaultParagraphFont"/>
    <w:uiPriority w:val="99"/>
    <w:qFormat/>
    <w:rsid w:val="00AE0ADA"/>
    <w:rPr>
      <w:rFonts w:cs="Times New Roman"/>
      <w:b/>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szCs w:val="20"/>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sz w:val="20"/>
      <w:szCs w:val="20"/>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qFormat/>
    <w:rsid w:val="00AE0ADA"/>
    <w:rPr>
      <w:b/>
      <w:bCs/>
      <w:sz w:val="20"/>
      <w:szCs w:val="20"/>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sz w:val="20"/>
      <w:szCs w:val="20"/>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val="0"/>
      <w:sz w:val="24"/>
      <w:szCs w:val="28"/>
      <w:lang w:val="en-GB"/>
    </w:rPr>
  </w:style>
  <w:style w:type="paragraph" w:styleId="Title">
    <w:name w:val="Title"/>
    <w:basedOn w:val="Normal"/>
    <w:link w:val="TitleChar"/>
    <w:uiPriority w:val="99"/>
    <w:qFormat/>
    <w:rsid w:val="00AE0ADA"/>
    <w:pPr>
      <w:spacing w:before="240" w:after="60"/>
      <w:jc w:val="center"/>
      <w:outlineLvl w:val="0"/>
    </w:pPr>
    <w:rPr>
      <w:rFonts w:ascii="Cambria" w:hAnsi="Cambria"/>
      <w:b/>
      <w:bCs/>
      <w:kern w:val="28"/>
      <w:sz w:val="32"/>
      <w:szCs w:val="32"/>
      <w:lang w:eastAsia="bg-BG"/>
    </w:rPr>
  </w:style>
  <w:style w:type="character" w:customStyle="1" w:styleId="TitleChar">
    <w:name w:val="Title Char"/>
    <w:basedOn w:val="DefaultParagraphFont"/>
    <w:link w:val="Title"/>
    <w:uiPriority w:val="99"/>
    <w:locked/>
    <w:rsid w:val="00722586"/>
    <w:rPr>
      <w:rFonts w:ascii="Cambria" w:hAnsi="Cambria"/>
      <w:b/>
      <w:kern w:val="28"/>
      <w:sz w:val="3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qFormat/>
    <w:rsid w:val="00826E6C"/>
    <w:pPr>
      <w:keepNext/>
      <w:keepLines/>
      <w:spacing w:before="480" w:beforeAutospacing="0" w:after="0" w:afterAutospacing="0" w:line="276" w:lineRule="auto"/>
      <w:outlineLvl w:val="9"/>
    </w:pPr>
    <w:rPr>
      <w:rFonts w:eastAsia="SimSun"/>
      <w:color w:val="365F91"/>
      <w:kern w:val="0"/>
      <w:sz w:val="28"/>
      <w:szCs w:val="28"/>
    </w:rPr>
  </w:style>
  <w:style w:type="paragraph" w:styleId="ListParagraph">
    <w:name w:val="List Paragraph"/>
    <w:basedOn w:val="Normal"/>
    <w:uiPriority w:val="99"/>
    <w:qFormat/>
    <w:rsid w:val="005175DA"/>
    <w:pPr>
      <w:spacing w:after="200" w:line="276" w:lineRule="auto"/>
      <w:ind w:left="720"/>
      <w:contextualSpacing/>
    </w:pPr>
    <w:rPr>
      <w:rFonts w:ascii="Calibri" w:hAnsi="Calibri"/>
      <w:sz w:val="22"/>
      <w:szCs w:val="22"/>
    </w:r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sz w:val="20"/>
      <w:szCs w:val="20"/>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sz w:val="20"/>
      <w:szCs w:val="20"/>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sz w:val="20"/>
      <w:szCs w:val="20"/>
    </w:rPr>
  </w:style>
  <w:style w:type="paragraph" w:styleId="TOC6">
    <w:name w:val="toc 6"/>
    <w:basedOn w:val="Normal"/>
    <w:next w:val="Normal"/>
    <w:autoRedefine/>
    <w:uiPriority w:val="99"/>
    <w:rsid w:val="005F7F04"/>
    <w:pPr>
      <w:ind w:left="1200"/>
    </w:pPr>
    <w:rPr>
      <w:rFonts w:ascii="Calibri" w:hAnsi="Calibri" w:cs="Calibri"/>
      <w:sz w:val="20"/>
      <w:szCs w:val="20"/>
    </w:rPr>
  </w:style>
  <w:style w:type="paragraph" w:styleId="TOC7">
    <w:name w:val="toc 7"/>
    <w:basedOn w:val="Normal"/>
    <w:next w:val="Normal"/>
    <w:autoRedefine/>
    <w:uiPriority w:val="99"/>
    <w:rsid w:val="005F7F04"/>
    <w:pPr>
      <w:ind w:left="1440"/>
    </w:pPr>
    <w:rPr>
      <w:rFonts w:ascii="Calibri" w:hAnsi="Calibri" w:cs="Calibri"/>
      <w:sz w:val="20"/>
      <w:szCs w:val="20"/>
    </w:rPr>
  </w:style>
  <w:style w:type="paragraph" w:styleId="TOC8">
    <w:name w:val="toc 8"/>
    <w:basedOn w:val="Normal"/>
    <w:next w:val="Normal"/>
    <w:autoRedefine/>
    <w:uiPriority w:val="99"/>
    <w:rsid w:val="005F7F04"/>
    <w:pPr>
      <w:ind w:left="1680"/>
    </w:pPr>
    <w:rPr>
      <w:rFonts w:ascii="Calibri" w:hAnsi="Calibri" w:cs="Calibri"/>
      <w:sz w:val="20"/>
      <w:szCs w:val="20"/>
    </w:rPr>
  </w:style>
  <w:style w:type="paragraph" w:styleId="TOC9">
    <w:name w:val="toc 9"/>
    <w:basedOn w:val="Normal"/>
    <w:next w:val="Normal"/>
    <w:autoRedefine/>
    <w:uiPriority w:val="99"/>
    <w:rsid w:val="005F7F04"/>
    <w:pPr>
      <w:ind w:left="1920"/>
    </w:pPr>
    <w:rPr>
      <w:rFonts w:ascii="Calibri" w:hAnsi="Calibri" w:cs="Calibri"/>
      <w:sz w:val="20"/>
      <w:szCs w:val="20"/>
    </w:rPr>
  </w:style>
  <w:style w:type="character" w:styleId="Emphasis">
    <w:name w:val="Emphasis"/>
    <w:basedOn w:val="DefaultParagraphFont"/>
    <w:qFormat/>
    <w:rsid w:val="00AF143C"/>
    <w:rPr>
      <w:i/>
      <w:iCs/>
    </w:rPr>
  </w:style>
  <w:style w:type="paragraph" w:styleId="Revision">
    <w:name w:val="Revision"/>
    <w:hidden/>
    <w:uiPriority w:val="99"/>
    <w:semiHidden/>
    <w:rsid w:val="005E2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oleObject" Target="embeddings/oleObject50.bin"/><Relationship Id="rId21" Type="http://schemas.openxmlformats.org/officeDocument/2006/relationships/oleObject" Target="embeddings/oleObject5.bin"/><Relationship Id="rId42" Type="http://schemas.openxmlformats.org/officeDocument/2006/relationships/image" Target="media/image18.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1.wmf"/><Relationship Id="rId84" Type="http://schemas.openxmlformats.org/officeDocument/2006/relationships/oleObject" Target="embeddings/oleObject33.bin"/><Relationship Id="rId89" Type="http://schemas.openxmlformats.org/officeDocument/2006/relationships/image" Target="media/image44.wmf"/><Relationship Id="rId112" Type="http://schemas.openxmlformats.org/officeDocument/2006/relationships/image" Target="media/image54.wmf"/><Relationship Id="rId133" Type="http://schemas.openxmlformats.org/officeDocument/2006/relationships/oleObject" Target="embeddings/oleObject53.bin"/><Relationship Id="rId138" Type="http://schemas.openxmlformats.org/officeDocument/2006/relationships/image" Target="media/image70.png"/><Relationship Id="rId154" Type="http://schemas.openxmlformats.org/officeDocument/2006/relationships/image" Target="media/image85.png"/><Relationship Id="rId175" Type="http://schemas.openxmlformats.org/officeDocument/2006/relationships/image" Target="media/image670.jpeg"/><Relationship Id="rId16" Type="http://schemas.openxmlformats.org/officeDocument/2006/relationships/image" Target="media/image5.wmf"/><Relationship Id="rId107" Type="http://schemas.openxmlformats.org/officeDocument/2006/relationships/oleObject" Target="embeddings/oleObject45.bin"/><Relationship Id="rId11" Type="http://schemas.openxmlformats.org/officeDocument/2006/relationships/image" Target="media/image2.png"/><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6.wmf"/><Relationship Id="rId74" Type="http://schemas.openxmlformats.org/officeDocument/2006/relationships/hyperlink" Target="file:///C:\Users\thuniph\Desktop\Delta_SVN\help\Playing" TargetMode="External"/><Relationship Id="rId79" Type="http://schemas.openxmlformats.org/officeDocument/2006/relationships/image" Target="media/image38.png"/><Relationship Id="rId102" Type="http://schemas.openxmlformats.org/officeDocument/2006/relationships/oleObject" Target="embeddings/oleObject42.bin"/><Relationship Id="rId123" Type="http://schemas.openxmlformats.org/officeDocument/2006/relationships/hyperlink" Target="http://fairmode.ew.eea.europa.eu/fol568175/work-groups" TargetMode="External"/><Relationship Id="rId128" Type="http://schemas.openxmlformats.org/officeDocument/2006/relationships/image" Target="media/image64.png"/><Relationship Id="rId144" Type="http://schemas.openxmlformats.org/officeDocument/2006/relationships/image" Target="media/image76.png"/><Relationship Id="rId149"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oleObject" Target="embeddings/oleObject39.bin"/><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29.bin"/><Relationship Id="rId113" Type="http://schemas.openxmlformats.org/officeDocument/2006/relationships/oleObject" Target="embeddings/oleObject48.bin"/><Relationship Id="rId118" Type="http://schemas.openxmlformats.org/officeDocument/2006/relationships/image" Target="media/image57.png"/><Relationship Id="rId134" Type="http://schemas.openxmlformats.org/officeDocument/2006/relationships/image" Target="media/image68.wmf"/><Relationship Id="rId139" Type="http://schemas.openxmlformats.org/officeDocument/2006/relationships/image" Target="media/image71.png"/><Relationship Id="rId80" Type="http://schemas.openxmlformats.org/officeDocument/2006/relationships/image" Target="media/image39.png"/><Relationship Id="rId85" Type="http://schemas.openxmlformats.org/officeDocument/2006/relationships/image" Target="media/image42.wmf"/><Relationship Id="rId150" Type="http://schemas.openxmlformats.org/officeDocument/2006/relationships/image" Target="media/image81.png"/><Relationship Id="rId155" Type="http://schemas.openxmlformats.org/officeDocument/2006/relationships/image" Target="media/image86.png"/><Relationship Id="rId176" Type="http://schemas.openxmlformats.org/officeDocument/2006/relationships/footer" Target="footer1.xml"/><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6.wmf"/><Relationship Id="rId59" Type="http://schemas.openxmlformats.org/officeDocument/2006/relationships/oleObject" Target="embeddings/oleObject24.bin"/><Relationship Id="rId103" Type="http://schemas.openxmlformats.org/officeDocument/2006/relationships/image" Target="media/image50.wmf"/><Relationship Id="rId108" Type="http://schemas.openxmlformats.org/officeDocument/2006/relationships/image" Target="media/image52.wmf"/><Relationship Id="rId124" Type="http://schemas.openxmlformats.org/officeDocument/2006/relationships/hyperlink" Target="file:///C:\Users\thuniph\Desktop\Delta_SVN\help\Playing" TargetMode="External"/><Relationship Id="rId129" Type="http://schemas.openxmlformats.org/officeDocument/2006/relationships/image" Target="media/image65.png"/><Relationship Id="rId20" Type="http://schemas.openxmlformats.org/officeDocument/2006/relationships/image" Target="media/image7.wmf"/><Relationship Id="rId41" Type="http://schemas.openxmlformats.org/officeDocument/2006/relationships/oleObject" Target="embeddings/oleObject15.bin"/><Relationship Id="rId54" Type="http://schemas.openxmlformats.org/officeDocument/2006/relationships/image" Target="media/image24.wmf"/><Relationship Id="rId62" Type="http://schemas.openxmlformats.org/officeDocument/2006/relationships/image" Target="media/image28.wmf"/><Relationship Id="rId70" Type="http://schemas.openxmlformats.org/officeDocument/2006/relationships/image" Target="media/image32.wmf"/><Relationship Id="rId75" Type="http://schemas.openxmlformats.org/officeDocument/2006/relationships/image" Target="media/image34.png"/><Relationship Id="rId83" Type="http://schemas.openxmlformats.org/officeDocument/2006/relationships/image" Target="media/image41.wmf"/><Relationship Id="rId88" Type="http://schemas.openxmlformats.org/officeDocument/2006/relationships/oleObject" Target="embeddings/oleObject35.bin"/><Relationship Id="rId91" Type="http://schemas.openxmlformats.org/officeDocument/2006/relationships/image" Target="media/image45.wmf"/><Relationship Id="rId96" Type="http://schemas.openxmlformats.org/officeDocument/2006/relationships/image" Target="media/image47.wmf"/><Relationship Id="rId111" Type="http://schemas.openxmlformats.org/officeDocument/2006/relationships/oleObject" Target="embeddings/oleObject47.bin"/><Relationship Id="rId132" Type="http://schemas.openxmlformats.org/officeDocument/2006/relationships/image" Target="media/image67.wmf"/><Relationship Id="rId140" Type="http://schemas.openxmlformats.org/officeDocument/2006/relationships/image" Target="media/image72.png"/><Relationship Id="rId145" Type="http://schemas.openxmlformats.org/officeDocument/2006/relationships/image" Target="media/image77.png"/><Relationship Id="rId153" Type="http://schemas.openxmlformats.org/officeDocument/2006/relationships/image" Target="media/image84.png"/><Relationship Id="rId17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51.wmf"/><Relationship Id="rId114" Type="http://schemas.openxmlformats.org/officeDocument/2006/relationships/image" Target="media/image55.wmf"/><Relationship Id="rId119" Type="http://schemas.openxmlformats.org/officeDocument/2006/relationships/image" Target="media/image58.png"/><Relationship Id="rId127" Type="http://schemas.openxmlformats.org/officeDocument/2006/relationships/image" Target="media/image63.png"/><Relationship Id="rId10" Type="http://schemas.openxmlformats.org/officeDocument/2006/relationships/hyperlink" Target="file:///C:\Users\thuniph\Desktop\Delta_SVN\help\Playing" TargetMode="External"/><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7.png"/><Relationship Id="rId81" Type="http://schemas.openxmlformats.org/officeDocument/2006/relationships/image" Target="media/image40.w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image" Target="media/image60.png"/><Relationship Id="rId130" Type="http://schemas.openxmlformats.org/officeDocument/2006/relationships/image" Target="media/image66.wmf"/><Relationship Id="rId135" Type="http://schemas.openxmlformats.org/officeDocument/2006/relationships/oleObject" Target="embeddings/oleObject54.bin"/><Relationship Id="rId143" Type="http://schemas.openxmlformats.org/officeDocument/2006/relationships/image" Target="media/image75.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image" Target="media/image87.png"/><Relationship Id="rId177"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oleObject14.bin"/><Relationship Id="rId109" Type="http://schemas.openxmlformats.org/officeDocument/2006/relationships/oleObject" Target="embeddings/oleObject4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2.bin"/><Relationship Id="rId76" Type="http://schemas.openxmlformats.org/officeDocument/2006/relationships/image" Target="media/image35.png"/><Relationship Id="rId97" Type="http://schemas.openxmlformats.org/officeDocument/2006/relationships/oleObject" Target="embeddings/oleObject40.bin"/><Relationship Id="rId104" Type="http://schemas.openxmlformats.org/officeDocument/2006/relationships/oleObject" Target="embeddings/oleObject43.bin"/><Relationship Id="rId120" Type="http://schemas.openxmlformats.org/officeDocument/2006/relationships/image" Target="media/image59.wmf"/><Relationship Id="rId125" Type="http://schemas.openxmlformats.org/officeDocument/2006/relationships/image" Target="media/image61.png"/><Relationship Id="rId141" Type="http://schemas.openxmlformats.org/officeDocument/2006/relationships/image" Target="media/image73.png"/><Relationship Id="rId146" Type="http://schemas.openxmlformats.org/officeDocument/2006/relationships/image" Target="media/image78.wmf"/><Relationship Id="rId7" Type="http://schemas.openxmlformats.org/officeDocument/2006/relationships/footnotes" Target="footnotes.xml"/><Relationship Id="rId71" Type="http://schemas.openxmlformats.org/officeDocument/2006/relationships/oleObject" Target="embeddings/oleObject30.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3.wmf"/><Relationship Id="rId110" Type="http://schemas.openxmlformats.org/officeDocument/2006/relationships/image" Target="media/image53.wmf"/><Relationship Id="rId115" Type="http://schemas.openxmlformats.org/officeDocument/2006/relationships/oleObject" Target="embeddings/oleObject49.bin"/><Relationship Id="rId131" Type="http://schemas.openxmlformats.org/officeDocument/2006/relationships/oleObject" Target="embeddings/oleObject52.bin"/><Relationship Id="rId136" Type="http://schemas.openxmlformats.org/officeDocument/2006/relationships/image" Target="media/image69.wmf"/><Relationship Id="rId157" Type="http://schemas.openxmlformats.org/officeDocument/2006/relationships/image" Target="media/image88.jpg"/><Relationship Id="rId178" Type="http://schemas.openxmlformats.org/officeDocument/2006/relationships/fontTable" Target="fontTable.xml"/><Relationship Id="rId61" Type="http://schemas.openxmlformats.org/officeDocument/2006/relationships/oleObject" Target="embeddings/oleObject25.bin"/><Relationship Id="rId82" Type="http://schemas.openxmlformats.org/officeDocument/2006/relationships/oleObject" Target="embeddings/oleObject32.bin"/><Relationship Id="rId152" Type="http://schemas.openxmlformats.org/officeDocument/2006/relationships/image" Target="media/image83.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5.wmf"/><Relationship Id="rId77" Type="http://schemas.openxmlformats.org/officeDocument/2006/relationships/image" Target="media/image36.png"/><Relationship Id="rId100" Type="http://schemas.openxmlformats.org/officeDocument/2006/relationships/oleObject" Target="embeddings/oleObject41.bin"/><Relationship Id="rId105" Type="http://schemas.openxmlformats.org/officeDocument/2006/relationships/oleObject" Target="embeddings/oleObject44.bin"/><Relationship Id="rId126" Type="http://schemas.openxmlformats.org/officeDocument/2006/relationships/image" Target="media/image62.jpeg"/><Relationship Id="rId147" Type="http://schemas.openxmlformats.org/officeDocument/2006/relationships/oleObject" Target="embeddings/oleObject56.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33.wmf"/><Relationship Id="rId93" Type="http://schemas.openxmlformats.org/officeDocument/2006/relationships/image" Target="media/image46.wmf"/><Relationship Id="rId98" Type="http://schemas.openxmlformats.org/officeDocument/2006/relationships/hyperlink" Target="file:///C:\Users\thuniph\Desktop\Delta_SVN\help\Playing" TargetMode="External"/><Relationship Id="rId121" Type="http://schemas.openxmlformats.org/officeDocument/2006/relationships/oleObject" Target="embeddings/oleObject51.bin"/><Relationship Id="rId142"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0.wmf"/><Relationship Id="rId67" Type="http://schemas.openxmlformats.org/officeDocument/2006/relationships/oleObject" Target="embeddings/oleObject28.bin"/><Relationship Id="rId116" Type="http://schemas.openxmlformats.org/officeDocument/2006/relationships/image" Target="media/image56.wmf"/><Relationship Id="rId137" Type="http://schemas.openxmlformats.org/officeDocument/2006/relationships/oleObject" Target="embeddings/oleObject5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6AD675-9648-4104-8BF1-744F85DD1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Pages>
  <Words>15047</Words>
  <Characters>85772</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100618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28</cp:revision>
  <cp:lastPrinted>2015-02-23T08:39:00Z</cp:lastPrinted>
  <dcterms:created xsi:type="dcterms:W3CDTF">2015-01-27T13:12:00Z</dcterms:created>
  <dcterms:modified xsi:type="dcterms:W3CDTF">2015-02-23T08:40:00Z</dcterms:modified>
</cp:coreProperties>
</file>