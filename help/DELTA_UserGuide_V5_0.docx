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r w:rsidR="006C2964">
        <w:rPr>
          <w:b/>
          <w:sz w:val="32"/>
          <w:szCs w:val="32"/>
        </w:rPr>
        <w:t xml:space="preserve">, M. </w:t>
      </w:r>
      <w:proofErr w:type="spellStart"/>
      <w:r w:rsidR="006C2964">
        <w:rPr>
          <w:b/>
          <w:sz w:val="32"/>
          <w:szCs w:val="32"/>
        </w:rPr>
        <w:t>Marioni</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7F42C4" w:rsidP="00484056">
      <w:pPr>
        <w:pStyle w:val="TOCHeading"/>
        <w:jc w:val="center"/>
        <w:rPr>
          <w:lang w:val="en-GB"/>
        </w:rPr>
      </w:pPr>
      <w:r>
        <w:rPr>
          <w:color w:val="auto"/>
          <w:lang w:val="en-GB"/>
        </w:rPr>
        <w:t>January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6C2964"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0806000" w:history="1">
        <w:r w:rsidR="006C2964" w:rsidRPr="002D721F">
          <w:rPr>
            <w:rStyle w:val="Hyperlink"/>
            <w:noProof/>
            <w:lang w:val="en-GB"/>
          </w:rPr>
          <w:t>Concepts</w:t>
        </w:r>
        <w:r w:rsidR="006C2964">
          <w:rPr>
            <w:noProof/>
            <w:webHidden/>
          </w:rPr>
          <w:tab/>
        </w:r>
        <w:r w:rsidR="006C2964">
          <w:rPr>
            <w:noProof/>
            <w:webHidden/>
          </w:rPr>
          <w:fldChar w:fldCharType="begin"/>
        </w:r>
        <w:r w:rsidR="006C2964">
          <w:rPr>
            <w:noProof/>
            <w:webHidden/>
          </w:rPr>
          <w:instrText xml:space="preserve"> PAGEREF _Toc410806000 \h </w:instrText>
        </w:r>
        <w:r w:rsidR="006C2964">
          <w:rPr>
            <w:noProof/>
            <w:webHidden/>
          </w:rPr>
        </w:r>
        <w:r w:rsidR="006C2964">
          <w:rPr>
            <w:noProof/>
            <w:webHidden/>
          </w:rPr>
          <w:fldChar w:fldCharType="separate"/>
        </w:r>
        <w:r w:rsidR="006C2964">
          <w:rPr>
            <w:noProof/>
            <w:webHidden/>
          </w:rPr>
          <w:t>3</w:t>
        </w:r>
        <w:r w:rsidR="006C2964">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01" w:history="1">
        <w:r w:rsidRPr="002D721F">
          <w:rPr>
            <w:rStyle w:val="Hyperlink"/>
            <w:noProof/>
            <w:lang w:val="en-GB"/>
          </w:rPr>
          <w:t>1.</w:t>
        </w:r>
        <w:r>
          <w:rPr>
            <w:rFonts w:asciiTheme="minorHAnsi" w:eastAsiaTheme="minorEastAsia" w:hAnsiTheme="minorHAnsi" w:cstheme="minorBidi"/>
            <w:b w:val="0"/>
            <w:bCs w:val="0"/>
            <w:noProof/>
          </w:rPr>
          <w:tab/>
        </w:r>
        <w:r w:rsidRPr="002D721F">
          <w:rPr>
            <w:rStyle w:val="Hyperlink"/>
            <w:noProof/>
            <w:lang w:val="en-GB"/>
          </w:rPr>
          <w:t>Introduction</w:t>
        </w:r>
        <w:r>
          <w:rPr>
            <w:noProof/>
            <w:webHidden/>
          </w:rPr>
          <w:tab/>
        </w:r>
        <w:r>
          <w:rPr>
            <w:noProof/>
            <w:webHidden/>
          </w:rPr>
          <w:fldChar w:fldCharType="begin"/>
        </w:r>
        <w:r>
          <w:rPr>
            <w:noProof/>
            <w:webHidden/>
          </w:rPr>
          <w:instrText xml:space="preserve"> PAGEREF _Toc410806001 \h </w:instrText>
        </w:r>
        <w:r>
          <w:rPr>
            <w:noProof/>
            <w:webHidden/>
          </w:rPr>
        </w:r>
        <w:r>
          <w:rPr>
            <w:noProof/>
            <w:webHidden/>
          </w:rPr>
          <w:fldChar w:fldCharType="separate"/>
        </w:r>
        <w:r>
          <w:rPr>
            <w:noProof/>
            <w:webHidden/>
          </w:rPr>
          <w:t>4</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02" w:history="1">
        <w:r w:rsidRPr="002D721F">
          <w:rPr>
            <w:rStyle w:val="Hyperlink"/>
            <w:noProof/>
            <w:lang w:val="en-GB"/>
          </w:rPr>
          <w:t>2.</w:t>
        </w:r>
        <w:r>
          <w:rPr>
            <w:rFonts w:asciiTheme="minorHAnsi" w:eastAsiaTheme="minorEastAsia" w:hAnsiTheme="minorHAnsi" w:cstheme="minorBidi"/>
            <w:b w:val="0"/>
            <w:bCs w:val="0"/>
            <w:noProof/>
          </w:rPr>
          <w:tab/>
        </w:r>
        <w:r w:rsidRPr="002D721F">
          <w:rPr>
            <w:rStyle w:val="Hyperlink"/>
            <w:noProof/>
            <w:lang w:val="en-GB"/>
          </w:rPr>
          <w:t>Basic principles</w:t>
        </w:r>
        <w:r>
          <w:rPr>
            <w:noProof/>
            <w:webHidden/>
          </w:rPr>
          <w:tab/>
        </w:r>
        <w:r>
          <w:rPr>
            <w:noProof/>
            <w:webHidden/>
          </w:rPr>
          <w:fldChar w:fldCharType="begin"/>
        </w:r>
        <w:r>
          <w:rPr>
            <w:noProof/>
            <w:webHidden/>
          </w:rPr>
          <w:instrText xml:space="preserve"> PAGEREF _Toc410806002 \h </w:instrText>
        </w:r>
        <w:r>
          <w:rPr>
            <w:noProof/>
            <w:webHidden/>
          </w:rPr>
        </w:r>
        <w:r>
          <w:rPr>
            <w:noProof/>
            <w:webHidden/>
          </w:rPr>
          <w:fldChar w:fldCharType="separate"/>
        </w:r>
        <w:r>
          <w:rPr>
            <w:noProof/>
            <w:webHidden/>
          </w:rPr>
          <w:t>4</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03" w:history="1">
        <w:r w:rsidRPr="002D721F">
          <w:rPr>
            <w:rStyle w:val="Hyperlink"/>
            <w:noProof/>
            <w:lang w:val="en-GB"/>
          </w:rPr>
          <w:t>3.</w:t>
        </w:r>
        <w:r>
          <w:rPr>
            <w:rFonts w:asciiTheme="minorHAnsi" w:eastAsiaTheme="minorEastAsia" w:hAnsiTheme="minorHAnsi" w:cstheme="minorBidi"/>
            <w:b w:val="0"/>
            <w:bCs w:val="0"/>
            <w:noProof/>
          </w:rPr>
          <w:tab/>
        </w:r>
        <w:r w:rsidRPr="002D721F">
          <w:rPr>
            <w:rStyle w:val="Hyperlink"/>
            <w:noProof/>
            <w:lang w:val="en-GB"/>
          </w:rPr>
          <w:t>Overview</w:t>
        </w:r>
        <w:r>
          <w:rPr>
            <w:noProof/>
            <w:webHidden/>
          </w:rPr>
          <w:tab/>
        </w:r>
        <w:r>
          <w:rPr>
            <w:noProof/>
            <w:webHidden/>
          </w:rPr>
          <w:fldChar w:fldCharType="begin"/>
        </w:r>
        <w:r>
          <w:rPr>
            <w:noProof/>
            <w:webHidden/>
          </w:rPr>
          <w:instrText xml:space="preserve"> PAGEREF _Toc410806003 \h </w:instrText>
        </w:r>
        <w:r>
          <w:rPr>
            <w:noProof/>
            <w:webHidden/>
          </w:rPr>
        </w:r>
        <w:r>
          <w:rPr>
            <w:noProof/>
            <w:webHidden/>
          </w:rPr>
          <w:fldChar w:fldCharType="separate"/>
        </w:r>
        <w:r>
          <w:rPr>
            <w:noProof/>
            <w:webHidden/>
          </w:rPr>
          <w:t>5</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04" w:history="1">
        <w:r w:rsidRPr="002D721F">
          <w:rPr>
            <w:rStyle w:val="Hyperlink"/>
            <w:noProof/>
            <w:lang w:val="en-GB"/>
          </w:rPr>
          <w:t>3.1.</w:t>
        </w:r>
        <w:r>
          <w:rPr>
            <w:rFonts w:asciiTheme="minorHAnsi" w:eastAsiaTheme="minorEastAsia" w:hAnsiTheme="minorHAnsi" w:cstheme="minorBidi"/>
            <w:noProof/>
            <w:sz w:val="22"/>
            <w:szCs w:val="22"/>
          </w:rPr>
          <w:tab/>
        </w:r>
        <w:r w:rsidRPr="002D721F">
          <w:rPr>
            <w:rStyle w:val="Hyperlink"/>
            <w:rFonts w:cs="Arial"/>
            <w:noProof/>
            <w:lang w:val="en-GB"/>
          </w:rPr>
          <w:t>Exploration</w:t>
        </w:r>
        <w:r>
          <w:rPr>
            <w:noProof/>
            <w:webHidden/>
          </w:rPr>
          <w:tab/>
        </w:r>
        <w:r>
          <w:rPr>
            <w:noProof/>
            <w:webHidden/>
          </w:rPr>
          <w:fldChar w:fldCharType="begin"/>
        </w:r>
        <w:r>
          <w:rPr>
            <w:noProof/>
            <w:webHidden/>
          </w:rPr>
          <w:instrText xml:space="preserve"> PAGEREF _Toc410806004 \h </w:instrText>
        </w:r>
        <w:r>
          <w:rPr>
            <w:noProof/>
            <w:webHidden/>
          </w:rPr>
        </w:r>
        <w:r>
          <w:rPr>
            <w:noProof/>
            <w:webHidden/>
          </w:rPr>
          <w:fldChar w:fldCharType="separate"/>
        </w:r>
        <w:r>
          <w:rPr>
            <w:noProof/>
            <w:webHidden/>
          </w:rPr>
          <w:t>6</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05" w:history="1">
        <w:r w:rsidRPr="002D721F">
          <w:rPr>
            <w:rStyle w:val="Hyperlink"/>
            <w:noProof/>
          </w:rPr>
          <w:t>3.2.</w:t>
        </w:r>
        <w:r>
          <w:rPr>
            <w:rFonts w:asciiTheme="minorHAnsi" w:eastAsiaTheme="minorEastAsia" w:hAnsiTheme="minorHAnsi" w:cstheme="minorBidi"/>
            <w:noProof/>
            <w:sz w:val="22"/>
            <w:szCs w:val="22"/>
          </w:rPr>
          <w:tab/>
        </w:r>
        <w:r w:rsidRPr="002D721F">
          <w:rPr>
            <w:rStyle w:val="Hyperlink"/>
            <w:noProof/>
          </w:rPr>
          <w:t>Benchmarking</w:t>
        </w:r>
        <w:r>
          <w:rPr>
            <w:noProof/>
            <w:webHidden/>
          </w:rPr>
          <w:tab/>
        </w:r>
        <w:r>
          <w:rPr>
            <w:noProof/>
            <w:webHidden/>
          </w:rPr>
          <w:fldChar w:fldCharType="begin"/>
        </w:r>
        <w:r>
          <w:rPr>
            <w:noProof/>
            <w:webHidden/>
          </w:rPr>
          <w:instrText xml:space="preserve"> PAGEREF _Toc410806005 \h </w:instrText>
        </w:r>
        <w:r>
          <w:rPr>
            <w:noProof/>
            <w:webHidden/>
          </w:rPr>
        </w:r>
        <w:r>
          <w:rPr>
            <w:noProof/>
            <w:webHidden/>
          </w:rPr>
          <w:fldChar w:fldCharType="separate"/>
        </w:r>
        <w:r>
          <w:rPr>
            <w:noProof/>
            <w:webHidden/>
          </w:rPr>
          <w:t>7</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06" w:history="1">
        <w:r w:rsidRPr="002D721F">
          <w:rPr>
            <w:rStyle w:val="Hyperlink"/>
            <w:noProof/>
            <w:lang w:val="en-GB"/>
          </w:rPr>
          <w:t>4.</w:t>
        </w:r>
        <w:r>
          <w:rPr>
            <w:rFonts w:asciiTheme="minorHAnsi" w:eastAsiaTheme="minorEastAsia" w:hAnsiTheme="minorHAnsi" w:cstheme="minorBidi"/>
            <w:b w:val="0"/>
            <w:bCs w:val="0"/>
            <w:noProof/>
          </w:rPr>
          <w:tab/>
        </w:r>
        <w:r w:rsidRPr="002D721F">
          <w:rPr>
            <w:rStyle w:val="Hyperlink"/>
            <w:noProof/>
            <w:lang w:val="en-GB"/>
          </w:rPr>
          <w:t>Model Quality Objective and Performance criteria</w:t>
        </w:r>
        <w:r>
          <w:rPr>
            <w:noProof/>
            <w:webHidden/>
          </w:rPr>
          <w:tab/>
        </w:r>
        <w:r>
          <w:rPr>
            <w:noProof/>
            <w:webHidden/>
          </w:rPr>
          <w:fldChar w:fldCharType="begin"/>
        </w:r>
        <w:r>
          <w:rPr>
            <w:noProof/>
            <w:webHidden/>
          </w:rPr>
          <w:instrText xml:space="preserve"> PAGEREF _Toc410806006 \h </w:instrText>
        </w:r>
        <w:r>
          <w:rPr>
            <w:noProof/>
            <w:webHidden/>
          </w:rPr>
        </w:r>
        <w:r>
          <w:rPr>
            <w:noProof/>
            <w:webHidden/>
          </w:rPr>
          <w:fldChar w:fldCharType="separate"/>
        </w:r>
        <w:r>
          <w:rPr>
            <w:noProof/>
            <w:webHidden/>
          </w:rPr>
          <w:t>7</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07" w:history="1">
        <w:r w:rsidRPr="002D721F">
          <w:rPr>
            <w:rStyle w:val="Hyperlink"/>
            <w:noProof/>
            <w:lang w:val="en-GB"/>
          </w:rPr>
          <w:t>4.1.</w:t>
        </w:r>
        <w:r>
          <w:rPr>
            <w:rFonts w:asciiTheme="minorHAnsi" w:eastAsiaTheme="minorEastAsia" w:hAnsiTheme="minorHAnsi" w:cstheme="minorBidi"/>
            <w:noProof/>
            <w:sz w:val="22"/>
            <w:szCs w:val="22"/>
          </w:rPr>
          <w:tab/>
        </w:r>
        <w:r w:rsidRPr="002D721F">
          <w:rPr>
            <w:rStyle w:val="Hyperlink"/>
            <w:rFonts w:cs="Arial"/>
            <w:noProof/>
            <w:lang w:val="en-GB"/>
          </w:rPr>
          <w:t>Model Quality Objective (MQO)</w:t>
        </w:r>
        <w:r>
          <w:rPr>
            <w:noProof/>
            <w:webHidden/>
          </w:rPr>
          <w:tab/>
        </w:r>
        <w:r>
          <w:rPr>
            <w:noProof/>
            <w:webHidden/>
          </w:rPr>
          <w:fldChar w:fldCharType="begin"/>
        </w:r>
        <w:r>
          <w:rPr>
            <w:noProof/>
            <w:webHidden/>
          </w:rPr>
          <w:instrText xml:space="preserve"> PAGEREF _Toc410806007 \h </w:instrText>
        </w:r>
        <w:r>
          <w:rPr>
            <w:noProof/>
            <w:webHidden/>
          </w:rPr>
        </w:r>
        <w:r>
          <w:rPr>
            <w:noProof/>
            <w:webHidden/>
          </w:rPr>
          <w:fldChar w:fldCharType="separate"/>
        </w:r>
        <w:r>
          <w:rPr>
            <w:noProof/>
            <w:webHidden/>
          </w:rPr>
          <w:t>7</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08" w:history="1">
        <w:r w:rsidRPr="002D721F">
          <w:rPr>
            <w:rStyle w:val="Hyperlink"/>
            <w:noProof/>
            <w:lang w:val="en-GB"/>
          </w:rPr>
          <w:t>4.2.</w:t>
        </w:r>
        <w:r>
          <w:rPr>
            <w:rFonts w:asciiTheme="minorHAnsi" w:eastAsiaTheme="minorEastAsia" w:hAnsiTheme="minorHAnsi" w:cstheme="minorBidi"/>
            <w:noProof/>
            <w:sz w:val="22"/>
            <w:szCs w:val="22"/>
          </w:rPr>
          <w:tab/>
        </w:r>
        <w:r w:rsidRPr="002D721F">
          <w:rPr>
            <w:rStyle w:val="Hyperlink"/>
            <w:rFonts w:cs="Arial"/>
            <w:noProof/>
            <w:lang w:val="en-GB"/>
          </w:rPr>
          <w:t>Performance criteria for Bias, R and SD</w:t>
        </w:r>
        <w:r>
          <w:rPr>
            <w:noProof/>
            <w:webHidden/>
          </w:rPr>
          <w:tab/>
        </w:r>
        <w:r>
          <w:rPr>
            <w:noProof/>
            <w:webHidden/>
          </w:rPr>
          <w:fldChar w:fldCharType="begin"/>
        </w:r>
        <w:r>
          <w:rPr>
            <w:noProof/>
            <w:webHidden/>
          </w:rPr>
          <w:instrText xml:space="preserve"> PAGEREF _Toc410806008 \h </w:instrText>
        </w:r>
        <w:r>
          <w:rPr>
            <w:noProof/>
            <w:webHidden/>
          </w:rPr>
        </w:r>
        <w:r>
          <w:rPr>
            <w:noProof/>
            <w:webHidden/>
          </w:rPr>
          <w:fldChar w:fldCharType="separate"/>
        </w:r>
        <w:r>
          <w:rPr>
            <w:noProof/>
            <w:webHidden/>
          </w:rPr>
          <w:t>8</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15" w:history="1">
        <w:r w:rsidRPr="002D721F">
          <w:rPr>
            <w:rStyle w:val="Hyperlink"/>
            <w:noProof/>
            <w:lang w:val="en-GB"/>
          </w:rPr>
          <w:t>4.3.</w:t>
        </w:r>
        <w:r>
          <w:rPr>
            <w:rFonts w:asciiTheme="minorHAnsi" w:eastAsiaTheme="minorEastAsia" w:hAnsiTheme="minorHAnsi" w:cstheme="minorBidi"/>
            <w:noProof/>
            <w:sz w:val="22"/>
            <w:szCs w:val="22"/>
          </w:rPr>
          <w:tab/>
        </w:r>
        <w:r w:rsidRPr="002D721F">
          <w:rPr>
            <w:rStyle w:val="Hyperlink"/>
            <w:rFonts w:cs="Arial"/>
            <w:noProof/>
            <w:lang w:val="en-GB"/>
          </w:rPr>
          <w:t>Performance criteria for high percentile values</w:t>
        </w:r>
        <w:r>
          <w:rPr>
            <w:noProof/>
            <w:webHidden/>
          </w:rPr>
          <w:tab/>
        </w:r>
        <w:r>
          <w:rPr>
            <w:noProof/>
            <w:webHidden/>
          </w:rPr>
          <w:fldChar w:fldCharType="begin"/>
        </w:r>
        <w:r>
          <w:rPr>
            <w:noProof/>
            <w:webHidden/>
          </w:rPr>
          <w:instrText xml:space="preserve"> PAGEREF _Toc410806015 \h </w:instrText>
        </w:r>
        <w:r>
          <w:rPr>
            <w:noProof/>
            <w:webHidden/>
          </w:rPr>
        </w:r>
        <w:r>
          <w:rPr>
            <w:noProof/>
            <w:webHidden/>
          </w:rPr>
          <w:fldChar w:fldCharType="separate"/>
        </w:r>
        <w:r>
          <w:rPr>
            <w:noProof/>
            <w:webHidden/>
          </w:rPr>
          <w:t>10</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16" w:history="1">
        <w:r w:rsidRPr="002D721F">
          <w:rPr>
            <w:rStyle w:val="Hyperlink"/>
            <w:noProof/>
            <w:lang w:val="en-GB"/>
          </w:rPr>
          <w:t>4.4.</w:t>
        </w:r>
        <w:r>
          <w:rPr>
            <w:rFonts w:asciiTheme="minorHAnsi" w:eastAsiaTheme="minorEastAsia" w:hAnsiTheme="minorHAnsi" w:cstheme="minorBidi"/>
            <w:noProof/>
            <w:sz w:val="22"/>
            <w:szCs w:val="22"/>
          </w:rPr>
          <w:tab/>
        </w:r>
        <w:r w:rsidRPr="002D721F">
          <w:rPr>
            <w:rStyle w:val="Hyperlink"/>
            <w:rFonts w:cs="Arial"/>
            <w:noProof/>
            <w:lang w:val="en-GB"/>
          </w:rPr>
          <w:t>An expression for the measurement uncertainty</w:t>
        </w:r>
        <w:r>
          <w:rPr>
            <w:noProof/>
            <w:webHidden/>
          </w:rPr>
          <w:tab/>
        </w:r>
        <w:r>
          <w:rPr>
            <w:noProof/>
            <w:webHidden/>
          </w:rPr>
          <w:fldChar w:fldCharType="begin"/>
        </w:r>
        <w:r>
          <w:rPr>
            <w:noProof/>
            <w:webHidden/>
          </w:rPr>
          <w:instrText xml:space="preserve"> PAGEREF _Toc410806016 \h </w:instrText>
        </w:r>
        <w:r>
          <w:rPr>
            <w:noProof/>
            <w:webHidden/>
          </w:rPr>
        </w:r>
        <w:r>
          <w:rPr>
            <w:noProof/>
            <w:webHidden/>
          </w:rPr>
          <w:fldChar w:fldCharType="separate"/>
        </w:r>
        <w:r>
          <w:rPr>
            <w:noProof/>
            <w:webHidden/>
          </w:rPr>
          <w:t>10</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17" w:history="1">
        <w:r w:rsidRPr="002D721F">
          <w:rPr>
            <w:rStyle w:val="Hyperlink"/>
            <w:noProof/>
            <w:lang w:val="en-GB"/>
          </w:rPr>
          <w:t>4.5.</w:t>
        </w:r>
        <w:r>
          <w:rPr>
            <w:rFonts w:asciiTheme="minorHAnsi" w:eastAsiaTheme="minorEastAsia" w:hAnsiTheme="minorHAnsi" w:cstheme="minorBidi"/>
            <w:noProof/>
            <w:sz w:val="22"/>
            <w:szCs w:val="22"/>
          </w:rPr>
          <w:tab/>
        </w:r>
        <w:r w:rsidRPr="002D721F">
          <w:rPr>
            <w:rStyle w:val="Hyperlink"/>
            <w:rFonts w:cs="Arial"/>
            <w:noProof/>
            <w:lang w:val="en-GB"/>
          </w:rPr>
          <w:t>An alternative formulation for the observation uncertainty</w:t>
        </w:r>
        <w:r>
          <w:rPr>
            <w:noProof/>
            <w:webHidden/>
          </w:rPr>
          <w:tab/>
        </w:r>
        <w:r>
          <w:rPr>
            <w:noProof/>
            <w:webHidden/>
          </w:rPr>
          <w:fldChar w:fldCharType="begin"/>
        </w:r>
        <w:r>
          <w:rPr>
            <w:noProof/>
            <w:webHidden/>
          </w:rPr>
          <w:instrText xml:space="preserve"> PAGEREF _Toc410806017 \h </w:instrText>
        </w:r>
        <w:r>
          <w:rPr>
            <w:noProof/>
            <w:webHidden/>
          </w:rPr>
        </w:r>
        <w:r>
          <w:rPr>
            <w:noProof/>
            <w:webHidden/>
          </w:rPr>
          <w:fldChar w:fldCharType="separate"/>
        </w:r>
        <w:r>
          <w:rPr>
            <w:noProof/>
            <w:webHidden/>
          </w:rPr>
          <w:t>13</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18" w:history="1">
        <w:r w:rsidRPr="002D721F">
          <w:rPr>
            <w:rStyle w:val="Hyperlink"/>
            <w:noProof/>
            <w:lang w:val="en-GB"/>
          </w:rPr>
          <w:t>4.6.</w:t>
        </w:r>
        <w:r>
          <w:rPr>
            <w:rFonts w:asciiTheme="minorHAnsi" w:eastAsiaTheme="minorEastAsia" w:hAnsiTheme="minorHAnsi" w:cstheme="minorBidi"/>
            <w:noProof/>
            <w:sz w:val="22"/>
            <w:szCs w:val="22"/>
          </w:rPr>
          <w:tab/>
        </w:r>
        <w:r w:rsidRPr="002D721F">
          <w:rPr>
            <w:rStyle w:val="Hyperlink"/>
            <w:rFonts w:cs="Arial"/>
            <w:noProof/>
            <w:lang w:val="en-GB"/>
          </w:rPr>
          <w:t>The 90% principle</w:t>
        </w:r>
        <w:r>
          <w:rPr>
            <w:noProof/>
            <w:webHidden/>
          </w:rPr>
          <w:tab/>
        </w:r>
        <w:r>
          <w:rPr>
            <w:noProof/>
            <w:webHidden/>
          </w:rPr>
          <w:fldChar w:fldCharType="begin"/>
        </w:r>
        <w:r>
          <w:rPr>
            <w:noProof/>
            <w:webHidden/>
          </w:rPr>
          <w:instrText xml:space="preserve"> PAGEREF _Toc410806018 \h </w:instrText>
        </w:r>
        <w:r>
          <w:rPr>
            <w:noProof/>
            <w:webHidden/>
          </w:rPr>
        </w:r>
        <w:r>
          <w:rPr>
            <w:noProof/>
            <w:webHidden/>
          </w:rPr>
          <w:fldChar w:fldCharType="separate"/>
        </w:r>
        <w:r>
          <w:rPr>
            <w:noProof/>
            <w:webHidden/>
          </w:rPr>
          <w:t>13</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19" w:history="1">
        <w:r w:rsidRPr="002D721F">
          <w:rPr>
            <w:rStyle w:val="Hyperlink"/>
            <w:noProof/>
            <w:lang w:val="en-GB"/>
          </w:rPr>
          <w:t>5.</w:t>
        </w:r>
        <w:r>
          <w:rPr>
            <w:rFonts w:asciiTheme="minorHAnsi" w:eastAsiaTheme="minorEastAsia" w:hAnsiTheme="minorHAnsi" w:cstheme="minorBidi"/>
            <w:b w:val="0"/>
            <w:bCs w:val="0"/>
            <w:noProof/>
          </w:rPr>
          <w:tab/>
        </w:r>
        <w:r w:rsidRPr="002D721F">
          <w:rPr>
            <w:rStyle w:val="Hyperlink"/>
            <w:noProof/>
            <w:lang w:val="en-GB"/>
          </w:rPr>
          <w:t>Benchmarking report</w:t>
        </w:r>
        <w:r>
          <w:rPr>
            <w:noProof/>
            <w:webHidden/>
          </w:rPr>
          <w:tab/>
        </w:r>
        <w:r>
          <w:rPr>
            <w:noProof/>
            <w:webHidden/>
          </w:rPr>
          <w:fldChar w:fldCharType="begin"/>
        </w:r>
        <w:r>
          <w:rPr>
            <w:noProof/>
            <w:webHidden/>
          </w:rPr>
          <w:instrText xml:space="preserve"> PAGEREF _Toc410806019 \h </w:instrText>
        </w:r>
        <w:r>
          <w:rPr>
            <w:noProof/>
            <w:webHidden/>
          </w:rPr>
        </w:r>
        <w:r>
          <w:rPr>
            <w:noProof/>
            <w:webHidden/>
          </w:rPr>
          <w:fldChar w:fldCharType="separate"/>
        </w:r>
        <w:r>
          <w:rPr>
            <w:noProof/>
            <w:webHidden/>
          </w:rPr>
          <w:t>14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20" w:history="1">
        <w:r w:rsidRPr="002D721F">
          <w:rPr>
            <w:rStyle w:val="Hyperlink"/>
            <w:noProof/>
            <w:lang w:val="en-GB"/>
          </w:rPr>
          <w:t>5.1.</w:t>
        </w:r>
        <w:r>
          <w:rPr>
            <w:rFonts w:asciiTheme="minorHAnsi" w:eastAsiaTheme="minorEastAsia" w:hAnsiTheme="minorHAnsi" w:cstheme="minorBidi"/>
            <w:noProof/>
            <w:sz w:val="22"/>
            <w:szCs w:val="22"/>
          </w:rPr>
          <w:tab/>
        </w:r>
        <w:r w:rsidRPr="002D721F">
          <w:rPr>
            <w:rStyle w:val="Hyperlink"/>
            <w:rFonts w:cs="Arial"/>
            <w:noProof/>
            <w:lang w:val="en-GB"/>
          </w:rPr>
          <w:t>Hourly frequency</w:t>
        </w:r>
        <w:r>
          <w:rPr>
            <w:noProof/>
            <w:webHidden/>
          </w:rPr>
          <w:tab/>
        </w:r>
        <w:r>
          <w:rPr>
            <w:noProof/>
            <w:webHidden/>
          </w:rPr>
          <w:fldChar w:fldCharType="begin"/>
        </w:r>
        <w:r>
          <w:rPr>
            <w:noProof/>
            <w:webHidden/>
          </w:rPr>
          <w:instrText xml:space="preserve"> PAGEREF _Toc410806020 \h </w:instrText>
        </w:r>
        <w:r>
          <w:rPr>
            <w:noProof/>
            <w:webHidden/>
          </w:rPr>
        </w:r>
        <w:r>
          <w:rPr>
            <w:noProof/>
            <w:webHidden/>
          </w:rPr>
          <w:fldChar w:fldCharType="separate"/>
        </w:r>
        <w:r>
          <w:rPr>
            <w:noProof/>
            <w:webHidden/>
          </w:rPr>
          <w:t>14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21" w:history="1">
        <w:r w:rsidRPr="002D721F">
          <w:rPr>
            <w:rStyle w:val="Hyperlink"/>
            <w:noProof/>
            <w:lang w:val="en-GB"/>
          </w:rPr>
          <w:t>5.2.</w:t>
        </w:r>
        <w:r>
          <w:rPr>
            <w:rFonts w:asciiTheme="minorHAnsi" w:eastAsiaTheme="minorEastAsia" w:hAnsiTheme="minorHAnsi" w:cstheme="minorBidi"/>
            <w:noProof/>
            <w:sz w:val="22"/>
            <w:szCs w:val="22"/>
          </w:rPr>
          <w:tab/>
        </w:r>
        <w:r w:rsidRPr="002D721F">
          <w:rPr>
            <w:rStyle w:val="Hyperlink"/>
            <w:rFonts w:cs="Arial"/>
            <w:noProof/>
            <w:lang w:val="en-GB"/>
          </w:rPr>
          <w:t>Yearly frequency</w:t>
        </w:r>
        <w:r>
          <w:rPr>
            <w:noProof/>
            <w:webHidden/>
          </w:rPr>
          <w:tab/>
        </w:r>
        <w:r>
          <w:rPr>
            <w:noProof/>
            <w:webHidden/>
          </w:rPr>
          <w:fldChar w:fldCharType="begin"/>
        </w:r>
        <w:r>
          <w:rPr>
            <w:noProof/>
            <w:webHidden/>
          </w:rPr>
          <w:instrText xml:space="preserve"> PAGEREF _Toc410806021 \h </w:instrText>
        </w:r>
        <w:r>
          <w:rPr>
            <w:noProof/>
            <w:webHidden/>
          </w:rPr>
        </w:r>
        <w:r>
          <w:rPr>
            <w:noProof/>
            <w:webHidden/>
          </w:rPr>
          <w:fldChar w:fldCharType="separate"/>
        </w:r>
        <w:r>
          <w:rPr>
            <w:noProof/>
            <w:webHidden/>
          </w:rPr>
          <w:t>17</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22" w:history="1">
        <w:r w:rsidRPr="002D721F">
          <w:rPr>
            <w:rStyle w:val="Hyperlink"/>
            <w:noProof/>
            <w:lang w:val="en-GB"/>
          </w:rPr>
          <w:t>6.</w:t>
        </w:r>
        <w:r>
          <w:rPr>
            <w:rFonts w:asciiTheme="minorHAnsi" w:eastAsiaTheme="minorEastAsia" w:hAnsiTheme="minorHAnsi" w:cstheme="minorBidi"/>
            <w:b w:val="0"/>
            <w:bCs w:val="0"/>
            <w:noProof/>
          </w:rPr>
          <w:tab/>
        </w:r>
        <w:r w:rsidRPr="002D721F">
          <w:rPr>
            <w:rStyle w:val="Hyperlink"/>
            <w:noProof/>
            <w:lang w:val="en-GB"/>
          </w:rPr>
          <w:t>References</w:t>
        </w:r>
        <w:r>
          <w:rPr>
            <w:noProof/>
            <w:webHidden/>
          </w:rPr>
          <w:tab/>
        </w:r>
        <w:r>
          <w:rPr>
            <w:noProof/>
            <w:webHidden/>
          </w:rPr>
          <w:fldChar w:fldCharType="begin"/>
        </w:r>
        <w:r>
          <w:rPr>
            <w:noProof/>
            <w:webHidden/>
          </w:rPr>
          <w:instrText xml:space="preserve"> PAGEREF _Toc410806022 \h </w:instrText>
        </w:r>
        <w:r>
          <w:rPr>
            <w:noProof/>
            <w:webHidden/>
          </w:rPr>
        </w:r>
        <w:r>
          <w:rPr>
            <w:noProof/>
            <w:webHidden/>
          </w:rPr>
          <w:fldChar w:fldCharType="separate"/>
        </w:r>
        <w:r>
          <w:rPr>
            <w:noProof/>
            <w:webHidden/>
          </w:rPr>
          <w:t>20</w:t>
        </w:r>
        <w:r>
          <w:rPr>
            <w:noProof/>
            <w:webHidden/>
          </w:rPr>
          <w:fldChar w:fldCharType="end"/>
        </w:r>
      </w:hyperlink>
    </w:p>
    <w:p w:rsidR="006C2964" w:rsidRDefault="006C2964">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23" w:history="1">
        <w:r w:rsidRPr="002D721F">
          <w:rPr>
            <w:rStyle w:val="Hyperlink"/>
            <w:noProof/>
            <w:lang w:val="en-GB"/>
          </w:rPr>
          <w:t>User’s Guide</w:t>
        </w:r>
        <w:r>
          <w:rPr>
            <w:noProof/>
            <w:webHidden/>
          </w:rPr>
          <w:tab/>
        </w:r>
        <w:r>
          <w:rPr>
            <w:noProof/>
            <w:webHidden/>
          </w:rPr>
          <w:fldChar w:fldCharType="begin"/>
        </w:r>
        <w:r>
          <w:rPr>
            <w:noProof/>
            <w:webHidden/>
          </w:rPr>
          <w:instrText xml:space="preserve"> PAGEREF _Toc410806023 \h </w:instrText>
        </w:r>
        <w:r>
          <w:rPr>
            <w:noProof/>
            <w:webHidden/>
          </w:rPr>
        </w:r>
        <w:r>
          <w:rPr>
            <w:noProof/>
            <w:webHidden/>
          </w:rPr>
          <w:fldChar w:fldCharType="separate"/>
        </w:r>
        <w:r>
          <w:rPr>
            <w:noProof/>
            <w:webHidden/>
          </w:rPr>
          <w:t>21</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24" w:history="1">
        <w:r w:rsidRPr="002D721F">
          <w:rPr>
            <w:rStyle w:val="Hyperlink"/>
            <w:noProof/>
            <w:lang w:val="en-GB"/>
          </w:rPr>
          <w:t>1.</w:t>
        </w:r>
        <w:r>
          <w:rPr>
            <w:rFonts w:asciiTheme="minorHAnsi" w:eastAsiaTheme="minorEastAsia" w:hAnsiTheme="minorHAnsi" w:cstheme="minorBidi"/>
            <w:b w:val="0"/>
            <w:bCs w:val="0"/>
            <w:noProof/>
          </w:rPr>
          <w:tab/>
        </w:r>
        <w:r w:rsidRPr="002D721F">
          <w:rPr>
            <w:rStyle w:val="Hyperlink"/>
            <w:noProof/>
            <w:lang w:val="en-GB"/>
          </w:rPr>
          <w:t>What’s new</w:t>
        </w:r>
        <w:r>
          <w:rPr>
            <w:noProof/>
            <w:webHidden/>
          </w:rPr>
          <w:tab/>
        </w:r>
        <w:r>
          <w:rPr>
            <w:noProof/>
            <w:webHidden/>
          </w:rPr>
          <w:fldChar w:fldCharType="begin"/>
        </w:r>
        <w:r>
          <w:rPr>
            <w:noProof/>
            <w:webHidden/>
          </w:rPr>
          <w:instrText xml:space="preserve"> PAGEREF _Toc410806024 \h </w:instrText>
        </w:r>
        <w:r>
          <w:rPr>
            <w:noProof/>
            <w:webHidden/>
          </w:rPr>
        </w:r>
        <w:r>
          <w:rPr>
            <w:noProof/>
            <w:webHidden/>
          </w:rPr>
          <w:fldChar w:fldCharType="separate"/>
        </w:r>
        <w:r>
          <w:rPr>
            <w:noProof/>
            <w:webHidden/>
          </w:rPr>
          <w:t>22</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25" w:history="1">
        <w:r w:rsidRPr="002D721F">
          <w:rPr>
            <w:rStyle w:val="Hyperlink"/>
            <w:noProof/>
            <w:lang w:val="en-GB"/>
          </w:rPr>
          <w:t>1.1.</w:t>
        </w:r>
        <w:r>
          <w:rPr>
            <w:rFonts w:asciiTheme="minorHAnsi" w:eastAsiaTheme="minorEastAsia" w:hAnsiTheme="minorHAnsi" w:cstheme="minorBidi"/>
            <w:noProof/>
            <w:sz w:val="22"/>
            <w:szCs w:val="22"/>
          </w:rPr>
          <w:tab/>
        </w:r>
        <w:r w:rsidRPr="002D721F">
          <w:rPr>
            <w:rStyle w:val="Hyperlink"/>
            <w:noProof/>
            <w:lang w:val="en-GB"/>
          </w:rPr>
          <w:t>From version 4.0 to 5.0</w:t>
        </w:r>
        <w:r>
          <w:rPr>
            <w:noProof/>
            <w:webHidden/>
          </w:rPr>
          <w:tab/>
        </w:r>
        <w:r>
          <w:rPr>
            <w:noProof/>
            <w:webHidden/>
          </w:rPr>
          <w:fldChar w:fldCharType="begin"/>
        </w:r>
        <w:r>
          <w:rPr>
            <w:noProof/>
            <w:webHidden/>
          </w:rPr>
          <w:instrText xml:space="preserve"> PAGEREF _Toc410806025 \h </w:instrText>
        </w:r>
        <w:r>
          <w:rPr>
            <w:noProof/>
            <w:webHidden/>
          </w:rPr>
        </w:r>
        <w:r>
          <w:rPr>
            <w:noProof/>
            <w:webHidden/>
          </w:rPr>
          <w:fldChar w:fldCharType="separate"/>
        </w:r>
        <w:r>
          <w:rPr>
            <w:noProof/>
            <w:webHidden/>
          </w:rPr>
          <w:t>22</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26" w:history="1">
        <w:r w:rsidRPr="002D721F">
          <w:rPr>
            <w:rStyle w:val="Hyperlink"/>
            <w:noProof/>
            <w:lang w:val="en-GB"/>
          </w:rPr>
          <w:t>1.2.</w:t>
        </w:r>
        <w:r>
          <w:rPr>
            <w:rFonts w:asciiTheme="minorHAnsi" w:eastAsiaTheme="minorEastAsia" w:hAnsiTheme="minorHAnsi" w:cstheme="minorBidi"/>
            <w:noProof/>
            <w:sz w:val="22"/>
            <w:szCs w:val="22"/>
          </w:rPr>
          <w:tab/>
        </w:r>
        <w:r w:rsidRPr="002D721F">
          <w:rPr>
            <w:rStyle w:val="Hyperlink"/>
            <w:noProof/>
            <w:lang w:val="en-GB"/>
          </w:rPr>
          <w:t>From version 3.4 to 4.0</w:t>
        </w:r>
        <w:r>
          <w:rPr>
            <w:noProof/>
            <w:webHidden/>
          </w:rPr>
          <w:tab/>
        </w:r>
        <w:r>
          <w:rPr>
            <w:noProof/>
            <w:webHidden/>
          </w:rPr>
          <w:fldChar w:fldCharType="begin"/>
        </w:r>
        <w:r>
          <w:rPr>
            <w:noProof/>
            <w:webHidden/>
          </w:rPr>
          <w:instrText xml:space="preserve"> PAGEREF _Toc410806026 \h </w:instrText>
        </w:r>
        <w:r>
          <w:rPr>
            <w:noProof/>
            <w:webHidden/>
          </w:rPr>
        </w:r>
        <w:r>
          <w:rPr>
            <w:noProof/>
            <w:webHidden/>
          </w:rPr>
          <w:fldChar w:fldCharType="separate"/>
        </w:r>
        <w:r>
          <w:rPr>
            <w:noProof/>
            <w:webHidden/>
          </w:rPr>
          <w:t>22</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27" w:history="1">
        <w:r w:rsidRPr="002D721F">
          <w:rPr>
            <w:rStyle w:val="Hyperlink"/>
            <w:noProof/>
            <w:lang w:val="en-GB"/>
          </w:rPr>
          <w:t>2.</w:t>
        </w:r>
        <w:r>
          <w:rPr>
            <w:rFonts w:asciiTheme="minorHAnsi" w:eastAsiaTheme="minorEastAsia" w:hAnsiTheme="minorHAnsi" w:cstheme="minorBidi"/>
            <w:b w:val="0"/>
            <w:bCs w:val="0"/>
            <w:noProof/>
          </w:rPr>
          <w:tab/>
        </w:r>
        <w:r w:rsidRPr="002D721F">
          <w:rPr>
            <w:rStyle w:val="Hyperlink"/>
            <w:noProof/>
            <w:lang w:val="en-GB"/>
          </w:rPr>
          <w:t>Installation and running steps</w:t>
        </w:r>
        <w:r>
          <w:rPr>
            <w:noProof/>
            <w:webHidden/>
          </w:rPr>
          <w:tab/>
        </w:r>
        <w:r>
          <w:rPr>
            <w:noProof/>
            <w:webHidden/>
          </w:rPr>
          <w:fldChar w:fldCharType="begin"/>
        </w:r>
        <w:r>
          <w:rPr>
            <w:noProof/>
            <w:webHidden/>
          </w:rPr>
          <w:instrText xml:space="preserve"> PAGEREF _Toc410806027 \h </w:instrText>
        </w:r>
        <w:r>
          <w:rPr>
            <w:noProof/>
            <w:webHidden/>
          </w:rPr>
        </w:r>
        <w:r>
          <w:rPr>
            <w:noProof/>
            <w:webHidden/>
          </w:rPr>
          <w:fldChar w:fldCharType="separate"/>
        </w:r>
        <w:r>
          <w:rPr>
            <w:noProof/>
            <w:webHidden/>
          </w:rPr>
          <w:t>23</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28" w:history="1">
        <w:r w:rsidRPr="002D721F">
          <w:rPr>
            <w:rStyle w:val="Hyperlink"/>
            <w:noProof/>
            <w:lang w:val="en-GB"/>
          </w:rPr>
          <w:t>3.</w:t>
        </w:r>
        <w:r>
          <w:rPr>
            <w:rFonts w:asciiTheme="minorHAnsi" w:eastAsiaTheme="minorEastAsia" w:hAnsiTheme="minorHAnsi" w:cstheme="minorBidi"/>
            <w:b w:val="0"/>
            <w:bCs w:val="0"/>
            <w:noProof/>
          </w:rPr>
          <w:tab/>
        </w:r>
        <w:r w:rsidRPr="002D721F">
          <w:rPr>
            <w:rStyle w:val="Hyperlink"/>
            <w:noProof/>
            <w:lang w:val="en-GB"/>
          </w:rPr>
          <w:t>Preparation of input files</w:t>
        </w:r>
        <w:r>
          <w:rPr>
            <w:noProof/>
            <w:webHidden/>
          </w:rPr>
          <w:tab/>
        </w:r>
        <w:r>
          <w:rPr>
            <w:noProof/>
            <w:webHidden/>
          </w:rPr>
          <w:fldChar w:fldCharType="begin"/>
        </w:r>
        <w:r>
          <w:rPr>
            <w:noProof/>
            <w:webHidden/>
          </w:rPr>
          <w:instrText xml:space="preserve"> PAGEREF _Toc410806028 \h </w:instrText>
        </w:r>
        <w:r>
          <w:rPr>
            <w:noProof/>
            <w:webHidden/>
          </w:rPr>
        </w:r>
        <w:r>
          <w:rPr>
            <w:noProof/>
            <w:webHidden/>
          </w:rPr>
          <w:fldChar w:fldCharType="separate"/>
        </w:r>
        <w:r>
          <w:rPr>
            <w:noProof/>
            <w:webHidden/>
          </w:rPr>
          <w:t>23</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29" w:history="1">
        <w:r w:rsidRPr="002D721F">
          <w:rPr>
            <w:rStyle w:val="Hyperlink"/>
            <w:noProof/>
            <w:lang w:val="en-GB"/>
          </w:rPr>
          <w:t>3.1.</w:t>
        </w:r>
        <w:r>
          <w:rPr>
            <w:rFonts w:asciiTheme="minorHAnsi" w:eastAsiaTheme="minorEastAsia" w:hAnsiTheme="minorHAnsi" w:cstheme="minorBidi"/>
            <w:noProof/>
            <w:sz w:val="22"/>
            <w:szCs w:val="22"/>
          </w:rPr>
          <w:tab/>
        </w:r>
        <w:r w:rsidRPr="002D721F">
          <w:rPr>
            <w:rStyle w:val="Hyperlink"/>
            <w:noProof/>
            <w:lang w:val="en-GB"/>
          </w:rPr>
          <w:t>Init.ini</w:t>
        </w:r>
        <w:r>
          <w:rPr>
            <w:noProof/>
            <w:webHidden/>
          </w:rPr>
          <w:tab/>
        </w:r>
        <w:r>
          <w:rPr>
            <w:noProof/>
            <w:webHidden/>
          </w:rPr>
          <w:fldChar w:fldCharType="begin"/>
        </w:r>
        <w:r>
          <w:rPr>
            <w:noProof/>
            <w:webHidden/>
          </w:rPr>
          <w:instrText xml:space="preserve"> PAGEREF _Toc410806029 \h </w:instrText>
        </w:r>
        <w:r>
          <w:rPr>
            <w:noProof/>
            <w:webHidden/>
          </w:rPr>
        </w:r>
        <w:r>
          <w:rPr>
            <w:noProof/>
            <w:webHidden/>
          </w:rPr>
          <w:fldChar w:fldCharType="separate"/>
        </w:r>
        <w:r>
          <w:rPr>
            <w:noProof/>
            <w:webHidden/>
          </w:rPr>
          <w:t>24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0" w:history="1">
        <w:r w:rsidRPr="002D721F">
          <w:rPr>
            <w:rStyle w:val="Hyperlink"/>
            <w:noProof/>
            <w:lang w:val="en-GB"/>
          </w:rPr>
          <w:t>3.2.</w:t>
        </w:r>
        <w:r>
          <w:rPr>
            <w:rFonts w:asciiTheme="minorHAnsi" w:eastAsiaTheme="minorEastAsia" w:hAnsiTheme="minorHAnsi" w:cstheme="minorBidi"/>
            <w:noProof/>
            <w:sz w:val="22"/>
            <w:szCs w:val="22"/>
          </w:rPr>
          <w:tab/>
        </w:r>
        <w:r w:rsidRPr="002D721F">
          <w:rPr>
            <w:rStyle w:val="Hyperlink"/>
            <w:noProof/>
            <w:lang w:val="en-GB"/>
          </w:rPr>
          <w:t>Startup.ini</w:t>
        </w:r>
        <w:r>
          <w:rPr>
            <w:noProof/>
            <w:webHidden/>
          </w:rPr>
          <w:tab/>
        </w:r>
        <w:r>
          <w:rPr>
            <w:noProof/>
            <w:webHidden/>
          </w:rPr>
          <w:fldChar w:fldCharType="begin"/>
        </w:r>
        <w:r>
          <w:rPr>
            <w:noProof/>
            <w:webHidden/>
          </w:rPr>
          <w:instrText xml:space="preserve"> PAGEREF _Toc410806030 \h </w:instrText>
        </w:r>
        <w:r>
          <w:rPr>
            <w:noProof/>
            <w:webHidden/>
          </w:rPr>
        </w:r>
        <w:r>
          <w:rPr>
            <w:noProof/>
            <w:webHidden/>
          </w:rPr>
          <w:fldChar w:fldCharType="separate"/>
        </w:r>
        <w:r>
          <w:rPr>
            <w:noProof/>
            <w:webHidden/>
          </w:rPr>
          <w:t>24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1" w:history="1">
        <w:r w:rsidRPr="002D721F">
          <w:rPr>
            <w:rStyle w:val="Hyperlink"/>
            <w:noProof/>
            <w:lang w:val="en-GB"/>
          </w:rPr>
          <w:t>3.3.</w:t>
        </w:r>
        <w:r>
          <w:rPr>
            <w:rFonts w:asciiTheme="minorHAnsi" w:eastAsiaTheme="minorEastAsia" w:hAnsiTheme="minorHAnsi" w:cstheme="minorBidi"/>
            <w:noProof/>
            <w:sz w:val="22"/>
            <w:szCs w:val="22"/>
          </w:rPr>
          <w:tab/>
        </w:r>
        <w:r w:rsidRPr="002D721F">
          <w:rPr>
            <w:rStyle w:val="Hyperlink"/>
            <w:noProof/>
            <w:lang w:val="en-GB"/>
          </w:rPr>
          <w:t>Observation file</w:t>
        </w:r>
        <w:r>
          <w:rPr>
            <w:noProof/>
            <w:webHidden/>
          </w:rPr>
          <w:tab/>
        </w:r>
        <w:r>
          <w:rPr>
            <w:noProof/>
            <w:webHidden/>
          </w:rPr>
          <w:fldChar w:fldCharType="begin"/>
        </w:r>
        <w:r>
          <w:rPr>
            <w:noProof/>
            <w:webHidden/>
          </w:rPr>
          <w:instrText xml:space="preserve"> PAGEREF _Toc410806031 \h </w:instrText>
        </w:r>
        <w:r>
          <w:rPr>
            <w:noProof/>
            <w:webHidden/>
          </w:rPr>
        </w:r>
        <w:r>
          <w:rPr>
            <w:noProof/>
            <w:webHidden/>
          </w:rPr>
          <w:fldChar w:fldCharType="separate"/>
        </w:r>
        <w:r>
          <w:rPr>
            <w:noProof/>
            <w:webHidden/>
          </w:rPr>
          <w:t>27</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2" w:history="1">
        <w:r w:rsidRPr="002D721F">
          <w:rPr>
            <w:rStyle w:val="Hyperlink"/>
            <w:noProof/>
            <w:lang w:val="en-GB"/>
          </w:rPr>
          <w:t>3.3.1.</w:t>
        </w:r>
        <w:r>
          <w:rPr>
            <w:rFonts w:asciiTheme="minorHAnsi" w:eastAsiaTheme="minorEastAsia" w:hAnsiTheme="minorHAnsi" w:cstheme="minorBidi"/>
            <w:noProof/>
            <w:sz w:val="22"/>
            <w:szCs w:val="22"/>
          </w:rPr>
          <w:tab/>
        </w:r>
        <w:r w:rsidRPr="002D721F">
          <w:rPr>
            <w:rStyle w:val="Hyperlink"/>
            <w:noProof/>
            <w:lang w:val="en-GB"/>
          </w:rPr>
          <w:t>Hourly Frequency</w:t>
        </w:r>
        <w:r>
          <w:rPr>
            <w:noProof/>
            <w:webHidden/>
          </w:rPr>
          <w:tab/>
        </w:r>
        <w:r>
          <w:rPr>
            <w:noProof/>
            <w:webHidden/>
          </w:rPr>
          <w:fldChar w:fldCharType="begin"/>
        </w:r>
        <w:r>
          <w:rPr>
            <w:noProof/>
            <w:webHidden/>
          </w:rPr>
          <w:instrText xml:space="preserve"> PAGEREF _Toc410806032 \h </w:instrText>
        </w:r>
        <w:r>
          <w:rPr>
            <w:noProof/>
            <w:webHidden/>
          </w:rPr>
        </w:r>
        <w:r>
          <w:rPr>
            <w:noProof/>
            <w:webHidden/>
          </w:rPr>
          <w:fldChar w:fldCharType="separate"/>
        </w:r>
        <w:r>
          <w:rPr>
            <w:noProof/>
            <w:webHidden/>
          </w:rPr>
          <w:t>27</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3" w:history="1">
        <w:r w:rsidRPr="002D721F">
          <w:rPr>
            <w:rStyle w:val="Hyperlink"/>
            <w:noProof/>
            <w:lang w:val="en-GB"/>
          </w:rPr>
          <w:t>3.3.2.</w:t>
        </w:r>
        <w:r>
          <w:rPr>
            <w:rFonts w:asciiTheme="minorHAnsi" w:eastAsiaTheme="minorEastAsia" w:hAnsiTheme="minorHAnsi" w:cstheme="minorBidi"/>
            <w:noProof/>
            <w:sz w:val="22"/>
            <w:szCs w:val="22"/>
          </w:rPr>
          <w:tab/>
        </w:r>
        <w:r w:rsidRPr="002D721F">
          <w:rPr>
            <w:rStyle w:val="Hyperlink"/>
            <w:noProof/>
            <w:lang w:val="en-GB"/>
          </w:rPr>
          <w:t>Yearly Frequency</w:t>
        </w:r>
        <w:r>
          <w:rPr>
            <w:noProof/>
            <w:webHidden/>
          </w:rPr>
          <w:tab/>
        </w:r>
        <w:r>
          <w:rPr>
            <w:noProof/>
            <w:webHidden/>
          </w:rPr>
          <w:fldChar w:fldCharType="begin"/>
        </w:r>
        <w:r>
          <w:rPr>
            <w:noProof/>
            <w:webHidden/>
          </w:rPr>
          <w:instrText xml:space="preserve"> PAGEREF _Toc410806033 \h </w:instrText>
        </w:r>
        <w:r>
          <w:rPr>
            <w:noProof/>
            <w:webHidden/>
          </w:rPr>
        </w:r>
        <w:r>
          <w:rPr>
            <w:noProof/>
            <w:webHidden/>
          </w:rPr>
          <w:fldChar w:fldCharType="separate"/>
        </w:r>
        <w:r>
          <w:rPr>
            <w:noProof/>
            <w:webHidden/>
          </w:rPr>
          <w:t>28</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4" w:history="1">
        <w:r w:rsidRPr="002D721F">
          <w:rPr>
            <w:rStyle w:val="Hyperlink"/>
            <w:noProof/>
            <w:lang w:val="en-GB"/>
          </w:rPr>
          <w:t>3.4.</w:t>
        </w:r>
        <w:r>
          <w:rPr>
            <w:rFonts w:asciiTheme="minorHAnsi" w:eastAsiaTheme="minorEastAsia" w:hAnsiTheme="minorHAnsi" w:cstheme="minorBidi"/>
            <w:noProof/>
            <w:sz w:val="22"/>
            <w:szCs w:val="22"/>
          </w:rPr>
          <w:tab/>
        </w:r>
        <w:r w:rsidRPr="002D721F">
          <w:rPr>
            <w:rStyle w:val="Hyperlink"/>
            <w:noProof/>
            <w:lang w:val="en-GB"/>
          </w:rPr>
          <w:t>Model file</w:t>
        </w:r>
        <w:r>
          <w:rPr>
            <w:noProof/>
            <w:webHidden/>
          </w:rPr>
          <w:tab/>
        </w:r>
        <w:r>
          <w:rPr>
            <w:noProof/>
            <w:webHidden/>
          </w:rPr>
          <w:fldChar w:fldCharType="begin"/>
        </w:r>
        <w:r>
          <w:rPr>
            <w:noProof/>
            <w:webHidden/>
          </w:rPr>
          <w:instrText xml:space="preserve"> PAGEREF _Toc410806034 \h </w:instrText>
        </w:r>
        <w:r>
          <w:rPr>
            <w:noProof/>
            <w:webHidden/>
          </w:rPr>
        </w:r>
        <w:r>
          <w:rPr>
            <w:noProof/>
            <w:webHidden/>
          </w:rPr>
          <w:fldChar w:fldCharType="separate"/>
        </w:r>
        <w:r>
          <w:rPr>
            <w:noProof/>
            <w:webHidden/>
          </w:rPr>
          <w:t>29</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5" w:history="1">
        <w:r w:rsidRPr="002D721F">
          <w:rPr>
            <w:rStyle w:val="Hyperlink"/>
            <w:noProof/>
            <w:lang w:val="en-GB"/>
          </w:rPr>
          <w:t>3.4.1.</w:t>
        </w:r>
        <w:r>
          <w:rPr>
            <w:rFonts w:asciiTheme="minorHAnsi" w:eastAsiaTheme="minorEastAsia" w:hAnsiTheme="minorHAnsi" w:cstheme="minorBidi"/>
            <w:noProof/>
            <w:sz w:val="22"/>
            <w:szCs w:val="22"/>
          </w:rPr>
          <w:tab/>
        </w:r>
        <w:r w:rsidRPr="002D721F">
          <w:rPr>
            <w:rStyle w:val="Hyperlink"/>
            <w:noProof/>
            <w:lang w:val="en-GB"/>
          </w:rPr>
          <w:t>Hourly Frequency</w:t>
        </w:r>
        <w:r>
          <w:rPr>
            <w:noProof/>
            <w:webHidden/>
          </w:rPr>
          <w:tab/>
        </w:r>
        <w:r>
          <w:rPr>
            <w:noProof/>
            <w:webHidden/>
          </w:rPr>
          <w:fldChar w:fldCharType="begin"/>
        </w:r>
        <w:r>
          <w:rPr>
            <w:noProof/>
            <w:webHidden/>
          </w:rPr>
          <w:instrText xml:space="preserve"> PAGEREF _Toc410806035 \h </w:instrText>
        </w:r>
        <w:r>
          <w:rPr>
            <w:noProof/>
            <w:webHidden/>
          </w:rPr>
        </w:r>
        <w:r>
          <w:rPr>
            <w:noProof/>
            <w:webHidden/>
          </w:rPr>
          <w:fldChar w:fldCharType="separate"/>
        </w:r>
        <w:r>
          <w:rPr>
            <w:noProof/>
            <w:webHidden/>
          </w:rPr>
          <w:t>29</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6" w:history="1">
        <w:r w:rsidRPr="002D721F">
          <w:rPr>
            <w:rStyle w:val="Hyperlink"/>
            <w:noProof/>
            <w:lang w:val="en-GB"/>
          </w:rPr>
          <w:t>3.4.2.</w:t>
        </w:r>
        <w:r>
          <w:rPr>
            <w:rFonts w:asciiTheme="minorHAnsi" w:eastAsiaTheme="minorEastAsia" w:hAnsiTheme="minorHAnsi" w:cstheme="minorBidi"/>
            <w:noProof/>
            <w:sz w:val="22"/>
            <w:szCs w:val="22"/>
          </w:rPr>
          <w:tab/>
        </w:r>
        <w:r w:rsidRPr="002D721F">
          <w:rPr>
            <w:rStyle w:val="Hyperlink"/>
            <w:noProof/>
            <w:lang w:val="en-GB"/>
          </w:rPr>
          <w:t>Yearly Frequency</w:t>
        </w:r>
        <w:r>
          <w:rPr>
            <w:noProof/>
            <w:webHidden/>
          </w:rPr>
          <w:tab/>
        </w:r>
        <w:r>
          <w:rPr>
            <w:noProof/>
            <w:webHidden/>
          </w:rPr>
          <w:fldChar w:fldCharType="begin"/>
        </w:r>
        <w:r>
          <w:rPr>
            <w:noProof/>
            <w:webHidden/>
          </w:rPr>
          <w:instrText xml:space="preserve"> PAGEREF _Toc410806036 \h </w:instrText>
        </w:r>
        <w:r>
          <w:rPr>
            <w:noProof/>
            <w:webHidden/>
          </w:rPr>
        </w:r>
        <w:r>
          <w:rPr>
            <w:noProof/>
            <w:webHidden/>
          </w:rPr>
          <w:fldChar w:fldCharType="separate"/>
        </w:r>
        <w:r>
          <w:rPr>
            <w:noProof/>
            <w:webHidden/>
          </w:rPr>
          <w:t>32</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37" w:history="1">
        <w:r w:rsidRPr="002D721F">
          <w:rPr>
            <w:rStyle w:val="Hyperlink"/>
            <w:noProof/>
            <w:lang w:val="en-GB"/>
          </w:rPr>
          <w:t>3.5.</w:t>
        </w:r>
        <w:r>
          <w:rPr>
            <w:rFonts w:asciiTheme="minorHAnsi" w:eastAsiaTheme="minorEastAsia" w:hAnsiTheme="minorHAnsi" w:cstheme="minorBidi"/>
            <w:noProof/>
            <w:sz w:val="22"/>
            <w:szCs w:val="22"/>
          </w:rPr>
          <w:tab/>
        </w:r>
        <w:r w:rsidRPr="002D721F">
          <w:rPr>
            <w:rStyle w:val="Hyperlink"/>
            <w:noProof/>
            <w:lang w:val="en-GB"/>
          </w:rPr>
          <w:t>Using DELTA with yearly output</w:t>
        </w:r>
        <w:r>
          <w:rPr>
            <w:noProof/>
            <w:webHidden/>
          </w:rPr>
          <w:tab/>
        </w:r>
        <w:r>
          <w:rPr>
            <w:noProof/>
            <w:webHidden/>
          </w:rPr>
          <w:fldChar w:fldCharType="begin"/>
        </w:r>
        <w:r>
          <w:rPr>
            <w:noProof/>
            <w:webHidden/>
          </w:rPr>
          <w:instrText xml:space="preserve"> PAGEREF _Toc410806037 \h </w:instrText>
        </w:r>
        <w:r>
          <w:rPr>
            <w:noProof/>
            <w:webHidden/>
          </w:rPr>
        </w:r>
        <w:r>
          <w:rPr>
            <w:noProof/>
            <w:webHidden/>
          </w:rPr>
          <w:fldChar w:fldCharType="separate"/>
        </w:r>
        <w:r>
          <w:rPr>
            <w:noProof/>
            <w:webHidden/>
          </w:rPr>
          <w:t>32</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38" w:history="1">
        <w:r w:rsidRPr="002D721F">
          <w:rPr>
            <w:rStyle w:val="Hyperlink"/>
            <w:noProof/>
            <w:lang w:val="en-GB"/>
          </w:rPr>
          <w:t>4.</w:t>
        </w:r>
        <w:r>
          <w:rPr>
            <w:rFonts w:asciiTheme="minorHAnsi" w:eastAsiaTheme="minorEastAsia" w:hAnsiTheme="minorHAnsi" w:cstheme="minorBidi"/>
            <w:b w:val="0"/>
            <w:bCs w:val="0"/>
            <w:noProof/>
          </w:rPr>
          <w:tab/>
        </w:r>
        <w:r w:rsidRPr="002D721F">
          <w:rPr>
            <w:rStyle w:val="Hyperlink"/>
            <w:noProof/>
            <w:lang w:val="en-GB"/>
          </w:rPr>
          <w:t>Delta Tool top menu</w:t>
        </w:r>
        <w:r>
          <w:rPr>
            <w:noProof/>
            <w:webHidden/>
          </w:rPr>
          <w:tab/>
        </w:r>
        <w:r>
          <w:rPr>
            <w:noProof/>
            <w:webHidden/>
          </w:rPr>
          <w:fldChar w:fldCharType="begin"/>
        </w:r>
        <w:r>
          <w:rPr>
            <w:noProof/>
            <w:webHidden/>
          </w:rPr>
          <w:instrText xml:space="preserve"> PAGEREF _Toc410806038 \h </w:instrText>
        </w:r>
        <w:r>
          <w:rPr>
            <w:noProof/>
            <w:webHidden/>
          </w:rPr>
        </w:r>
        <w:r>
          <w:rPr>
            <w:noProof/>
            <w:webHidden/>
          </w:rPr>
          <w:fldChar w:fldCharType="separate"/>
        </w:r>
        <w:r>
          <w:rPr>
            <w:noProof/>
            <w:webHidden/>
          </w:rPr>
          <w:t>32</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39" w:history="1">
        <w:r w:rsidRPr="002D721F">
          <w:rPr>
            <w:rStyle w:val="Hyperlink"/>
            <w:rFonts w:ascii="Times New Roman" w:hAnsi="Times New Roman"/>
            <w:noProof/>
            <w:lang w:val="en-GB"/>
          </w:rPr>
          <w:t>5.</w:t>
        </w:r>
        <w:r>
          <w:rPr>
            <w:rFonts w:asciiTheme="minorHAnsi" w:eastAsiaTheme="minorEastAsia" w:hAnsiTheme="minorHAnsi" w:cstheme="minorBidi"/>
            <w:b w:val="0"/>
            <w:bCs w:val="0"/>
            <w:noProof/>
          </w:rPr>
          <w:tab/>
        </w:r>
        <w:r w:rsidRPr="002D721F">
          <w:rPr>
            <w:rStyle w:val="Hyperlink"/>
            <w:noProof/>
            <w:lang w:val="en-GB"/>
          </w:rPr>
          <w:t>Exploration</w:t>
        </w:r>
        <w:r w:rsidRPr="002D721F">
          <w:rPr>
            <w:rStyle w:val="Hyperlink"/>
            <w:rFonts w:ascii="Times New Roman" w:hAnsi="Times New Roman"/>
            <w:noProof/>
            <w:lang w:val="en-GB"/>
          </w:rPr>
          <w:t xml:space="preserve"> </w:t>
        </w:r>
        <w:r w:rsidRPr="002D721F">
          <w:rPr>
            <w:rStyle w:val="Hyperlink"/>
            <w:noProof/>
            <w:lang w:val="en-GB"/>
          </w:rPr>
          <w:t>mode</w:t>
        </w:r>
        <w:r>
          <w:rPr>
            <w:noProof/>
            <w:webHidden/>
          </w:rPr>
          <w:tab/>
        </w:r>
        <w:r>
          <w:rPr>
            <w:noProof/>
            <w:webHidden/>
          </w:rPr>
          <w:fldChar w:fldCharType="begin"/>
        </w:r>
        <w:r>
          <w:rPr>
            <w:noProof/>
            <w:webHidden/>
          </w:rPr>
          <w:instrText xml:space="preserve"> PAGEREF _Toc410806039 \h </w:instrText>
        </w:r>
        <w:r>
          <w:rPr>
            <w:noProof/>
            <w:webHidden/>
          </w:rPr>
        </w:r>
        <w:r>
          <w:rPr>
            <w:noProof/>
            <w:webHidden/>
          </w:rPr>
          <w:fldChar w:fldCharType="separate"/>
        </w:r>
        <w:r>
          <w:rPr>
            <w:noProof/>
            <w:webHidden/>
          </w:rPr>
          <w:t>34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0" w:history="1">
        <w:r w:rsidRPr="002D721F">
          <w:rPr>
            <w:rStyle w:val="Hyperlink"/>
            <w:noProof/>
            <w:lang w:val="en-GB"/>
          </w:rPr>
          <w:t>5.1.</w:t>
        </w:r>
        <w:r>
          <w:rPr>
            <w:rFonts w:asciiTheme="minorHAnsi" w:eastAsiaTheme="minorEastAsia" w:hAnsiTheme="minorHAnsi" w:cstheme="minorBidi"/>
            <w:noProof/>
            <w:sz w:val="22"/>
            <w:szCs w:val="22"/>
          </w:rPr>
          <w:tab/>
        </w:r>
        <w:r w:rsidRPr="002D721F">
          <w:rPr>
            <w:rStyle w:val="Hyperlink"/>
            <w:noProof/>
            <w:lang w:val="en-GB"/>
          </w:rPr>
          <w:t>The data selection interface</w:t>
        </w:r>
        <w:r>
          <w:rPr>
            <w:noProof/>
            <w:webHidden/>
          </w:rPr>
          <w:tab/>
        </w:r>
        <w:r>
          <w:rPr>
            <w:noProof/>
            <w:webHidden/>
          </w:rPr>
          <w:fldChar w:fldCharType="begin"/>
        </w:r>
        <w:r>
          <w:rPr>
            <w:noProof/>
            <w:webHidden/>
          </w:rPr>
          <w:instrText xml:space="preserve"> PAGEREF _Toc410806040 \h </w:instrText>
        </w:r>
        <w:r>
          <w:rPr>
            <w:noProof/>
            <w:webHidden/>
          </w:rPr>
        </w:r>
        <w:r>
          <w:rPr>
            <w:noProof/>
            <w:webHidden/>
          </w:rPr>
          <w:fldChar w:fldCharType="separate"/>
        </w:r>
        <w:r>
          <w:rPr>
            <w:noProof/>
            <w:webHidden/>
          </w:rPr>
          <w:t>34</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1" w:history="1">
        <w:r w:rsidRPr="002D721F">
          <w:rPr>
            <w:rStyle w:val="Hyperlink"/>
            <w:noProof/>
            <w:lang w:val="en-GB"/>
          </w:rPr>
          <w:t>5.2.</w:t>
        </w:r>
        <w:r>
          <w:rPr>
            <w:rFonts w:asciiTheme="minorHAnsi" w:eastAsiaTheme="minorEastAsia" w:hAnsiTheme="minorHAnsi" w:cstheme="minorBidi"/>
            <w:noProof/>
            <w:sz w:val="22"/>
            <w:szCs w:val="22"/>
          </w:rPr>
          <w:tab/>
        </w:r>
        <w:r w:rsidRPr="002D721F">
          <w:rPr>
            <w:rStyle w:val="Hyperlink"/>
            <w:noProof/>
            <w:lang w:val="en-GB"/>
          </w:rPr>
          <w:t>The analysis interface</w:t>
        </w:r>
        <w:r>
          <w:rPr>
            <w:noProof/>
            <w:webHidden/>
          </w:rPr>
          <w:tab/>
        </w:r>
        <w:r>
          <w:rPr>
            <w:noProof/>
            <w:webHidden/>
          </w:rPr>
          <w:fldChar w:fldCharType="begin"/>
        </w:r>
        <w:r>
          <w:rPr>
            <w:noProof/>
            <w:webHidden/>
          </w:rPr>
          <w:instrText xml:space="preserve"> PAGEREF _Toc410806041 \h </w:instrText>
        </w:r>
        <w:r>
          <w:rPr>
            <w:noProof/>
            <w:webHidden/>
          </w:rPr>
        </w:r>
        <w:r>
          <w:rPr>
            <w:noProof/>
            <w:webHidden/>
          </w:rPr>
          <w:fldChar w:fldCharType="separate"/>
        </w:r>
        <w:r>
          <w:rPr>
            <w:noProof/>
            <w:webHidden/>
          </w:rPr>
          <w:t>36</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2" w:history="1">
        <w:r w:rsidRPr="002D721F">
          <w:rPr>
            <w:rStyle w:val="Hyperlink"/>
            <w:noProof/>
            <w:lang w:val="en-GB"/>
          </w:rPr>
          <w:t>5.3.</w:t>
        </w:r>
        <w:r>
          <w:rPr>
            <w:rFonts w:asciiTheme="minorHAnsi" w:eastAsiaTheme="minorEastAsia" w:hAnsiTheme="minorHAnsi" w:cstheme="minorBidi"/>
            <w:noProof/>
            <w:sz w:val="22"/>
            <w:szCs w:val="22"/>
          </w:rPr>
          <w:tab/>
        </w:r>
        <w:r w:rsidRPr="002D721F">
          <w:rPr>
            <w:rStyle w:val="Hyperlink"/>
            <w:noProof/>
            <w:lang w:val="en-GB"/>
          </w:rPr>
          <w:t>The main graphical interface</w:t>
        </w:r>
        <w:r>
          <w:rPr>
            <w:noProof/>
            <w:webHidden/>
          </w:rPr>
          <w:tab/>
        </w:r>
        <w:r>
          <w:rPr>
            <w:noProof/>
            <w:webHidden/>
          </w:rPr>
          <w:fldChar w:fldCharType="begin"/>
        </w:r>
        <w:r>
          <w:rPr>
            <w:noProof/>
            <w:webHidden/>
          </w:rPr>
          <w:instrText xml:space="preserve"> PAGEREF _Toc410806042 \h </w:instrText>
        </w:r>
        <w:r>
          <w:rPr>
            <w:noProof/>
            <w:webHidden/>
          </w:rPr>
        </w:r>
        <w:r>
          <w:rPr>
            <w:noProof/>
            <w:webHidden/>
          </w:rPr>
          <w:fldChar w:fldCharType="separate"/>
        </w:r>
        <w:r>
          <w:rPr>
            <w:noProof/>
            <w:webHidden/>
          </w:rPr>
          <w:t>38</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43" w:history="1">
        <w:r w:rsidRPr="002D721F">
          <w:rPr>
            <w:rStyle w:val="Hyperlink"/>
            <w:noProof/>
            <w:lang w:val="en-GB"/>
          </w:rPr>
          <w:t>6.</w:t>
        </w:r>
        <w:r>
          <w:rPr>
            <w:rFonts w:asciiTheme="minorHAnsi" w:eastAsiaTheme="minorEastAsia" w:hAnsiTheme="minorHAnsi" w:cstheme="minorBidi"/>
            <w:b w:val="0"/>
            <w:bCs w:val="0"/>
            <w:noProof/>
          </w:rPr>
          <w:tab/>
        </w:r>
        <w:r w:rsidRPr="002D721F">
          <w:rPr>
            <w:rStyle w:val="Hyperlink"/>
            <w:noProof/>
            <w:lang w:val="en-GB"/>
          </w:rPr>
          <w:t>DELTA functionalities and user’s tuning options</w:t>
        </w:r>
        <w:r>
          <w:rPr>
            <w:noProof/>
            <w:webHidden/>
          </w:rPr>
          <w:tab/>
        </w:r>
        <w:r>
          <w:rPr>
            <w:noProof/>
            <w:webHidden/>
          </w:rPr>
          <w:fldChar w:fldCharType="begin"/>
        </w:r>
        <w:r>
          <w:rPr>
            <w:noProof/>
            <w:webHidden/>
          </w:rPr>
          <w:instrText xml:space="preserve"> PAGEREF _Toc410806043 \h </w:instrText>
        </w:r>
        <w:r>
          <w:rPr>
            <w:noProof/>
            <w:webHidden/>
          </w:rPr>
        </w:r>
        <w:r>
          <w:rPr>
            <w:noProof/>
            <w:webHidden/>
          </w:rPr>
          <w:fldChar w:fldCharType="separate"/>
        </w:r>
        <w:r>
          <w:rPr>
            <w:noProof/>
            <w:webHidden/>
          </w:rPr>
          <w:t>39</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4" w:history="1">
        <w:r w:rsidRPr="002D721F">
          <w:rPr>
            <w:rStyle w:val="Hyperlink"/>
            <w:noProof/>
            <w:lang w:val="en-GB"/>
          </w:rPr>
          <w:t>6.1.</w:t>
        </w:r>
        <w:r>
          <w:rPr>
            <w:rFonts w:asciiTheme="minorHAnsi" w:eastAsiaTheme="minorEastAsia" w:hAnsiTheme="minorHAnsi" w:cstheme="minorBidi"/>
            <w:noProof/>
            <w:sz w:val="22"/>
            <w:szCs w:val="22"/>
          </w:rPr>
          <w:tab/>
        </w:r>
        <w:r w:rsidRPr="002D721F">
          <w:rPr>
            <w:rStyle w:val="Hyperlink"/>
            <w:rFonts w:cs="Arial"/>
            <w:noProof/>
            <w:lang w:val="en-GB"/>
          </w:rPr>
          <w:t>“Playing” with uncertainty parameters: the “goals_criteria_oc” input file</w:t>
        </w:r>
        <w:r>
          <w:rPr>
            <w:noProof/>
            <w:webHidden/>
          </w:rPr>
          <w:tab/>
        </w:r>
        <w:r>
          <w:rPr>
            <w:noProof/>
            <w:webHidden/>
          </w:rPr>
          <w:fldChar w:fldCharType="begin"/>
        </w:r>
        <w:r>
          <w:rPr>
            <w:noProof/>
            <w:webHidden/>
          </w:rPr>
          <w:instrText xml:space="preserve"> PAGEREF _Toc410806044 \h </w:instrText>
        </w:r>
        <w:r>
          <w:rPr>
            <w:noProof/>
            <w:webHidden/>
          </w:rPr>
        </w:r>
        <w:r>
          <w:rPr>
            <w:noProof/>
            <w:webHidden/>
          </w:rPr>
          <w:fldChar w:fldCharType="separate"/>
        </w:r>
        <w:r>
          <w:rPr>
            <w:noProof/>
            <w:webHidden/>
          </w:rPr>
          <w:t>39</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5" w:history="1">
        <w:r w:rsidRPr="002D721F">
          <w:rPr>
            <w:rStyle w:val="Hyperlink"/>
            <w:noProof/>
            <w:lang w:val="en-GB"/>
          </w:rPr>
          <w:t>6.2.</w:t>
        </w:r>
        <w:r>
          <w:rPr>
            <w:rFonts w:asciiTheme="minorHAnsi" w:eastAsiaTheme="minorEastAsia" w:hAnsiTheme="minorHAnsi" w:cstheme="minorBidi"/>
            <w:noProof/>
            <w:sz w:val="22"/>
            <w:szCs w:val="22"/>
          </w:rPr>
          <w:tab/>
        </w:r>
        <w:r w:rsidRPr="002D721F">
          <w:rPr>
            <w:rStyle w:val="Hyperlink"/>
            <w:rFonts w:cs="Arial"/>
            <w:noProof/>
            <w:lang w:val="en-GB"/>
          </w:rPr>
          <w:t>Saving summary statistics information in ASCII</w:t>
        </w:r>
        <w:r>
          <w:rPr>
            <w:noProof/>
            <w:webHidden/>
          </w:rPr>
          <w:tab/>
        </w:r>
        <w:r>
          <w:rPr>
            <w:noProof/>
            <w:webHidden/>
          </w:rPr>
          <w:fldChar w:fldCharType="begin"/>
        </w:r>
        <w:r>
          <w:rPr>
            <w:noProof/>
            <w:webHidden/>
          </w:rPr>
          <w:instrText xml:space="preserve"> PAGEREF _Toc410806045 \h </w:instrText>
        </w:r>
        <w:r>
          <w:rPr>
            <w:noProof/>
            <w:webHidden/>
          </w:rPr>
        </w:r>
        <w:r>
          <w:rPr>
            <w:noProof/>
            <w:webHidden/>
          </w:rPr>
          <w:fldChar w:fldCharType="separate"/>
        </w:r>
        <w:r>
          <w:rPr>
            <w:noProof/>
            <w:webHidden/>
          </w:rPr>
          <w:t>40</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6" w:history="1">
        <w:r w:rsidRPr="002D721F">
          <w:rPr>
            <w:rStyle w:val="Hyperlink"/>
            <w:noProof/>
            <w:lang w:val="en-GB"/>
          </w:rPr>
          <w:t>6.3.</w:t>
        </w:r>
        <w:r>
          <w:rPr>
            <w:rFonts w:asciiTheme="minorHAnsi" w:eastAsiaTheme="minorEastAsia" w:hAnsiTheme="minorHAnsi" w:cstheme="minorBidi"/>
            <w:noProof/>
            <w:sz w:val="22"/>
            <w:szCs w:val="22"/>
          </w:rPr>
          <w:tab/>
        </w:r>
        <w:r w:rsidRPr="002D721F">
          <w:rPr>
            <w:rStyle w:val="Hyperlink"/>
            <w:rFonts w:cs="Arial"/>
            <w:noProof/>
            <w:lang w:val="en-GB"/>
          </w:rPr>
          <w:t>Mouse-driven recognize functionality</w:t>
        </w:r>
        <w:r>
          <w:rPr>
            <w:noProof/>
            <w:webHidden/>
          </w:rPr>
          <w:tab/>
        </w:r>
        <w:r>
          <w:rPr>
            <w:noProof/>
            <w:webHidden/>
          </w:rPr>
          <w:fldChar w:fldCharType="begin"/>
        </w:r>
        <w:r>
          <w:rPr>
            <w:noProof/>
            <w:webHidden/>
          </w:rPr>
          <w:instrText xml:space="preserve"> PAGEREF _Toc410806046 \h </w:instrText>
        </w:r>
        <w:r>
          <w:rPr>
            <w:noProof/>
            <w:webHidden/>
          </w:rPr>
        </w:r>
        <w:r>
          <w:rPr>
            <w:noProof/>
            <w:webHidden/>
          </w:rPr>
          <w:fldChar w:fldCharType="separate"/>
        </w:r>
        <w:r>
          <w:rPr>
            <w:noProof/>
            <w:webHidden/>
          </w:rPr>
          <w:t>40</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47" w:history="1">
        <w:r w:rsidRPr="002D721F">
          <w:rPr>
            <w:rStyle w:val="Hyperlink"/>
            <w:noProof/>
            <w:lang w:val="en-GB"/>
          </w:rPr>
          <w:t>6.4.</w:t>
        </w:r>
        <w:r>
          <w:rPr>
            <w:rFonts w:asciiTheme="minorHAnsi" w:eastAsiaTheme="minorEastAsia" w:hAnsiTheme="minorHAnsi" w:cstheme="minorBidi"/>
            <w:noProof/>
            <w:sz w:val="22"/>
            <w:szCs w:val="22"/>
          </w:rPr>
          <w:tab/>
        </w:r>
        <w:r w:rsidRPr="002D721F">
          <w:rPr>
            <w:rStyle w:val="Hyperlink"/>
            <w:rFonts w:cs="Arial"/>
            <w:noProof/>
            <w:lang w:val="en-GB"/>
          </w:rPr>
          <w:t>Managing multiple datasets: the “MyDeltaInput” option</w:t>
        </w:r>
        <w:r>
          <w:rPr>
            <w:noProof/>
            <w:webHidden/>
          </w:rPr>
          <w:tab/>
        </w:r>
        <w:r>
          <w:rPr>
            <w:noProof/>
            <w:webHidden/>
          </w:rPr>
          <w:fldChar w:fldCharType="begin"/>
        </w:r>
        <w:r>
          <w:rPr>
            <w:noProof/>
            <w:webHidden/>
          </w:rPr>
          <w:instrText xml:space="preserve"> PAGEREF _Toc410806047 \h </w:instrText>
        </w:r>
        <w:r>
          <w:rPr>
            <w:noProof/>
            <w:webHidden/>
          </w:rPr>
        </w:r>
        <w:r>
          <w:rPr>
            <w:noProof/>
            <w:webHidden/>
          </w:rPr>
          <w:fldChar w:fldCharType="separate"/>
        </w:r>
        <w:r>
          <w:rPr>
            <w:noProof/>
            <w:webHidden/>
          </w:rPr>
          <w:t>40</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48" w:history="1">
        <w:r w:rsidRPr="002D721F">
          <w:rPr>
            <w:rStyle w:val="Hyperlink"/>
            <w:noProof/>
            <w:lang w:val="en-GB"/>
          </w:rPr>
          <w:t>7.</w:t>
        </w:r>
        <w:r>
          <w:rPr>
            <w:rFonts w:asciiTheme="minorHAnsi" w:eastAsiaTheme="minorEastAsia" w:hAnsiTheme="minorHAnsi" w:cstheme="minorBidi"/>
            <w:b w:val="0"/>
            <w:bCs w:val="0"/>
            <w:noProof/>
          </w:rPr>
          <w:tab/>
        </w:r>
        <w:r w:rsidRPr="002D721F">
          <w:rPr>
            <w:rStyle w:val="Hyperlink"/>
            <w:noProof/>
            <w:lang w:val="en-GB"/>
          </w:rPr>
          <w:t>Benchmarking mode</w:t>
        </w:r>
        <w:r>
          <w:rPr>
            <w:noProof/>
            <w:webHidden/>
          </w:rPr>
          <w:tab/>
        </w:r>
        <w:r>
          <w:rPr>
            <w:noProof/>
            <w:webHidden/>
          </w:rPr>
          <w:fldChar w:fldCharType="begin"/>
        </w:r>
        <w:r>
          <w:rPr>
            <w:noProof/>
            <w:webHidden/>
          </w:rPr>
          <w:instrText xml:space="preserve"> PAGEREF _Toc410806048 \h </w:instrText>
        </w:r>
        <w:r>
          <w:rPr>
            <w:noProof/>
            <w:webHidden/>
          </w:rPr>
        </w:r>
        <w:r>
          <w:rPr>
            <w:noProof/>
            <w:webHidden/>
          </w:rPr>
          <w:fldChar w:fldCharType="separate"/>
        </w:r>
        <w:r>
          <w:rPr>
            <w:noProof/>
            <w:webHidden/>
          </w:rPr>
          <w:t>41</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49" w:history="1">
        <w:r w:rsidRPr="002D721F">
          <w:rPr>
            <w:rStyle w:val="Hyperlink"/>
            <w:noProof/>
            <w:lang w:val="en-GB"/>
          </w:rPr>
          <w:t>8.</w:t>
        </w:r>
        <w:r>
          <w:rPr>
            <w:rFonts w:asciiTheme="minorHAnsi" w:eastAsiaTheme="minorEastAsia" w:hAnsiTheme="minorHAnsi" w:cstheme="minorBidi"/>
            <w:b w:val="0"/>
            <w:bCs w:val="0"/>
            <w:noProof/>
          </w:rPr>
          <w:tab/>
        </w:r>
        <w:r w:rsidRPr="002D721F">
          <w:rPr>
            <w:rStyle w:val="Hyperlink"/>
            <w:noProof/>
            <w:lang w:val="en-GB"/>
          </w:rPr>
          <w:t>Distributed Dataset: Po-Valley</w:t>
        </w:r>
        <w:r>
          <w:rPr>
            <w:noProof/>
            <w:webHidden/>
          </w:rPr>
          <w:tab/>
        </w:r>
        <w:r>
          <w:rPr>
            <w:noProof/>
            <w:webHidden/>
          </w:rPr>
          <w:fldChar w:fldCharType="begin"/>
        </w:r>
        <w:r>
          <w:rPr>
            <w:noProof/>
            <w:webHidden/>
          </w:rPr>
          <w:instrText xml:space="preserve"> PAGEREF _Toc410806049 \h </w:instrText>
        </w:r>
        <w:r>
          <w:rPr>
            <w:noProof/>
            <w:webHidden/>
          </w:rPr>
        </w:r>
        <w:r>
          <w:rPr>
            <w:noProof/>
            <w:webHidden/>
          </w:rPr>
          <w:fldChar w:fldCharType="separate"/>
        </w:r>
        <w:r>
          <w:rPr>
            <w:noProof/>
            <w:webHidden/>
          </w:rPr>
          <w:t>42</w:t>
        </w:r>
        <w:r>
          <w:rPr>
            <w:noProof/>
            <w:webHidden/>
          </w:rPr>
          <w:fldChar w:fldCharType="end"/>
        </w:r>
      </w:hyperlink>
    </w:p>
    <w:p w:rsidR="006C2964" w:rsidRDefault="006C2964">
      <w:pPr>
        <w:pStyle w:val="TOC2"/>
        <w:tabs>
          <w:tab w:val="left" w:pos="720"/>
          <w:tab w:val="right" w:leader="underscore" w:pos="9017"/>
        </w:tabs>
        <w:rPr>
          <w:rFonts w:asciiTheme="minorHAnsi" w:eastAsiaTheme="minorEastAsia" w:hAnsiTheme="minorHAnsi" w:cstheme="minorBidi"/>
          <w:b w:val="0"/>
          <w:bCs w:val="0"/>
          <w:noProof/>
        </w:rPr>
      </w:pPr>
      <w:hyperlink w:anchor="_Toc410806050" w:history="1">
        <w:r w:rsidRPr="002D721F">
          <w:rPr>
            <w:rStyle w:val="Hyperlink"/>
            <w:noProof/>
            <w:lang w:val="en-GB"/>
          </w:rPr>
          <w:t>9.</w:t>
        </w:r>
        <w:r>
          <w:rPr>
            <w:rFonts w:asciiTheme="minorHAnsi" w:eastAsiaTheme="minorEastAsia" w:hAnsiTheme="minorHAnsi" w:cstheme="minorBidi"/>
            <w:b w:val="0"/>
            <w:bCs w:val="0"/>
            <w:noProof/>
          </w:rPr>
          <w:tab/>
        </w:r>
        <w:r w:rsidRPr="002D721F">
          <w:rPr>
            <w:rStyle w:val="Hyperlink"/>
            <w:noProof/>
            <w:lang w:val="en-GB"/>
          </w:rPr>
          <w:t>Utility programs</w:t>
        </w:r>
        <w:r>
          <w:rPr>
            <w:noProof/>
            <w:webHidden/>
          </w:rPr>
          <w:tab/>
        </w:r>
        <w:r>
          <w:rPr>
            <w:noProof/>
            <w:webHidden/>
          </w:rPr>
          <w:fldChar w:fldCharType="begin"/>
        </w:r>
        <w:r>
          <w:rPr>
            <w:noProof/>
            <w:webHidden/>
          </w:rPr>
          <w:instrText xml:space="preserve"> PAGEREF _Toc410806050 \h </w:instrText>
        </w:r>
        <w:r>
          <w:rPr>
            <w:noProof/>
            <w:webHidden/>
          </w:rPr>
        </w:r>
        <w:r>
          <w:rPr>
            <w:noProof/>
            <w:webHidden/>
          </w:rPr>
          <w:fldChar w:fldCharType="separate"/>
        </w:r>
        <w:r>
          <w:rPr>
            <w:noProof/>
            <w:webHidden/>
          </w:rPr>
          <w:t>42</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51" w:history="1">
        <w:r w:rsidRPr="002D721F">
          <w:rPr>
            <w:rStyle w:val="Hyperlink"/>
            <w:noProof/>
            <w:lang w:val="en-GB"/>
          </w:rPr>
          <w:t>9.1.</w:t>
        </w:r>
        <w:r>
          <w:rPr>
            <w:rFonts w:asciiTheme="minorHAnsi" w:eastAsiaTheme="minorEastAsia" w:hAnsiTheme="minorHAnsi" w:cstheme="minorBidi"/>
            <w:noProof/>
            <w:sz w:val="22"/>
            <w:szCs w:val="22"/>
          </w:rPr>
          <w:tab/>
        </w:r>
        <w:r w:rsidRPr="002D721F">
          <w:rPr>
            <w:rStyle w:val="Hyperlink"/>
            <w:noProof/>
            <w:lang w:val="en-GB"/>
          </w:rPr>
          <w:t>Data-Check Integrity Tool</w:t>
        </w:r>
        <w:r>
          <w:rPr>
            <w:noProof/>
            <w:webHidden/>
          </w:rPr>
          <w:tab/>
        </w:r>
        <w:r>
          <w:rPr>
            <w:noProof/>
            <w:webHidden/>
          </w:rPr>
          <w:fldChar w:fldCharType="begin"/>
        </w:r>
        <w:r>
          <w:rPr>
            <w:noProof/>
            <w:webHidden/>
          </w:rPr>
          <w:instrText xml:space="preserve"> PAGEREF _Toc410806051 \h </w:instrText>
        </w:r>
        <w:r>
          <w:rPr>
            <w:noProof/>
            <w:webHidden/>
          </w:rPr>
        </w:r>
        <w:r>
          <w:rPr>
            <w:noProof/>
            <w:webHidden/>
          </w:rPr>
          <w:fldChar w:fldCharType="separate"/>
        </w:r>
        <w:r>
          <w:rPr>
            <w:noProof/>
            <w:webHidden/>
          </w:rPr>
          <w:t>42</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52" w:history="1">
        <w:r w:rsidRPr="002D721F">
          <w:rPr>
            <w:rStyle w:val="Hyperlink"/>
            <w:noProof/>
            <w:lang w:val="en-GB"/>
          </w:rPr>
          <w:t>9.2.</w:t>
        </w:r>
        <w:r>
          <w:rPr>
            <w:rFonts w:asciiTheme="minorHAnsi" w:eastAsiaTheme="minorEastAsia" w:hAnsiTheme="minorHAnsi" w:cstheme="minorBidi"/>
            <w:noProof/>
            <w:sz w:val="22"/>
            <w:szCs w:val="22"/>
          </w:rPr>
          <w:tab/>
        </w:r>
        <w:r w:rsidRPr="002D721F">
          <w:rPr>
            <w:rStyle w:val="Hyperlink"/>
            <w:noProof/>
            <w:lang w:val="en-GB"/>
          </w:rPr>
          <w:t>CSV to NetCDF</w:t>
        </w:r>
        <w:r>
          <w:rPr>
            <w:noProof/>
            <w:webHidden/>
          </w:rPr>
          <w:tab/>
        </w:r>
        <w:r>
          <w:rPr>
            <w:noProof/>
            <w:webHidden/>
          </w:rPr>
          <w:fldChar w:fldCharType="begin"/>
        </w:r>
        <w:r>
          <w:rPr>
            <w:noProof/>
            <w:webHidden/>
          </w:rPr>
          <w:instrText xml:space="preserve"> PAGEREF _Toc410806052 \h </w:instrText>
        </w:r>
        <w:r>
          <w:rPr>
            <w:noProof/>
            <w:webHidden/>
          </w:rPr>
        </w:r>
        <w:r>
          <w:rPr>
            <w:noProof/>
            <w:webHidden/>
          </w:rPr>
          <w:fldChar w:fldCharType="separate"/>
        </w:r>
        <w:r>
          <w:rPr>
            <w:noProof/>
            <w:webHidden/>
          </w:rPr>
          <w:t>43</w:t>
        </w:r>
        <w:r>
          <w:rPr>
            <w:noProof/>
            <w:webHidden/>
          </w:rPr>
          <w:fldChar w:fldCharType="end"/>
        </w:r>
      </w:hyperlink>
    </w:p>
    <w:p w:rsidR="006C2964" w:rsidRDefault="006C2964">
      <w:pPr>
        <w:pStyle w:val="TOC3"/>
        <w:tabs>
          <w:tab w:val="left" w:pos="1200"/>
          <w:tab w:val="right" w:leader="underscore" w:pos="9017"/>
        </w:tabs>
        <w:rPr>
          <w:rFonts w:asciiTheme="minorHAnsi" w:eastAsiaTheme="minorEastAsia" w:hAnsiTheme="minorHAnsi" w:cstheme="minorBidi"/>
          <w:noProof/>
          <w:sz w:val="22"/>
          <w:szCs w:val="22"/>
        </w:rPr>
      </w:pPr>
      <w:hyperlink w:anchor="_Toc410806053" w:history="1">
        <w:r w:rsidRPr="002D721F">
          <w:rPr>
            <w:rStyle w:val="Hyperlink"/>
            <w:noProof/>
            <w:lang w:val="en-GB"/>
          </w:rPr>
          <w:t>9.3.</w:t>
        </w:r>
        <w:r>
          <w:rPr>
            <w:rFonts w:asciiTheme="minorHAnsi" w:eastAsiaTheme="minorEastAsia" w:hAnsiTheme="minorHAnsi" w:cstheme="minorBidi"/>
            <w:noProof/>
            <w:sz w:val="22"/>
            <w:szCs w:val="22"/>
          </w:rPr>
          <w:tab/>
        </w:r>
        <w:r w:rsidRPr="002D721F">
          <w:rPr>
            <w:rStyle w:val="Hyperlink"/>
            <w:noProof/>
            <w:lang w:val="en-GB"/>
          </w:rPr>
          <w:t>Preproc-CDF</w:t>
        </w:r>
        <w:r>
          <w:rPr>
            <w:noProof/>
            <w:webHidden/>
          </w:rPr>
          <w:tab/>
        </w:r>
        <w:r>
          <w:rPr>
            <w:noProof/>
            <w:webHidden/>
          </w:rPr>
          <w:fldChar w:fldCharType="begin"/>
        </w:r>
        <w:r>
          <w:rPr>
            <w:noProof/>
            <w:webHidden/>
          </w:rPr>
          <w:instrText xml:space="preserve"> PAGEREF _Toc410806053 \h </w:instrText>
        </w:r>
        <w:r>
          <w:rPr>
            <w:noProof/>
            <w:webHidden/>
          </w:rPr>
        </w:r>
        <w:r>
          <w:rPr>
            <w:noProof/>
            <w:webHidden/>
          </w:rPr>
          <w:fldChar w:fldCharType="separate"/>
        </w:r>
        <w:r>
          <w:rPr>
            <w:noProof/>
            <w:webHidden/>
          </w:rPr>
          <w:t>43</w:t>
        </w:r>
        <w:r>
          <w:rPr>
            <w:noProof/>
            <w:webHidden/>
          </w:rPr>
          <w:fldChar w:fldCharType="end"/>
        </w:r>
      </w:hyperlink>
    </w:p>
    <w:p w:rsidR="006C2964" w:rsidRDefault="006C2964">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54" w:history="1">
        <w:r w:rsidRPr="002D721F">
          <w:rPr>
            <w:rStyle w:val="Hyperlink"/>
            <w:noProof/>
            <w:lang w:val="en-GB"/>
          </w:rPr>
          <w:t>DIAGRAMS Overview</w:t>
        </w:r>
        <w:r>
          <w:rPr>
            <w:noProof/>
            <w:webHidden/>
          </w:rPr>
          <w:tab/>
        </w:r>
        <w:r>
          <w:rPr>
            <w:noProof/>
            <w:webHidden/>
          </w:rPr>
          <w:fldChar w:fldCharType="begin"/>
        </w:r>
        <w:r>
          <w:rPr>
            <w:noProof/>
            <w:webHidden/>
          </w:rPr>
          <w:instrText xml:space="preserve"> PAGEREF _Toc410806054 \h </w:instrText>
        </w:r>
        <w:r>
          <w:rPr>
            <w:noProof/>
            <w:webHidden/>
          </w:rPr>
        </w:r>
        <w:r>
          <w:rPr>
            <w:noProof/>
            <w:webHidden/>
          </w:rPr>
          <w:fldChar w:fldCharType="separate"/>
        </w:r>
        <w:r>
          <w:rPr>
            <w:noProof/>
            <w:webHidden/>
          </w:rPr>
          <w:t>44</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55" w:history="1">
        <w:r w:rsidRPr="002D721F">
          <w:rPr>
            <w:rStyle w:val="Hyperlink"/>
            <w:noProof/>
          </w:rPr>
          <w:t>TEMPLATE: Diagram name</w:t>
        </w:r>
        <w:r w:rsidRPr="002D721F">
          <w:rPr>
            <w:rStyle w:val="Hyperlink"/>
            <w:rFonts w:cs="Arial"/>
            <w:bCs/>
            <w:iCs/>
            <w:noProof/>
          </w:rPr>
          <w:t xml:space="preserve"> (Elaboration name)</w:t>
        </w:r>
        <w:r>
          <w:rPr>
            <w:noProof/>
            <w:webHidden/>
          </w:rPr>
          <w:tab/>
        </w:r>
        <w:r>
          <w:rPr>
            <w:noProof/>
            <w:webHidden/>
          </w:rPr>
          <w:fldChar w:fldCharType="begin"/>
        </w:r>
        <w:r>
          <w:rPr>
            <w:noProof/>
            <w:webHidden/>
          </w:rPr>
          <w:instrText xml:space="preserve"> PAGEREF _Toc410806055 \h </w:instrText>
        </w:r>
        <w:r>
          <w:rPr>
            <w:noProof/>
            <w:webHidden/>
          </w:rPr>
        </w:r>
        <w:r>
          <w:rPr>
            <w:noProof/>
            <w:webHidden/>
          </w:rPr>
          <w:fldChar w:fldCharType="separate"/>
        </w:r>
        <w:r>
          <w:rPr>
            <w:noProof/>
            <w:webHidden/>
          </w:rPr>
          <w:t>45</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56" w:history="1">
        <w:r w:rsidRPr="002D721F">
          <w:rPr>
            <w:rStyle w:val="Hyperlink"/>
            <w:noProof/>
          </w:rPr>
          <w:t>BARPLOT (Mean, Stddev, Exc. Days)</w:t>
        </w:r>
        <w:r>
          <w:rPr>
            <w:noProof/>
            <w:webHidden/>
          </w:rPr>
          <w:tab/>
        </w:r>
        <w:r>
          <w:rPr>
            <w:noProof/>
            <w:webHidden/>
          </w:rPr>
          <w:fldChar w:fldCharType="begin"/>
        </w:r>
        <w:r>
          <w:rPr>
            <w:noProof/>
            <w:webHidden/>
          </w:rPr>
          <w:instrText xml:space="preserve"> PAGEREF _Toc410806056 \h </w:instrText>
        </w:r>
        <w:r>
          <w:rPr>
            <w:noProof/>
            <w:webHidden/>
          </w:rPr>
        </w:r>
        <w:r>
          <w:rPr>
            <w:noProof/>
            <w:webHidden/>
          </w:rPr>
          <w:fldChar w:fldCharType="separate"/>
        </w:r>
        <w:r>
          <w:rPr>
            <w:noProof/>
            <w:webHidden/>
          </w:rPr>
          <w:t>46</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57" w:history="1">
        <w:r w:rsidRPr="002D721F">
          <w:rPr>
            <w:rStyle w:val="Hyperlink"/>
            <w:noProof/>
          </w:rPr>
          <w:t>BARPLOT (Spatial Correlation)</w:t>
        </w:r>
        <w:r>
          <w:rPr>
            <w:noProof/>
            <w:webHidden/>
          </w:rPr>
          <w:tab/>
        </w:r>
        <w:r>
          <w:rPr>
            <w:noProof/>
            <w:webHidden/>
          </w:rPr>
          <w:fldChar w:fldCharType="begin"/>
        </w:r>
        <w:r>
          <w:rPr>
            <w:noProof/>
            <w:webHidden/>
          </w:rPr>
          <w:instrText xml:space="preserve"> PAGEREF _Toc410806057 \h </w:instrText>
        </w:r>
        <w:r>
          <w:rPr>
            <w:noProof/>
            <w:webHidden/>
          </w:rPr>
        </w:r>
        <w:r>
          <w:rPr>
            <w:noProof/>
            <w:webHidden/>
          </w:rPr>
          <w:fldChar w:fldCharType="separate"/>
        </w:r>
        <w:r>
          <w:rPr>
            <w:noProof/>
            <w:webHidden/>
          </w:rPr>
          <w:t>47</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58" w:history="1">
        <w:r w:rsidRPr="002D721F">
          <w:rPr>
            <w:rStyle w:val="Hyperlink"/>
            <w:noProof/>
          </w:rPr>
          <w:t>BARPLOT (R, Mbias, RMSE, IOA, RDE, NMB, RPE, FAC2, NMSD)</w:t>
        </w:r>
        <w:r>
          <w:rPr>
            <w:noProof/>
            <w:webHidden/>
          </w:rPr>
          <w:tab/>
        </w:r>
        <w:r>
          <w:rPr>
            <w:noProof/>
            <w:webHidden/>
          </w:rPr>
          <w:fldChar w:fldCharType="begin"/>
        </w:r>
        <w:r>
          <w:rPr>
            <w:noProof/>
            <w:webHidden/>
          </w:rPr>
          <w:instrText xml:space="preserve"> PAGEREF _Toc410806058 \h </w:instrText>
        </w:r>
        <w:r>
          <w:rPr>
            <w:noProof/>
            <w:webHidden/>
          </w:rPr>
        </w:r>
        <w:r>
          <w:rPr>
            <w:noProof/>
            <w:webHidden/>
          </w:rPr>
          <w:fldChar w:fldCharType="separate"/>
        </w:r>
        <w:r>
          <w:rPr>
            <w:noProof/>
            <w:webHidden/>
          </w:rPr>
          <w:t>48</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59" w:history="1">
        <w:r w:rsidRPr="002D721F">
          <w:rPr>
            <w:rStyle w:val="Hyperlink"/>
            <w:noProof/>
          </w:rPr>
          <w:t>BARPLOT (CUMUL)</w:t>
        </w:r>
        <w:r>
          <w:rPr>
            <w:noProof/>
            <w:webHidden/>
          </w:rPr>
          <w:tab/>
        </w:r>
        <w:r>
          <w:rPr>
            <w:noProof/>
            <w:webHidden/>
          </w:rPr>
          <w:fldChar w:fldCharType="begin"/>
        </w:r>
        <w:r>
          <w:rPr>
            <w:noProof/>
            <w:webHidden/>
          </w:rPr>
          <w:instrText xml:space="preserve"> PAGEREF _Toc410806059 \h </w:instrText>
        </w:r>
        <w:r>
          <w:rPr>
            <w:noProof/>
            <w:webHidden/>
          </w:rPr>
        </w:r>
        <w:r>
          <w:rPr>
            <w:noProof/>
            <w:webHidden/>
          </w:rPr>
          <w:fldChar w:fldCharType="separate"/>
        </w:r>
        <w:r>
          <w:rPr>
            <w:noProof/>
            <w:webHidden/>
          </w:rPr>
          <w:t>49</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0" w:history="1">
        <w:r w:rsidRPr="002D721F">
          <w:rPr>
            <w:rStyle w:val="Hyperlink"/>
            <w:noProof/>
          </w:rPr>
          <w:t>SCATTER (Mean mod vs. mean obs)</w:t>
        </w:r>
        <w:r>
          <w:rPr>
            <w:noProof/>
            <w:webHidden/>
          </w:rPr>
          <w:tab/>
        </w:r>
        <w:r>
          <w:rPr>
            <w:noProof/>
            <w:webHidden/>
          </w:rPr>
          <w:fldChar w:fldCharType="begin"/>
        </w:r>
        <w:r>
          <w:rPr>
            <w:noProof/>
            <w:webHidden/>
          </w:rPr>
          <w:instrText xml:space="preserve"> PAGEREF _Toc410806060 \h </w:instrText>
        </w:r>
        <w:r>
          <w:rPr>
            <w:noProof/>
            <w:webHidden/>
          </w:rPr>
        </w:r>
        <w:r>
          <w:rPr>
            <w:noProof/>
            <w:webHidden/>
          </w:rPr>
          <w:fldChar w:fldCharType="separate"/>
        </w:r>
        <w:r>
          <w:rPr>
            <w:noProof/>
            <w:webHidden/>
          </w:rPr>
          <w:t>50</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1" w:history="1">
        <w:r w:rsidRPr="002D721F">
          <w:rPr>
            <w:rStyle w:val="Hyperlink"/>
            <w:noProof/>
          </w:rPr>
          <w:t>SCATTER (One station – All time values)</w:t>
        </w:r>
        <w:r>
          <w:rPr>
            <w:noProof/>
            <w:webHidden/>
          </w:rPr>
          <w:tab/>
        </w:r>
        <w:r>
          <w:rPr>
            <w:noProof/>
            <w:webHidden/>
          </w:rPr>
          <w:fldChar w:fldCharType="begin"/>
        </w:r>
        <w:r>
          <w:rPr>
            <w:noProof/>
            <w:webHidden/>
          </w:rPr>
          <w:instrText xml:space="preserve"> PAGEREF _Toc410806061 \h </w:instrText>
        </w:r>
        <w:r>
          <w:rPr>
            <w:noProof/>
            <w:webHidden/>
          </w:rPr>
        </w:r>
        <w:r>
          <w:rPr>
            <w:noProof/>
            <w:webHidden/>
          </w:rPr>
          <w:fldChar w:fldCharType="separate"/>
        </w:r>
        <w:r>
          <w:rPr>
            <w:noProof/>
            <w:webHidden/>
          </w:rPr>
          <w:t>51</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2" w:history="1">
        <w:r w:rsidRPr="002D721F">
          <w:rPr>
            <w:rStyle w:val="Hyperlink"/>
            <w:noProof/>
          </w:rPr>
          <w:t>TIME SERIES</w:t>
        </w:r>
        <w:r>
          <w:rPr>
            <w:noProof/>
            <w:webHidden/>
          </w:rPr>
          <w:tab/>
        </w:r>
        <w:r>
          <w:rPr>
            <w:noProof/>
            <w:webHidden/>
          </w:rPr>
          <w:fldChar w:fldCharType="begin"/>
        </w:r>
        <w:r>
          <w:rPr>
            <w:noProof/>
            <w:webHidden/>
          </w:rPr>
          <w:instrText xml:space="preserve"> PAGEREF _Toc410806062 \h </w:instrText>
        </w:r>
        <w:r>
          <w:rPr>
            <w:noProof/>
            <w:webHidden/>
          </w:rPr>
        </w:r>
        <w:r>
          <w:rPr>
            <w:noProof/>
            <w:webHidden/>
          </w:rPr>
          <w:fldChar w:fldCharType="separate"/>
        </w:r>
        <w:r>
          <w:rPr>
            <w:noProof/>
            <w:webHidden/>
          </w:rPr>
          <w:t>52</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3" w:history="1">
        <w:r w:rsidRPr="002D721F">
          <w:rPr>
            <w:rStyle w:val="Hyperlink"/>
            <w:noProof/>
          </w:rPr>
          <w:t>TARGET (8H Max, Daily, Hourly)</w:t>
        </w:r>
        <w:r>
          <w:rPr>
            <w:noProof/>
            <w:webHidden/>
          </w:rPr>
          <w:tab/>
        </w:r>
        <w:r>
          <w:rPr>
            <w:noProof/>
            <w:webHidden/>
          </w:rPr>
          <w:fldChar w:fldCharType="begin"/>
        </w:r>
        <w:r>
          <w:rPr>
            <w:noProof/>
            <w:webHidden/>
          </w:rPr>
          <w:instrText xml:space="preserve"> PAGEREF _Toc410806063 \h </w:instrText>
        </w:r>
        <w:r>
          <w:rPr>
            <w:noProof/>
            <w:webHidden/>
          </w:rPr>
        </w:r>
        <w:r>
          <w:rPr>
            <w:noProof/>
            <w:webHidden/>
          </w:rPr>
          <w:fldChar w:fldCharType="separate"/>
        </w:r>
        <w:r>
          <w:rPr>
            <w:noProof/>
            <w:webHidden/>
          </w:rPr>
          <w:t>53</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4" w:history="1">
        <w:r w:rsidRPr="002D721F">
          <w:rPr>
            <w:rStyle w:val="Hyperlink"/>
            <w:noProof/>
          </w:rPr>
          <w:t>SUMMARY REPORT (8H Max, Daily, Hourly)</w:t>
        </w:r>
        <w:r>
          <w:rPr>
            <w:noProof/>
            <w:webHidden/>
          </w:rPr>
          <w:tab/>
        </w:r>
        <w:r>
          <w:rPr>
            <w:noProof/>
            <w:webHidden/>
          </w:rPr>
          <w:fldChar w:fldCharType="begin"/>
        </w:r>
        <w:r>
          <w:rPr>
            <w:noProof/>
            <w:webHidden/>
          </w:rPr>
          <w:instrText xml:space="preserve"> PAGEREF _Toc410806064 \h </w:instrText>
        </w:r>
        <w:r>
          <w:rPr>
            <w:noProof/>
            <w:webHidden/>
          </w:rPr>
        </w:r>
        <w:r>
          <w:rPr>
            <w:noProof/>
            <w:webHidden/>
          </w:rPr>
          <w:fldChar w:fldCharType="separate"/>
        </w:r>
        <w:r>
          <w:rPr>
            <w:noProof/>
            <w:webHidden/>
          </w:rPr>
          <w:t>54</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5" w:history="1">
        <w:r w:rsidRPr="002D721F">
          <w:rPr>
            <w:rStyle w:val="Hyperlink"/>
            <w:noProof/>
          </w:rPr>
          <w:t>MPC correlation (8H Max, Daily, Hourly)</w:t>
        </w:r>
        <w:r>
          <w:rPr>
            <w:noProof/>
            <w:webHidden/>
          </w:rPr>
          <w:tab/>
        </w:r>
        <w:r>
          <w:rPr>
            <w:noProof/>
            <w:webHidden/>
          </w:rPr>
          <w:fldChar w:fldCharType="begin"/>
        </w:r>
        <w:r>
          <w:rPr>
            <w:noProof/>
            <w:webHidden/>
          </w:rPr>
          <w:instrText xml:space="preserve"> PAGEREF _Toc410806065 \h </w:instrText>
        </w:r>
        <w:r>
          <w:rPr>
            <w:noProof/>
            <w:webHidden/>
          </w:rPr>
        </w:r>
        <w:r>
          <w:rPr>
            <w:noProof/>
            <w:webHidden/>
          </w:rPr>
          <w:fldChar w:fldCharType="separate"/>
        </w:r>
        <w:r>
          <w:rPr>
            <w:noProof/>
            <w:webHidden/>
          </w:rPr>
          <w:t>55</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6" w:history="1">
        <w:r w:rsidRPr="002D721F">
          <w:rPr>
            <w:rStyle w:val="Hyperlink"/>
            <w:noProof/>
          </w:rPr>
          <w:t>MPC std. Dev. (8H Max, Daily, Hourly)</w:t>
        </w:r>
        <w:r>
          <w:rPr>
            <w:noProof/>
            <w:webHidden/>
          </w:rPr>
          <w:tab/>
        </w:r>
        <w:r>
          <w:rPr>
            <w:noProof/>
            <w:webHidden/>
          </w:rPr>
          <w:fldChar w:fldCharType="begin"/>
        </w:r>
        <w:r>
          <w:rPr>
            <w:noProof/>
            <w:webHidden/>
          </w:rPr>
          <w:instrText xml:space="preserve"> PAGEREF _Toc410806066 \h </w:instrText>
        </w:r>
        <w:r>
          <w:rPr>
            <w:noProof/>
            <w:webHidden/>
          </w:rPr>
        </w:r>
        <w:r>
          <w:rPr>
            <w:noProof/>
            <w:webHidden/>
          </w:rPr>
          <w:fldChar w:fldCharType="separate"/>
        </w:r>
        <w:r>
          <w:rPr>
            <w:noProof/>
            <w:webHidden/>
          </w:rPr>
          <w:t>56</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7" w:history="1">
        <w:r w:rsidRPr="002D721F">
          <w:rPr>
            <w:rStyle w:val="Hyperlink"/>
            <w:noProof/>
          </w:rPr>
          <w:t>Taylor</w:t>
        </w:r>
        <w:r>
          <w:rPr>
            <w:noProof/>
            <w:webHidden/>
          </w:rPr>
          <w:tab/>
        </w:r>
        <w:r>
          <w:rPr>
            <w:noProof/>
            <w:webHidden/>
          </w:rPr>
          <w:fldChar w:fldCharType="begin"/>
        </w:r>
        <w:r>
          <w:rPr>
            <w:noProof/>
            <w:webHidden/>
          </w:rPr>
          <w:instrText xml:space="preserve"> PAGEREF _Toc410806067 \h </w:instrText>
        </w:r>
        <w:r>
          <w:rPr>
            <w:noProof/>
            <w:webHidden/>
          </w:rPr>
        </w:r>
        <w:r>
          <w:rPr>
            <w:noProof/>
            <w:webHidden/>
          </w:rPr>
          <w:fldChar w:fldCharType="separate"/>
        </w:r>
        <w:r>
          <w:rPr>
            <w:noProof/>
            <w:webHidden/>
          </w:rPr>
          <w:t>57</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8" w:history="1">
        <w:r w:rsidRPr="002D721F">
          <w:rPr>
            <w:rStyle w:val="Hyperlink"/>
            <w:noProof/>
          </w:rPr>
          <w:t>Q-Q plot (One station All values)</w:t>
        </w:r>
        <w:r>
          <w:rPr>
            <w:noProof/>
            <w:webHidden/>
          </w:rPr>
          <w:tab/>
        </w:r>
        <w:r>
          <w:rPr>
            <w:noProof/>
            <w:webHidden/>
          </w:rPr>
          <w:fldChar w:fldCharType="begin"/>
        </w:r>
        <w:r>
          <w:rPr>
            <w:noProof/>
            <w:webHidden/>
          </w:rPr>
          <w:instrText xml:space="preserve"> PAGEREF _Toc410806068 \h </w:instrText>
        </w:r>
        <w:r>
          <w:rPr>
            <w:noProof/>
            <w:webHidden/>
          </w:rPr>
        </w:r>
        <w:r>
          <w:rPr>
            <w:noProof/>
            <w:webHidden/>
          </w:rPr>
          <w:fldChar w:fldCharType="separate"/>
        </w:r>
        <w:r>
          <w:rPr>
            <w:noProof/>
            <w:webHidden/>
          </w:rPr>
          <w:t>58</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69" w:history="1">
        <w:r w:rsidRPr="002D721F">
          <w:rPr>
            <w:rStyle w:val="Hyperlink"/>
            <w:noProof/>
          </w:rPr>
          <w:t>Dynamic evaluation (Day-Night)</w:t>
        </w:r>
        <w:r>
          <w:rPr>
            <w:noProof/>
            <w:webHidden/>
          </w:rPr>
          <w:tab/>
        </w:r>
        <w:r>
          <w:rPr>
            <w:noProof/>
            <w:webHidden/>
          </w:rPr>
          <w:fldChar w:fldCharType="begin"/>
        </w:r>
        <w:r>
          <w:rPr>
            <w:noProof/>
            <w:webHidden/>
          </w:rPr>
          <w:instrText xml:space="preserve"> PAGEREF _Toc410806069 \h </w:instrText>
        </w:r>
        <w:r>
          <w:rPr>
            <w:noProof/>
            <w:webHidden/>
          </w:rPr>
        </w:r>
        <w:r>
          <w:rPr>
            <w:noProof/>
            <w:webHidden/>
          </w:rPr>
          <w:fldChar w:fldCharType="separate"/>
        </w:r>
        <w:r>
          <w:rPr>
            <w:noProof/>
            <w:webHidden/>
          </w:rPr>
          <w:t>59</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70" w:history="1">
        <w:r w:rsidRPr="002D721F">
          <w:rPr>
            <w:rStyle w:val="Hyperlink"/>
            <w:noProof/>
          </w:rPr>
          <w:t>Dynamic evaluation (Summer-Winter)</w:t>
        </w:r>
        <w:r>
          <w:rPr>
            <w:noProof/>
            <w:webHidden/>
          </w:rPr>
          <w:tab/>
        </w:r>
        <w:r>
          <w:rPr>
            <w:noProof/>
            <w:webHidden/>
          </w:rPr>
          <w:fldChar w:fldCharType="begin"/>
        </w:r>
        <w:r>
          <w:rPr>
            <w:noProof/>
            <w:webHidden/>
          </w:rPr>
          <w:instrText xml:space="preserve"> PAGEREF _Toc410806070 \h </w:instrText>
        </w:r>
        <w:r>
          <w:rPr>
            <w:noProof/>
            <w:webHidden/>
          </w:rPr>
        </w:r>
        <w:r>
          <w:rPr>
            <w:noProof/>
            <w:webHidden/>
          </w:rPr>
          <w:fldChar w:fldCharType="separate"/>
        </w:r>
        <w:r>
          <w:rPr>
            <w:noProof/>
            <w:webHidden/>
          </w:rPr>
          <w:t>60</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71" w:history="1">
        <w:r w:rsidRPr="002D721F">
          <w:rPr>
            <w:rStyle w:val="Hyperlink"/>
            <w:noProof/>
          </w:rPr>
          <w:t>Dynamic evaluation (Weekdays – Weekends)</w:t>
        </w:r>
        <w:r>
          <w:rPr>
            <w:noProof/>
            <w:webHidden/>
          </w:rPr>
          <w:tab/>
        </w:r>
        <w:r>
          <w:rPr>
            <w:noProof/>
            <w:webHidden/>
          </w:rPr>
          <w:fldChar w:fldCharType="begin"/>
        </w:r>
        <w:r>
          <w:rPr>
            <w:noProof/>
            <w:webHidden/>
          </w:rPr>
          <w:instrText xml:space="preserve"> PAGEREF _Toc410806071 \h </w:instrText>
        </w:r>
        <w:r>
          <w:rPr>
            <w:noProof/>
            <w:webHidden/>
          </w:rPr>
        </w:r>
        <w:r>
          <w:rPr>
            <w:noProof/>
            <w:webHidden/>
          </w:rPr>
          <w:fldChar w:fldCharType="separate"/>
        </w:r>
        <w:r>
          <w:rPr>
            <w:noProof/>
            <w:webHidden/>
          </w:rPr>
          <w:t>61</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72" w:history="1">
        <w:r w:rsidRPr="002D721F">
          <w:rPr>
            <w:rStyle w:val="Hyperlink"/>
            <w:noProof/>
          </w:rPr>
          <w:t>GeoMap (Target)</w:t>
        </w:r>
        <w:r>
          <w:rPr>
            <w:noProof/>
            <w:webHidden/>
          </w:rPr>
          <w:tab/>
        </w:r>
        <w:r>
          <w:rPr>
            <w:noProof/>
            <w:webHidden/>
          </w:rPr>
          <w:fldChar w:fldCharType="begin"/>
        </w:r>
        <w:r>
          <w:rPr>
            <w:noProof/>
            <w:webHidden/>
          </w:rPr>
          <w:instrText xml:space="preserve"> PAGEREF _Toc410806072 \h </w:instrText>
        </w:r>
        <w:r>
          <w:rPr>
            <w:noProof/>
            <w:webHidden/>
          </w:rPr>
        </w:r>
        <w:r>
          <w:rPr>
            <w:noProof/>
            <w:webHidden/>
          </w:rPr>
          <w:fldChar w:fldCharType="separate"/>
        </w:r>
        <w:r>
          <w:rPr>
            <w:noProof/>
            <w:webHidden/>
          </w:rPr>
          <w:t>62</w:t>
        </w:r>
        <w:r>
          <w:rPr>
            <w:noProof/>
            <w:webHidden/>
          </w:rPr>
          <w:fldChar w:fldCharType="end"/>
        </w:r>
      </w:hyperlink>
    </w:p>
    <w:p w:rsidR="006C2964" w:rsidRDefault="006C2964">
      <w:pPr>
        <w:pStyle w:val="TOC3"/>
        <w:tabs>
          <w:tab w:val="right" w:leader="underscore" w:pos="9017"/>
        </w:tabs>
        <w:rPr>
          <w:rFonts w:asciiTheme="minorHAnsi" w:eastAsiaTheme="minorEastAsia" w:hAnsiTheme="minorHAnsi" w:cstheme="minorBidi"/>
          <w:noProof/>
          <w:sz w:val="22"/>
          <w:szCs w:val="22"/>
        </w:rPr>
      </w:pPr>
      <w:hyperlink w:anchor="_Toc410806073" w:history="1">
        <w:r w:rsidRPr="002D721F">
          <w:rPr>
            <w:rStyle w:val="Hyperlink"/>
            <w:noProof/>
          </w:rPr>
          <w:t>Google Earth (Mean, Exc. Days, Bias, NMB, Std. Dev, R, RMSE, RDE, σM/σO, NMSD)</w:t>
        </w:r>
        <w:r>
          <w:rPr>
            <w:noProof/>
            <w:webHidden/>
          </w:rPr>
          <w:tab/>
        </w:r>
        <w:r>
          <w:rPr>
            <w:noProof/>
            <w:webHidden/>
          </w:rPr>
          <w:fldChar w:fldCharType="begin"/>
        </w:r>
        <w:r>
          <w:rPr>
            <w:noProof/>
            <w:webHidden/>
          </w:rPr>
          <w:instrText xml:space="preserve"> PAGEREF _Toc410806073 \h </w:instrText>
        </w:r>
        <w:r>
          <w:rPr>
            <w:noProof/>
            <w:webHidden/>
          </w:rPr>
        </w:r>
        <w:r>
          <w:rPr>
            <w:noProof/>
            <w:webHidden/>
          </w:rPr>
          <w:fldChar w:fldCharType="separate"/>
        </w:r>
        <w:r>
          <w:rPr>
            <w:noProof/>
            <w:webHidden/>
          </w:rPr>
          <w:t>63</w:t>
        </w:r>
        <w:r>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410806000"/>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410806001"/>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410806002"/>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6B094A">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410806003"/>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6B094A">
        <w:t xml:space="preserve">Figure </w:t>
      </w:r>
      <w:r w:rsidR="006B094A">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6B094A">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6B094A">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410806004"/>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410806005"/>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6B094A">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410806006"/>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4557119"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4557120"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4557121"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4557122"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4557123"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6B094A">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410806007"/>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4557124"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6B094A">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4557125"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410806008"/>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4557126"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4557127"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4557128"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4557129"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6B094A">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4557130"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4557131"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4557132"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6B094A">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4557133"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4557134"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4557135"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4557136"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4557137"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4557138"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4557139"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4557140"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4557141"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4557142"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4557143"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6B094A">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4557144"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Start w:id="207" w:name="_Toc41080600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8" w:name="_Toc392232678"/>
      <w:bookmarkStart w:id="209" w:name="_Toc392234443"/>
      <w:bookmarkStart w:id="210" w:name="_Toc392493287"/>
      <w:bookmarkStart w:id="211" w:name="_Toc392500160"/>
      <w:bookmarkStart w:id="212" w:name="_Toc392500232"/>
      <w:bookmarkStart w:id="213" w:name="_Toc392500304"/>
      <w:bookmarkStart w:id="214" w:name="_Toc392574261"/>
      <w:bookmarkStart w:id="215" w:name="_Toc392574404"/>
      <w:bookmarkStart w:id="216" w:name="_Toc392575352"/>
      <w:bookmarkStart w:id="217" w:name="_Toc392576522"/>
      <w:bookmarkStart w:id="218" w:name="_Toc392591451"/>
      <w:bookmarkStart w:id="219" w:name="_Toc398382440"/>
      <w:bookmarkStart w:id="220" w:name="_Toc398397647"/>
      <w:bookmarkStart w:id="221" w:name="_Toc398397721"/>
      <w:bookmarkStart w:id="222" w:name="_Toc398397795"/>
      <w:bookmarkStart w:id="223" w:name="_Toc399163214"/>
      <w:bookmarkStart w:id="224" w:name="_Toc399173964"/>
      <w:bookmarkStart w:id="225" w:name="_Toc399842367"/>
      <w:bookmarkStart w:id="226" w:name="_Toc41080601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7" w:name="_Toc392232679"/>
      <w:bookmarkStart w:id="228" w:name="_Toc392234444"/>
      <w:bookmarkStart w:id="229" w:name="_Toc392493288"/>
      <w:bookmarkStart w:id="230" w:name="_Toc392500161"/>
      <w:bookmarkStart w:id="231" w:name="_Toc392500233"/>
      <w:bookmarkStart w:id="232" w:name="_Toc392500305"/>
      <w:bookmarkStart w:id="233" w:name="_Toc392574262"/>
      <w:bookmarkStart w:id="234" w:name="_Toc392574405"/>
      <w:bookmarkStart w:id="235" w:name="_Toc392575353"/>
      <w:bookmarkStart w:id="236" w:name="_Toc392576523"/>
      <w:bookmarkStart w:id="237" w:name="_Toc392591452"/>
      <w:bookmarkStart w:id="238" w:name="_Toc398382441"/>
      <w:bookmarkStart w:id="239" w:name="_Toc398397648"/>
      <w:bookmarkStart w:id="240" w:name="_Toc398397722"/>
      <w:bookmarkStart w:id="241" w:name="_Toc398397796"/>
      <w:bookmarkStart w:id="242" w:name="_Toc399163215"/>
      <w:bookmarkStart w:id="243" w:name="_Toc399173965"/>
      <w:bookmarkStart w:id="244" w:name="_Toc399842368"/>
      <w:bookmarkStart w:id="245" w:name="_Toc41080601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6" w:name="_Toc392232680"/>
      <w:bookmarkStart w:id="247" w:name="_Toc392234445"/>
      <w:bookmarkStart w:id="248" w:name="_Toc392493289"/>
      <w:bookmarkStart w:id="249" w:name="_Toc392500162"/>
      <w:bookmarkStart w:id="250" w:name="_Toc392500234"/>
      <w:bookmarkStart w:id="251" w:name="_Toc392500306"/>
      <w:bookmarkStart w:id="252" w:name="_Toc392574263"/>
      <w:bookmarkStart w:id="253" w:name="_Toc392574406"/>
      <w:bookmarkStart w:id="254" w:name="_Toc392575354"/>
      <w:bookmarkStart w:id="255" w:name="_Toc392576524"/>
      <w:bookmarkStart w:id="256" w:name="_Toc392591453"/>
      <w:bookmarkStart w:id="257" w:name="_Toc398382442"/>
      <w:bookmarkStart w:id="258" w:name="_Toc398397649"/>
      <w:bookmarkStart w:id="259" w:name="_Toc398397723"/>
      <w:bookmarkStart w:id="260" w:name="_Toc398397797"/>
      <w:bookmarkStart w:id="261" w:name="_Toc399163216"/>
      <w:bookmarkStart w:id="262" w:name="_Toc399173966"/>
      <w:bookmarkStart w:id="263" w:name="_Toc399842369"/>
      <w:bookmarkStart w:id="264" w:name="_Toc410806012"/>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5" w:name="_Toc392232681"/>
      <w:bookmarkStart w:id="266" w:name="_Toc392234446"/>
      <w:bookmarkStart w:id="267" w:name="_Toc392493290"/>
      <w:bookmarkStart w:id="268" w:name="_Toc392500163"/>
      <w:bookmarkStart w:id="269" w:name="_Toc392500235"/>
      <w:bookmarkStart w:id="270" w:name="_Toc392500307"/>
      <w:bookmarkStart w:id="271" w:name="_Toc392574264"/>
      <w:bookmarkStart w:id="272" w:name="_Toc392574407"/>
      <w:bookmarkStart w:id="273" w:name="_Toc392575355"/>
      <w:bookmarkStart w:id="274" w:name="_Toc392576525"/>
      <w:bookmarkStart w:id="275" w:name="_Toc392591454"/>
      <w:bookmarkStart w:id="276" w:name="_Toc398382443"/>
      <w:bookmarkStart w:id="277" w:name="_Toc398397650"/>
      <w:bookmarkStart w:id="278" w:name="_Toc398397724"/>
      <w:bookmarkStart w:id="279" w:name="_Toc398397798"/>
      <w:bookmarkStart w:id="280" w:name="_Toc399163217"/>
      <w:bookmarkStart w:id="281" w:name="_Toc399173967"/>
      <w:bookmarkStart w:id="282" w:name="_Toc399842370"/>
      <w:bookmarkStart w:id="283" w:name="_Toc41080601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84" w:name="_Toc392232682"/>
      <w:bookmarkStart w:id="285" w:name="_Toc392234447"/>
      <w:bookmarkStart w:id="286" w:name="_Toc392493291"/>
      <w:bookmarkStart w:id="287" w:name="_Toc392500164"/>
      <w:bookmarkStart w:id="288" w:name="_Toc392500236"/>
      <w:bookmarkStart w:id="289" w:name="_Toc392500308"/>
      <w:bookmarkStart w:id="290" w:name="_Toc392574265"/>
      <w:bookmarkStart w:id="291" w:name="_Toc392574408"/>
      <w:bookmarkStart w:id="292" w:name="_Toc392575356"/>
      <w:bookmarkStart w:id="293" w:name="_Toc392576526"/>
      <w:bookmarkStart w:id="294" w:name="_Toc392591455"/>
      <w:bookmarkStart w:id="295" w:name="_Toc398382444"/>
      <w:bookmarkStart w:id="296" w:name="_Toc398397651"/>
      <w:bookmarkStart w:id="297" w:name="_Toc398397725"/>
      <w:bookmarkStart w:id="298" w:name="_Toc398397799"/>
      <w:bookmarkStart w:id="299" w:name="_Toc399163218"/>
      <w:bookmarkStart w:id="300" w:name="_Toc399173968"/>
      <w:bookmarkStart w:id="301" w:name="_Toc399842371"/>
      <w:bookmarkStart w:id="302" w:name="_Toc410806014"/>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7C1FEB" w:rsidRPr="00340FF8" w:rsidRDefault="007C1FEB" w:rsidP="00DA4871">
      <w:pPr>
        <w:pStyle w:val="Heading3"/>
        <w:numPr>
          <w:ilvl w:val="1"/>
          <w:numId w:val="32"/>
        </w:numPr>
        <w:rPr>
          <w:rFonts w:cs="Arial"/>
          <w:szCs w:val="26"/>
          <w:lang w:val="en-GB"/>
        </w:rPr>
      </w:pPr>
      <w:bookmarkStart w:id="303" w:name="_Performance_criteria_for_1"/>
      <w:bookmarkStart w:id="304" w:name="_Toc410806015"/>
      <w:bookmarkEnd w:id="303"/>
      <w:r w:rsidRPr="00340FF8">
        <w:rPr>
          <w:rFonts w:cs="Arial"/>
          <w:szCs w:val="26"/>
          <w:lang w:val="en-GB"/>
        </w:rPr>
        <w:t>Performance criteria for high percentile values</w:t>
      </w:r>
      <w:bookmarkEnd w:id="304"/>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05"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4557145" r:id="rId65"/>
        </w:object>
      </w:r>
      <w:r w:rsidR="00BA0567">
        <w:t xml:space="preserve">         </w:t>
      </w:r>
      <w:r w:rsidR="007C1FEB">
        <w:t>(</w:t>
      </w:r>
      <w:bookmarkEnd w:id="305"/>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06" w:name="_An_expression_for"/>
      <w:bookmarkStart w:id="307" w:name="_Ref398395875"/>
      <w:bookmarkStart w:id="308" w:name="_Ref392252482"/>
      <w:bookmarkStart w:id="309" w:name="_Ref341164944"/>
      <w:bookmarkStart w:id="310" w:name="_Toc410806016"/>
      <w:bookmarkEnd w:id="306"/>
      <w:r w:rsidRPr="00340FF8">
        <w:rPr>
          <w:rFonts w:cs="Arial"/>
          <w:szCs w:val="26"/>
          <w:lang w:val="en-GB"/>
        </w:rPr>
        <w:t>An expression for the measurement uncertaint</w:t>
      </w:r>
      <w:r w:rsidR="00F90CE1">
        <w:rPr>
          <w:rFonts w:cs="Arial"/>
          <w:szCs w:val="26"/>
          <w:lang w:val="en-GB"/>
        </w:rPr>
        <w:t>y</w:t>
      </w:r>
      <w:bookmarkEnd w:id="307"/>
      <w:bookmarkEnd w:id="310"/>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1"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4557146" r:id="rId67"/>
        </w:object>
      </w:r>
      <w:r>
        <w:t xml:space="preserve">   (</w:t>
      </w:r>
      <w:bookmarkEnd w:id="311"/>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6C2964"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6B094A">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2"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4557147" r:id="rId69"/>
        </w:object>
      </w:r>
      <w:r w:rsidRPr="00B139D6">
        <w:t xml:space="preserve">   (</w:t>
      </w:r>
      <w:bookmarkEnd w:id="312"/>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4557148"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13"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4557149" r:id="rId73"/>
        </w:object>
      </w:r>
      <w:r w:rsidRPr="00B139D6">
        <w:t xml:space="preserve">  (</w:t>
      </w:r>
      <w:bookmarkEnd w:id="313"/>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6C2964">
        <w:rPr>
          <w:position w:val="-32"/>
        </w:rPr>
        <w:pict>
          <v:shape id="_x0000_i1056" type="#_x0000_t75" style="width:139.5pt;height:40pt">
            <v:imagedata r:id="rId64" o:title=""/>
          </v:shape>
        </w:pict>
      </w:r>
      <w:r w:rsidR="006B094A">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6C2964" w:rsidP="00F90CE1">
            <w:pPr>
              <w:jc w:val="center"/>
              <w:rPr>
                <w:lang w:val="en-GB"/>
              </w:rPr>
            </w:pPr>
            <m:oMathPara>
              <m:oMath>
                <m:sSubSup>
                  <m:sSubSupPr>
                    <m:ctrlPr>
                      <w:ins w:id="314"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15" w:name="_Ref398382164"/>
      <w:bookmarkStart w:id="316" w:name="_Ref392493698"/>
      <w:r>
        <w:t xml:space="preserve">Table </w:t>
      </w:r>
      <w:fldSimple w:instr=" SEQ Table \* ARABIC ">
        <w:r w:rsidR="006B094A">
          <w:rPr>
            <w:noProof/>
          </w:rPr>
          <w:t>5</w:t>
        </w:r>
      </w:fldSimple>
      <w:bookmarkEnd w:id="315"/>
      <w:r>
        <w:t>: List of the parameters used to calculate the uncertainty (see formulas (15) and (16))</w:t>
      </w:r>
      <w:bookmarkEnd w:id="316"/>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6B094A">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6B094A">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6B094A">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17" w:name="_Ref398370787"/>
            <w:r>
              <w:t xml:space="preserve">Figure </w:t>
            </w:r>
            <w:fldSimple w:instr=" SEQ Figure \* ARABIC ">
              <w:r w:rsidR="006B094A">
                <w:rPr>
                  <w:noProof/>
                </w:rPr>
                <w:t>7</w:t>
              </w:r>
            </w:fldSimple>
            <w:bookmarkEnd w:id="317"/>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6B094A">
        <w:t xml:space="preserve">Figure </w:t>
      </w:r>
      <w:r w:rsidR="006B094A">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7" type="#_x0000_t75" style="width:76.5pt;height:21pt" o:ole="">
            <v:imagedata r:id="rId81" o:title=""/>
          </v:shape>
          <o:OLEObject Type="Embed" ProgID="Equation.3" ShapeID="_x0000_i1057" DrawAspect="Content" ObjectID="_1484557150" r:id="rId82"/>
        </w:object>
      </w:r>
      <w:r w:rsidRPr="006B094A">
        <w:t xml:space="preserve">. </w:t>
      </w:r>
      <w:r w:rsidRPr="00766C18">
        <w:t xml:space="preserve">Based on 2009 observations, the following values of </w:t>
      </w:r>
      <w:r w:rsidRPr="00766C18">
        <w:rPr>
          <w:position w:val="-10"/>
        </w:rPr>
        <w:object w:dxaOrig="320" w:dyaOrig="260">
          <v:shape id="_x0000_i1058" type="#_x0000_t75" style="width:15pt;height:12pt" o:ole="">
            <v:imagedata r:id="rId83" o:title=""/>
          </v:shape>
          <o:OLEObject Type="Embed" ProgID="Equation.3" ShapeID="_x0000_i1058" DrawAspect="Content" ObjectID="_1484557151"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18" w:name="_An_alternative_formulation"/>
      <w:bookmarkStart w:id="319" w:name="_Ref398395879"/>
      <w:bookmarkStart w:id="320" w:name="_Toc410806017"/>
      <w:bookmarkEnd w:id="318"/>
      <w:r>
        <w:rPr>
          <w:rFonts w:cs="Arial"/>
          <w:szCs w:val="26"/>
          <w:lang w:val="en-GB"/>
        </w:rPr>
        <w:lastRenderedPageBreak/>
        <w:t>An alternative formulation</w:t>
      </w:r>
      <w:bookmarkEnd w:id="308"/>
      <w:r w:rsidR="00945438">
        <w:rPr>
          <w:rFonts w:cs="Arial"/>
          <w:szCs w:val="26"/>
          <w:lang w:val="en-GB"/>
        </w:rPr>
        <w:t xml:space="preserve"> for the observation uncertainty</w:t>
      </w:r>
      <w:bookmarkEnd w:id="319"/>
      <w:bookmarkEnd w:id="320"/>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9" type="#_x0000_t75" style="width:16.5pt;height:10.5pt" o:ole="">
            <v:imagedata r:id="rId85" o:title=""/>
          </v:shape>
          <o:OLEObject Type="Embed" ProgID="Equation.3" ShapeID="_x0000_i1059" DrawAspect="Content" ObjectID="_1484557152"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60" type="#_x0000_t75" style="width:55.5pt;height:17pt" o:ole="">
            <v:imagedata r:id="rId87" o:title=""/>
          </v:shape>
          <o:OLEObject Type="Embed" ProgID="Equation.3" ShapeID="_x0000_i1060" DrawAspect="Content" ObjectID="_1484557153"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1" type="#_x0000_t75" style="width:343.5pt;height:43.5pt" o:ole="">
            <v:imagedata r:id="rId89" o:title=""/>
          </v:shape>
          <o:OLEObject Type="Embed" ProgID="Equation.3" ShapeID="_x0000_i1061" DrawAspect="Content" ObjectID="_1484557154"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2" type="#_x0000_t75" style="width:165.5pt;height:38.5pt" o:ole="">
            <v:imagedata r:id="rId91" o:title=""/>
          </v:shape>
          <o:OLEObject Type="Embed" ProgID="Equation.3" ShapeID="_x0000_i1062" DrawAspect="Content" ObjectID="_1484557155"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3" type="#_x0000_t75" style="width:251pt;height:88.5pt" o:ole="">
            <v:imagedata r:id="rId93" o:title=""/>
          </v:shape>
          <o:OLEObject Type="Embed" ProgID="Equation.3" ShapeID="_x0000_i1063" DrawAspect="Content" ObjectID="_1484557156"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4" type="#_x0000_t75" style="width:16.5pt;height:10.5pt" o:ole="">
            <v:imagedata r:id="rId85" o:title=""/>
          </v:shape>
          <o:OLEObject Type="Embed" ProgID="Equation.3" ShapeID="_x0000_i1064" DrawAspect="Content" ObjectID="_1484557157" r:id="rId95"/>
        </w:object>
      </w:r>
      <w:r w:rsidRPr="00766C18">
        <w:t xml:space="preserve">and </w:t>
      </w:r>
      <w:r w:rsidRPr="00496298">
        <w:rPr>
          <w:position w:val="-10"/>
        </w:rPr>
        <w:object w:dxaOrig="1200" w:dyaOrig="360">
          <v:shape id="_x0000_i1065" type="#_x0000_t75" style="width:55.5pt;height:17pt" o:ole="">
            <v:imagedata r:id="rId96" o:title=""/>
          </v:shape>
          <o:OLEObject Type="Embed" ProgID="Equation.3" ShapeID="_x0000_i1065" DrawAspect="Content" ObjectID="_1484557158"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6B094A">
        <w:t xml:space="preserve">Table </w:t>
      </w:r>
      <w:r w:rsidR="006B094A">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6C2964" w:rsidP="00C53ADF">
            <w:pPr>
              <w:jc w:val="center"/>
              <w:rPr>
                <w:lang w:val="en-GB"/>
              </w:rPr>
            </w:pPr>
            <m:oMathPara>
              <m:oMath>
                <m:sSup>
                  <m:sSupPr>
                    <m:ctrlPr>
                      <w:ins w:id="321"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6C2964" w:rsidP="00DB11A8">
            <w:pPr>
              <w:jc w:val="center"/>
              <w:rPr>
                <w:lang w:val="en-GB"/>
              </w:rPr>
            </w:pPr>
            <m:oMathPara>
              <m:oMath>
                <m:sSup>
                  <m:sSupPr>
                    <m:ctrlPr>
                      <w:ins w:id="322"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6B094A">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23" w:name="_Ref399842265"/>
      <w:bookmarkStart w:id="324" w:name="_Toc410806018"/>
      <w:r w:rsidRPr="00340FF8">
        <w:rPr>
          <w:rFonts w:cs="Arial"/>
          <w:szCs w:val="26"/>
          <w:lang w:val="en-GB"/>
        </w:rPr>
        <w:t>The 90% principle</w:t>
      </w:r>
      <w:bookmarkEnd w:id="115"/>
      <w:bookmarkEnd w:id="309"/>
      <w:bookmarkEnd w:id="323"/>
      <w:bookmarkEnd w:id="324"/>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6B094A">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25" w:name="_Benchmarking_report"/>
      <w:bookmarkStart w:id="326" w:name="_Ref341164505"/>
      <w:bookmarkStart w:id="327" w:name="_Ref341164664"/>
      <w:bookmarkStart w:id="328" w:name="_Toc410806019"/>
      <w:bookmarkEnd w:id="325"/>
      <w:r>
        <w:rPr>
          <w:lang w:val="en-GB"/>
        </w:rPr>
        <w:t>Benchmarking report</w:t>
      </w:r>
      <w:bookmarkEnd w:id="326"/>
      <w:bookmarkEnd w:id="327"/>
      <w:bookmarkEnd w:id="328"/>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29" w:name="_Toc339200546"/>
      <w:bookmarkStart w:id="330" w:name="_Toc339200681"/>
      <w:bookmarkStart w:id="331" w:name="_Toc339200803"/>
      <w:bookmarkStart w:id="332" w:name="_Toc339200957"/>
      <w:bookmarkStart w:id="333" w:name="_Toc339201044"/>
      <w:bookmarkStart w:id="334" w:name="_Toc339201105"/>
      <w:bookmarkStart w:id="335" w:name="_Toc339201148"/>
      <w:bookmarkStart w:id="336" w:name="_Toc339201356"/>
      <w:bookmarkStart w:id="337" w:name="_Toc339201465"/>
      <w:bookmarkStart w:id="338" w:name="_Toc339201548"/>
      <w:bookmarkStart w:id="339" w:name="_Toc339300724"/>
      <w:bookmarkStart w:id="340" w:name="_Toc339301741"/>
      <w:bookmarkStart w:id="341" w:name="_Toc339302990"/>
      <w:bookmarkStart w:id="342" w:name="_Toc339307726"/>
      <w:bookmarkStart w:id="343" w:name="_Toc339311296"/>
      <w:bookmarkStart w:id="344" w:name="_Toc339314954"/>
      <w:bookmarkStart w:id="345" w:name="_Toc339315115"/>
      <w:bookmarkStart w:id="346" w:name="_Toc339315239"/>
      <w:bookmarkStart w:id="347" w:name="_Toc339610906"/>
      <w:bookmarkStart w:id="348" w:name="_Toc339611431"/>
      <w:bookmarkStart w:id="349" w:name="_Toc340147705"/>
      <w:bookmarkStart w:id="350" w:name="_Toc340163121"/>
      <w:bookmarkStart w:id="351" w:name="_Toc341429582"/>
      <w:bookmarkStart w:id="352" w:name="_Toc342032161"/>
      <w:bookmarkStart w:id="353" w:name="_Toc342032224"/>
      <w:bookmarkStart w:id="354" w:name="_Toc372900675"/>
      <w:bookmarkStart w:id="355" w:name="_Toc372901676"/>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690A5A" w:rsidRPr="00340FF8" w:rsidRDefault="00690A5A" w:rsidP="00DA4871">
      <w:pPr>
        <w:pStyle w:val="Heading3"/>
        <w:numPr>
          <w:ilvl w:val="1"/>
          <w:numId w:val="32"/>
        </w:numPr>
        <w:rPr>
          <w:rFonts w:cs="Arial"/>
          <w:szCs w:val="26"/>
          <w:lang w:val="en-GB"/>
        </w:rPr>
      </w:pPr>
      <w:bookmarkStart w:id="356" w:name="_Ref392507105"/>
      <w:bookmarkStart w:id="357" w:name="_Ref392507134"/>
      <w:bookmarkStart w:id="358" w:name="_Ref392507245"/>
      <w:bookmarkStart w:id="359" w:name="_Toc410806020"/>
      <w:r w:rsidRPr="00340FF8">
        <w:rPr>
          <w:rFonts w:cs="Arial"/>
          <w:szCs w:val="26"/>
          <w:lang w:val="en-GB"/>
        </w:rPr>
        <w:t>Hourly frequency</w:t>
      </w:r>
      <w:bookmarkEnd w:id="356"/>
      <w:bookmarkEnd w:id="357"/>
      <w:bookmarkEnd w:id="358"/>
      <w:bookmarkEnd w:id="359"/>
    </w:p>
    <w:p w:rsidR="00690A5A" w:rsidRPr="005E15A3" w:rsidRDefault="00690A5A" w:rsidP="005E15A3">
      <w:pPr>
        <w:pStyle w:val="Heading4"/>
        <w:rPr>
          <w:b w:val="0"/>
          <w:i/>
          <w:sz w:val="24"/>
          <w:szCs w:val="24"/>
          <w:u w:val="single"/>
          <w:lang w:val="en-GB"/>
        </w:rPr>
      </w:pPr>
      <w:bookmarkStart w:id="360" w:name="_Target_Diagram_(Fig2"/>
      <w:bookmarkStart w:id="361" w:name="_Target_Diagram_(Fig9"/>
      <w:bookmarkEnd w:id="360"/>
      <w:bookmarkEnd w:id="361"/>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6" type="#_x0000_t75" style="width:78.5pt;height:18pt" o:ole="">
            <v:imagedata r:id="rId99" o:title=""/>
          </v:shape>
          <o:OLEObject Type="Embed" ProgID="Equation.3" ShapeID="_x0000_i1066" DrawAspect="Content" ObjectID="_1484557159"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7" type="#_x0000_t75" style="width:198pt;height:36.5pt" o:ole="">
                  <v:imagedata r:id="rId101" o:title=""/>
                </v:shape>
                <o:OLEObject Type="Embed" ProgID="Equation.3" ShapeID="_x0000_i1067" DrawAspect="Content" ObjectID="_1484557160"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8" type="#_x0000_t75" style="width:49pt;height:13.5pt" o:ole="">
                  <v:imagedata r:id="rId103" o:title=""/>
                </v:shape>
                <o:OLEObject Type="Embed" ProgID="Equation.3" ShapeID="_x0000_i1068" DrawAspect="Content" ObjectID="_1484557161"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9" type="#_x0000_t75" style="width:198pt;height:36.5pt" o:ole="">
                  <v:imagedata r:id="rId101" o:title=""/>
                </v:shape>
                <o:OLEObject Type="Embed" ProgID="Equation.3" ShapeID="_x0000_i1069" DrawAspect="Content" ObjectID="_1484557162"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70" type="#_x0000_t75" style="width:49.5pt;height:13.5pt" o:ole="">
                  <v:imagedata r:id="rId106" o:title=""/>
                </v:shape>
                <o:OLEObject Type="Embed" ProgID="Equation.3" ShapeID="_x0000_i1070" DrawAspect="Content" ObjectID="_1484557163"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1" type="#_x0000_t75" style="width:196pt;height:36.5pt" o:ole="">
                  <v:imagedata r:id="rId108" o:title=""/>
                </v:shape>
                <o:OLEObject Type="Embed" ProgID="Equation.3" ShapeID="_x0000_i1071" DrawAspect="Content" ObjectID="_1484557164"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2" type="#_x0000_t75" style="width:132pt;height:36.5pt" o:ole="">
                  <v:imagedata r:id="rId110" o:title=""/>
                </v:shape>
                <o:OLEObject Type="Embed" ProgID="Equation.3" ShapeID="_x0000_i1072" DrawAspect="Content" ObjectID="_1484557165"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3" type="#_x0000_t75" style="width:196pt;height:36.5pt" o:ole="">
                  <v:imagedata r:id="rId112" o:title=""/>
                </v:shape>
                <o:OLEObject Type="Embed" ProgID="Equation.3" ShapeID="_x0000_i1073" DrawAspect="Content" ObjectID="_1484557166"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4" type="#_x0000_t75" style="width:133.5pt;height:36.5pt" o:ole="">
                  <v:imagedata r:id="rId114" o:title=""/>
                </v:shape>
                <o:OLEObject Type="Embed" ProgID="Equation.3" ShapeID="_x0000_i1074" DrawAspect="Content" ObjectID="_1484557167"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5" type="#_x0000_t75" style="width:380.5pt;height:36.5pt" o:ole="">
            <v:imagedata r:id="rId116" o:title=""/>
          </v:shape>
          <o:OLEObject Type="Embed" ProgID="Equation.3" ShapeID="_x0000_i1075" DrawAspect="Content" ObjectID="_1484557168"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6B094A">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2" w:name="_Summary_Report_(Fig.2"/>
      <w:bookmarkStart w:id="363" w:name="_Summary_Report_(Fig.9"/>
      <w:bookmarkEnd w:id="362"/>
      <w:bookmarkEnd w:id="363"/>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6B094A">
          <w:rPr>
            <w:rStyle w:val="Hyperlink"/>
            <w:lang w:val="en-GB"/>
          </w:rPr>
          <w:t>4.2</w:t>
        </w:r>
        <w:r w:rsidR="00535318">
          <w:rPr>
            <w:rStyle w:val="Hyperlink"/>
            <w:lang w:val="en-GB"/>
          </w:rPr>
          <w:fldChar w:fldCharType="end"/>
        </w:r>
      </w:hyperlink>
      <w:r w:rsidR="005D2891">
        <w:rPr>
          <w:lang w:val="en-GB"/>
        </w:rPr>
        <w:t xml:space="preserve"> and </w:t>
      </w:r>
      <w:bookmarkStart w:id="364"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64"/>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6B094A">
        <w:t xml:space="preserve">Table </w:t>
      </w:r>
      <w:r w:rsidR="006B094A">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65" w:name="_Ref284943671"/>
      <w:bookmarkStart w:id="366"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6B094A">
          <w:rPr>
            <w:noProof/>
          </w:rPr>
          <w:t>9</w:t>
        </w:r>
      </w:fldSimple>
      <w:r>
        <w:t>: Example of benchmarking performance summary report</w:t>
      </w:r>
      <w:bookmarkEnd w:id="365"/>
      <w:bookmarkEnd w:id="366"/>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67" w:name="_Ref392507305"/>
      <w:bookmarkStart w:id="368" w:name="_Toc410806021"/>
      <w:r w:rsidRPr="00340FF8">
        <w:rPr>
          <w:rFonts w:cs="Arial"/>
          <w:szCs w:val="26"/>
          <w:lang w:val="en-GB"/>
        </w:rPr>
        <w:t>Yearly frequency</w:t>
      </w:r>
      <w:bookmarkEnd w:id="367"/>
      <w:bookmarkEnd w:id="368"/>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6B094A">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6" type="#_x0000_t75" style="width:120pt;height:20.5pt" o:ole="">
            <v:imagedata r:id="rId120" o:title=""/>
          </v:shape>
          <o:OLEObject Type="Embed" ProgID="Equation.3" ShapeID="_x0000_i1076" DrawAspect="Content" ObjectID="_1484557169"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69" w:name="_Summary_Report_(Fig.3"/>
      <w:bookmarkEnd w:id="369"/>
      <w:r w:rsidRPr="005E15A3">
        <w:rPr>
          <w:b w:val="0"/>
          <w:i/>
          <w:sz w:val="24"/>
          <w:szCs w:val="24"/>
          <w:u w:val="single"/>
          <w:lang w:val="en-GB"/>
        </w:rPr>
        <w:t>Summary Report</w:t>
      </w:r>
      <w:bookmarkStart w:id="370"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6B094A">
          <w:rPr>
            <w:noProof/>
          </w:rPr>
          <w:t>10</w:t>
        </w:r>
      </w:fldSimple>
      <w:r>
        <w:t>: Example of benchmarking performance summary report</w:t>
      </w:r>
    </w:p>
    <w:p w:rsidR="00690A5A" w:rsidRDefault="00690A5A" w:rsidP="00A94061">
      <w:pPr>
        <w:jc w:val="both"/>
        <w:rPr>
          <w:lang w:val="en-GB"/>
        </w:rPr>
      </w:pPr>
      <w:bookmarkStart w:id="371" w:name="_Toc260223041"/>
      <w:bookmarkStart w:id="372" w:name="_Ref260218530"/>
      <w:bookmarkEnd w:id="370"/>
      <w:bookmarkEnd w:id="371"/>
    </w:p>
    <w:p w:rsidR="00D73504" w:rsidRDefault="00D73504">
      <w:pPr>
        <w:rPr>
          <w:rFonts w:ascii="Arial" w:hAnsi="Arial"/>
          <w:b/>
          <w:i/>
          <w:sz w:val="28"/>
          <w:szCs w:val="20"/>
          <w:lang w:val="en-GB"/>
        </w:rPr>
      </w:pPr>
      <w:bookmarkStart w:id="373" w:name="_Toc254183892"/>
      <w:bookmarkStart w:id="374" w:name="_Toc254184052"/>
      <w:bookmarkStart w:id="375" w:name="_Toc260399918"/>
      <w:bookmarkStart w:id="376" w:name="_Toc284940312"/>
      <w:bookmarkEnd w:id="372"/>
      <w:r>
        <w:rPr>
          <w:lang w:val="en-GB"/>
        </w:rPr>
        <w:br w:type="page"/>
      </w:r>
    </w:p>
    <w:p w:rsidR="00690A5A" w:rsidRPr="0057639D" w:rsidRDefault="00690A5A" w:rsidP="00DA4871">
      <w:pPr>
        <w:pStyle w:val="Heading2"/>
        <w:numPr>
          <w:ilvl w:val="0"/>
          <w:numId w:val="32"/>
        </w:numPr>
        <w:jc w:val="both"/>
        <w:rPr>
          <w:lang w:val="en-GB"/>
        </w:rPr>
      </w:pPr>
      <w:bookmarkStart w:id="377" w:name="_Toc410806022"/>
      <w:r w:rsidRPr="0057639D">
        <w:rPr>
          <w:lang w:val="en-GB"/>
        </w:rPr>
        <w:lastRenderedPageBreak/>
        <w:t>References</w:t>
      </w:r>
      <w:bookmarkEnd w:id="373"/>
      <w:bookmarkEnd w:id="374"/>
      <w:bookmarkEnd w:id="375"/>
      <w:bookmarkEnd w:id="376"/>
      <w:bookmarkEnd w:id="377"/>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78" w:name="_Toc254183893"/>
      <w:bookmarkStart w:id="379"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0" w:name="_User’s_Guide"/>
      <w:bookmarkStart w:id="381" w:name="UsersGuide"/>
      <w:bookmarkStart w:id="382" w:name="_Ref284330723"/>
      <w:bookmarkStart w:id="383" w:name="_Ref284330786"/>
      <w:bookmarkStart w:id="384" w:name="_Toc284940313"/>
      <w:bookmarkStart w:id="385" w:name="_Toc410806023"/>
      <w:bookmarkEnd w:id="380"/>
      <w:bookmarkEnd w:id="381"/>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2"/>
      <w:bookmarkEnd w:id="383"/>
      <w:bookmarkEnd w:id="384"/>
      <w:bookmarkEnd w:id="385"/>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86" w:name="_Toc284940314"/>
      <w:r>
        <w:rPr>
          <w:rFonts w:ascii="Times New Roman" w:hAnsi="Times New Roman"/>
          <w:lang w:val="en-GB"/>
        </w:rPr>
        <w:br w:type="page"/>
      </w:r>
      <w:bookmarkStart w:id="387" w:name="_Toc410806024"/>
      <w:r w:rsidR="00A96179">
        <w:rPr>
          <w:lang w:val="en-GB"/>
        </w:rPr>
        <w:lastRenderedPageBreak/>
        <w:t>What’s new</w:t>
      </w:r>
      <w:bookmarkEnd w:id="387"/>
    </w:p>
    <w:p w:rsidR="00081EDE" w:rsidRPr="00081EDE" w:rsidRDefault="0075197E" w:rsidP="00081EDE">
      <w:pPr>
        <w:pStyle w:val="Heading3"/>
        <w:numPr>
          <w:ilvl w:val="1"/>
          <w:numId w:val="24"/>
        </w:numPr>
        <w:rPr>
          <w:lang w:val="en-GB"/>
        </w:rPr>
      </w:pPr>
      <w:bookmarkStart w:id="388" w:name="_Toc410806025"/>
      <w:r>
        <w:rPr>
          <w:lang w:val="en-GB"/>
        </w:rPr>
        <w:t xml:space="preserve">From version 4.0 </w:t>
      </w:r>
      <w:r w:rsidR="00081EDE">
        <w:rPr>
          <w:lang w:val="en-GB"/>
        </w:rPr>
        <w:t>to 5.0</w:t>
      </w:r>
      <w:bookmarkEnd w:id="388"/>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6C2964" w:rsidRPr="006C2964" w:rsidRDefault="006C2964" w:rsidP="006C2964">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w:t>
      </w:r>
    </w:p>
    <w:p w:rsidR="0075197E" w:rsidRDefault="006C2964" w:rsidP="0075197E">
      <w:pPr>
        <w:pStyle w:val="ListParagraph"/>
        <w:numPr>
          <w:ilvl w:val="0"/>
          <w:numId w:val="12"/>
        </w:numPr>
        <w:rPr>
          <w:lang w:val="en-GB"/>
        </w:rPr>
      </w:pPr>
      <w:r>
        <w:rPr>
          <w:lang w:val="en-GB"/>
        </w:rPr>
        <w:t>Monitoring data in “</w:t>
      </w:r>
      <w:proofErr w:type="spellStart"/>
      <w:r>
        <w:rPr>
          <w:lang w:val="en-GB"/>
        </w:rPr>
        <w:t>csv</w:t>
      </w:r>
      <w:proofErr w:type="spellEnd"/>
      <w:r>
        <w:rPr>
          <w:lang w:val="en-GB"/>
        </w:rPr>
        <w:t>” format will be automatically converted into “</w:t>
      </w:r>
      <w:proofErr w:type="spellStart"/>
      <w:r>
        <w:rPr>
          <w:lang w:val="en-GB"/>
        </w:rPr>
        <w:t>netcdf</w:t>
      </w:r>
      <w:proofErr w:type="spellEnd"/>
      <w:r>
        <w:rPr>
          <w:lang w:val="en-GB"/>
        </w:rPr>
        <w:t>” format at first use to save time in future applications.</w:t>
      </w:r>
    </w:p>
    <w:p w:rsidR="006C2964" w:rsidRPr="006C2964" w:rsidRDefault="006C2964" w:rsidP="006C2964">
      <w:pPr>
        <w:pStyle w:val="ListParagraph"/>
        <w:numPr>
          <w:ilvl w:val="0"/>
          <w:numId w:val="12"/>
        </w:numPr>
        <w:rPr>
          <w:lang w:val="en-GB"/>
        </w:rPr>
      </w:pPr>
      <w:r>
        <w:rPr>
          <w:lang w:val="en-GB"/>
        </w:rPr>
        <w:t>Modelling data entered in “</w:t>
      </w:r>
      <w:proofErr w:type="spellStart"/>
      <w:r>
        <w:rPr>
          <w:lang w:val="en-GB"/>
        </w:rPr>
        <w:t>csv</w:t>
      </w:r>
      <w:proofErr w:type="spellEnd"/>
      <w:r>
        <w:rPr>
          <w:lang w:val="en-GB"/>
        </w:rPr>
        <w:t xml:space="preserve">” format will </w:t>
      </w:r>
      <w:r w:rsidR="0016630F">
        <w:rPr>
          <w:lang w:val="en-GB"/>
        </w:rPr>
        <w:t>automatically</w:t>
      </w:r>
      <w:r>
        <w:rPr>
          <w:lang w:val="en-GB"/>
        </w:rPr>
        <w:t xml:space="preserve"> be converted in “</w:t>
      </w:r>
      <w:proofErr w:type="spellStart"/>
      <w:r>
        <w:rPr>
          <w:lang w:val="en-GB"/>
        </w:rPr>
        <w:t>netcdf</w:t>
      </w:r>
      <w:proofErr w:type="spellEnd"/>
      <w:r>
        <w:rPr>
          <w:lang w:val="en-GB"/>
        </w:rPr>
        <w:t>” format at first use.</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16630F" w:rsidRDefault="0016630F" w:rsidP="0075197E">
      <w:pPr>
        <w:pStyle w:val="ListParagraph"/>
        <w:numPr>
          <w:ilvl w:val="0"/>
          <w:numId w:val="12"/>
        </w:numPr>
        <w:rPr>
          <w:lang w:val="en-GB"/>
        </w:rPr>
      </w:pPr>
      <w:r>
        <w:rPr>
          <w:lang w:val="en-GB"/>
        </w:rPr>
        <w:t>The design of the postscript Benchmarking report has been improved.</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Monitoring data can be formatted in one single “</w:t>
      </w:r>
      <w:proofErr w:type="spellStart"/>
      <w:r>
        <w:rPr>
          <w:lang w:val="en-GB"/>
        </w:rPr>
        <w:t>csv</w:t>
      </w:r>
      <w:proofErr w:type="spellEnd"/>
      <w:r>
        <w:rPr>
          <w:lang w:val="en-GB"/>
        </w:rPr>
        <w:t>” file</w:t>
      </w:r>
    </w:p>
    <w:p w:rsidR="00A96179" w:rsidRPr="00A96179" w:rsidRDefault="00A96179" w:rsidP="00DA4871">
      <w:pPr>
        <w:pStyle w:val="Heading3"/>
        <w:numPr>
          <w:ilvl w:val="1"/>
          <w:numId w:val="24"/>
        </w:numPr>
        <w:rPr>
          <w:lang w:val="en-GB"/>
        </w:rPr>
      </w:pPr>
      <w:bookmarkStart w:id="389" w:name="_Toc410806026"/>
      <w:r>
        <w:rPr>
          <w:lang w:val="en-GB"/>
        </w:rPr>
        <w:t>From version 3.4 to 4.0</w:t>
      </w:r>
      <w:bookmarkEnd w:id="389"/>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0" w:name="_Installation_and_running"/>
      <w:bookmarkStart w:id="391" w:name="_Toc410806027"/>
      <w:bookmarkEnd w:id="386"/>
      <w:bookmarkEnd w:id="390"/>
      <w:r>
        <w:rPr>
          <w:lang w:val="en-GB"/>
        </w:rPr>
        <w:t>I</w:t>
      </w:r>
      <w:r w:rsidRPr="00C514F4">
        <w:rPr>
          <w:lang w:val="en-GB"/>
        </w:rPr>
        <w:t>nstallation and running step</w:t>
      </w:r>
      <w:r>
        <w:rPr>
          <w:lang w:val="en-GB"/>
        </w:rPr>
        <w:t>s</w:t>
      </w:r>
      <w:bookmarkEnd w:id="391"/>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w:t>
      </w:r>
      <w:proofErr w:type="spellStart"/>
      <w:r>
        <w:t>Mydata</w:t>
      </w:r>
      <w:proofErr w:type="spellEnd"/>
      <w:r>
        <w:t>”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w:t>
      </w:r>
      <w:r>
        <w:rPr>
          <w:b/>
          <w:bCs/>
          <w:u w:val="single"/>
          <w:lang w:val="en-GB"/>
        </w:rPr>
        <w:t>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w:t>
      </w:r>
      <w:proofErr w:type="spellStart"/>
      <w:r w:rsidR="005F5BE4" w:rsidRPr="005F5BE4">
        <w:t>DeltaTool</w:t>
      </w:r>
      <w:proofErr w:type="spellEnd"/>
      <w:r w:rsidR="005F5BE4">
        <w:t>, referred in the following as $home$</w:t>
      </w:r>
      <w:r w:rsidR="005F5BE4" w:rsidRPr="005F5BE4">
        <w:t>)</w:t>
      </w:r>
      <w:r w:rsidRPr="005F5BE4">
        <w:t xml:space="preserve">. 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w:t>
      </w:r>
      <w:proofErr w:type="gramStart"/>
      <w:r w:rsidRPr="005F5BE4">
        <w:t>You</w:t>
      </w:r>
      <w:proofErr w:type="gramEnd"/>
      <w:r w:rsidRPr="005F5BE4">
        <w:t xml:space="preserve">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16630F">
      <w:pPr>
        <w:pStyle w:val="NormalWeb"/>
        <w:numPr>
          <w:ilvl w:val="1"/>
          <w:numId w:val="37"/>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t>
      </w:r>
      <w:r>
        <w:t xml:space="preserve">(Word, </w:t>
      </w:r>
      <w:proofErr w:type="spellStart"/>
      <w:r>
        <w:t>pdf</w:t>
      </w:r>
      <w:proofErr w:type="spellEnd"/>
      <w:r>
        <w:t xml:space="preserve"> reader…)</w:t>
      </w:r>
      <w:r>
        <w:t>.</w:t>
      </w:r>
      <w:bookmarkStart w:id="392" w:name="_GoBack"/>
      <w:bookmarkEnd w:id="392"/>
      <w:r>
        <w:t xml:space="preserve"> </w:t>
      </w:r>
    </w:p>
    <w:p w:rsidR="0016630F" w:rsidRPr="00925C92" w:rsidRDefault="005F5BE4" w:rsidP="0016630F">
      <w:pPr>
        <w:pStyle w:val="NormalWeb"/>
        <w:ind w:left="360"/>
      </w:pPr>
      <w:r>
        <w:t>T</w:t>
      </w:r>
      <w:r w:rsidR="0016630F" w:rsidRPr="005F5BE4">
        <w:t xml:space="preserve">he user’s guide </w:t>
      </w:r>
      <w:r>
        <w:t>is available in the help sub-directory</w:t>
      </w:r>
    </w:p>
    <w:p w:rsidR="00690A5A" w:rsidRDefault="00690A5A" w:rsidP="00DA4871">
      <w:pPr>
        <w:pStyle w:val="Heading2"/>
        <w:numPr>
          <w:ilvl w:val="0"/>
          <w:numId w:val="24"/>
        </w:numPr>
        <w:rPr>
          <w:lang w:val="en-GB"/>
        </w:rPr>
      </w:pPr>
      <w:bookmarkStart w:id="393" w:name="_Preparation_of_input"/>
      <w:bookmarkStart w:id="394" w:name="_Toc284940315"/>
      <w:bookmarkStart w:id="395" w:name="_Toc410806028"/>
      <w:bookmarkEnd w:id="393"/>
      <w:r w:rsidRPr="00C514F4">
        <w:rPr>
          <w:lang w:val="en-GB"/>
        </w:rPr>
        <w:t>Preparation of input fil</w:t>
      </w:r>
      <w:r>
        <w:rPr>
          <w:lang w:val="en-GB"/>
        </w:rPr>
        <w:t>es</w:t>
      </w:r>
      <w:bookmarkEnd w:id="395"/>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6B094A">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6B094A">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fldChar w:fldCharType="begin"/>
      </w:r>
      <w:r>
        <w:instrText xml:space="preserve"> HYPERLINK  \l "_Managing_multiple_datasets:_1" </w:instrText>
      </w:r>
      <w:r>
        <w:fldChar w:fldCharType="separate"/>
      </w:r>
      <w:r w:rsidRPr="00925C92">
        <w:rPr>
          <w:rStyle w:val="Hyperlink"/>
        </w:rPr>
        <w:t>MyDeltaInput</w:t>
      </w:r>
      <w:proofErr w:type="spellEnd"/>
      <w: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396" w:name="_Init.ini"/>
      <w:bookmarkStart w:id="397" w:name="_Toc410806029"/>
      <w:bookmarkEnd w:id="396"/>
      <w:r>
        <w:rPr>
          <w:lang w:val="en-GB"/>
        </w:rPr>
        <w:t>Init.ini</w:t>
      </w:r>
      <w:bookmarkEnd w:id="397"/>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EE14DD">
        <w:rPr>
          <w:lang w:val="en-GB"/>
        </w:rPr>
        <w:lastRenderedPageBreak/>
        <w:t>menu (</w:t>
      </w:r>
      <w:r w:rsidR="00EE14DD" w:rsidRPr="00EE14DD">
        <w:rPr>
          <w:highlight w:val="yellow"/>
          <w:lang w:val="en-GB"/>
        </w:rPr>
        <w:t>Find external application paths</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EE14DD"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98" w:name="_Startup.ini"/>
      <w:bookmarkStart w:id="399" w:name="_Ref341968215"/>
      <w:bookmarkStart w:id="400" w:name="_Ref341969374"/>
      <w:bookmarkStart w:id="401" w:name="_Toc410806030"/>
      <w:bookmarkEnd w:id="398"/>
      <w:r>
        <w:rPr>
          <w:lang w:val="en-GB"/>
        </w:rPr>
        <w:t>Startup.ini</w:t>
      </w:r>
      <w:bookmarkEnd w:id="399"/>
      <w:bookmarkEnd w:id="400"/>
      <w:bookmarkEnd w:id="401"/>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6B094A">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w:t>
      </w:r>
      <w:proofErr w:type="spellStart"/>
      <w:r w:rsidR="00690A5A" w:rsidRPr="00451738">
        <w:t>STAT_type</w:t>
      </w:r>
      <w:proofErr w:type="spellEnd"/>
      <w:r w:rsidR="00690A5A" w:rsidRPr="00451738">
        <w:t xml:space="preserve">, </w:t>
      </w:r>
      <w:proofErr w:type="spellStart"/>
      <w:r w:rsidR="00690A5A" w:rsidRPr="00451738">
        <w:t>Area_Type</w:t>
      </w:r>
      <w:proofErr w:type="spellEnd"/>
      <w:r w:rsidR="00690A5A" w:rsidRPr="00451738">
        <w:t xml:space="preserv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2" w:name="_Toc410806031"/>
      <w:r w:rsidRPr="009C43D7">
        <w:rPr>
          <w:lang w:val="en-GB"/>
        </w:rPr>
        <w:t>Observation file</w:t>
      </w:r>
      <w:bookmarkEnd w:id="402"/>
    </w:p>
    <w:p w:rsidR="00690A5A" w:rsidRPr="00340FF8" w:rsidRDefault="00690A5A" w:rsidP="00DA4871">
      <w:pPr>
        <w:pStyle w:val="Heading3"/>
        <w:numPr>
          <w:ilvl w:val="2"/>
          <w:numId w:val="24"/>
        </w:numPr>
        <w:rPr>
          <w:sz w:val="24"/>
          <w:szCs w:val="24"/>
          <w:lang w:val="en-GB"/>
        </w:rPr>
      </w:pPr>
      <w:bookmarkStart w:id="403" w:name="_Toc410806032"/>
      <w:r w:rsidRPr="00340FF8">
        <w:rPr>
          <w:sz w:val="24"/>
          <w:szCs w:val="24"/>
          <w:lang w:val="en-GB"/>
        </w:rPr>
        <w:t>Hourly Frequency</w:t>
      </w:r>
      <w:bookmarkEnd w:id="403"/>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690A5A" w:rsidRDefault="00690A5A" w:rsidP="00920A94"/>
    <w:p w:rsidR="000A1691" w:rsidRPr="00920A94"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p>
    <w:p w:rsidR="00690A5A" w:rsidRPr="00340FF8" w:rsidRDefault="00690A5A" w:rsidP="00DA4871">
      <w:pPr>
        <w:pStyle w:val="Heading3"/>
        <w:numPr>
          <w:ilvl w:val="2"/>
          <w:numId w:val="24"/>
        </w:numPr>
        <w:rPr>
          <w:sz w:val="24"/>
          <w:szCs w:val="24"/>
          <w:lang w:val="en-GB"/>
        </w:rPr>
      </w:pPr>
      <w:bookmarkStart w:id="404" w:name="_Toc410806033"/>
      <w:r w:rsidRPr="00340FF8">
        <w:rPr>
          <w:sz w:val="24"/>
          <w:szCs w:val="24"/>
          <w:lang w:val="en-GB"/>
        </w:rPr>
        <w:t>Yearly Frequency</w:t>
      </w:r>
      <w:bookmarkEnd w:id="404"/>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6B094A">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This</w:t>
      </w:r>
      <w:r>
        <w:t xml:space="preserve"> </w:t>
      </w:r>
      <w:r>
        <w:t>“</w:t>
      </w:r>
      <w:proofErr w:type="spellStart"/>
      <w:r>
        <w:t>csv</w:t>
      </w:r>
      <w:proofErr w:type="spellEnd"/>
      <w:r>
        <w:t xml:space="preserve">” </w:t>
      </w:r>
      <w:r>
        <w:t xml:space="preserve">format should be identical to the one specified for </w:t>
      </w:r>
      <w:hyperlink w:anchor="_Yearly_Frequency" w:history="1">
        <w:r w:rsidRPr="001532A5">
          <w:rPr>
            <w:rStyle w:val="Hyperlink"/>
          </w:rPr>
          <w:t>yearly modeling result data</w:t>
        </w:r>
      </w:hyperlink>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405" w:name="_Toc410806034"/>
      <w:r>
        <w:rPr>
          <w:lang w:val="en-GB"/>
        </w:rPr>
        <w:t>Model file</w:t>
      </w:r>
      <w:bookmarkEnd w:id="405"/>
    </w:p>
    <w:p w:rsidR="00690A5A" w:rsidRPr="00340FF8" w:rsidRDefault="00690A5A" w:rsidP="00DA4871">
      <w:pPr>
        <w:pStyle w:val="Heading3"/>
        <w:numPr>
          <w:ilvl w:val="2"/>
          <w:numId w:val="24"/>
        </w:numPr>
        <w:rPr>
          <w:sz w:val="24"/>
          <w:szCs w:val="24"/>
          <w:lang w:val="en-GB"/>
        </w:rPr>
      </w:pPr>
      <w:bookmarkStart w:id="406" w:name="_Toc410806035"/>
      <w:bookmarkStart w:id="407" w:name="_Hourly_Frequency"/>
      <w:bookmarkEnd w:id="407"/>
      <w:r w:rsidRPr="00340FF8">
        <w:rPr>
          <w:sz w:val="24"/>
          <w:szCs w:val="24"/>
          <w:lang w:val="en-GB"/>
        </w:rPr>
        <w:t>Hourly Frequency</w:t>
      </w:r>
      <w:bookmarkEnd w:id="406"/>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EA761F">
        <w:t xml:space="preserve"> </w:t>
      </w:r>
      <w:hyperlink w:anchor="_CSV_to_NetCDF" w:history="1">
        <w:r w:rsidR="00EA761F" w:rsidRPr="00356A32">
          <w:rPr>
            <w:rStyle w:val="Hyperlink"/>
          </w:rPr>
          <w:t>utility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proofErr w:type="spellStart"/>
      <w:proofErr w:type="gramStart"/>
      <w:r w:rsidRPr="000B012E">
        <w:rPr>
          <w:rFonts w:ascii="Courier New" w:hAnsi="Courier New" w:cs="Courier New"/>
          <w:sz w:val="20"/>
          <w:szCs w:val="20"/>
        </w:rPr>
        <w:t>netcdf</w:t>
      </w:r>
      <w:proofErr w:type="spellEnd"/>
      <w:proofErr w:type="gramEnd"/>
      <w:r w:rsidRPr="000B012E">
        <w:rPr>
          <w:rFonts w:ascii="Courier New" w:hAnsi="Courier New" w:cs="Courier New"/>
          <w:sz w:val="20"/>
          <w:szCs w:val="20"/>
        </w:rPr>
        <w:t xml:space="preserve"> 2008_WRFCHIM_TIME.cdf {</w:t>
      </w:r>
    </w:p>
    <w:p w:rsidR="00690A5A" w:rsidRPr="006C2964" w:rsidRDefault="00690A5A" w:rsidP="004D2DFE">
      <w:pPr>
        <w:rPr>
          <w:rFonts w:ascii="Courier New" w:hAnsi="Courier New" w:cs="Courier New"/>
          <w:sz w:val="20"/>
          <w:szCs w:val="20"/>
          <w:lang w:val="fr-FR"/>
        </w:rPr>
      </w:pPr>
      <w:proofErr w:type="gramStart"/>
      <w:r w:rsidRPr="006C2964">
        <w:rPr>
          <w:rFonts w:ascii="Courier New" w:hAnsi="Courier New" w:cs="Courier New"/>
          <w:sz w:val="20"/>
          <w:szCs w:val="20"/>
          <w:lang w:val="fr-FR"/>
        </w:rPr>
        <w:t>dimensions</w:t>
      </w:r>
      <w:proofErr w:type="gramEnd"/>
      <w:r w:rsidRPr="006C2964">
        <w:rPr>
          <w:rFonts w:ascii="Courier New" w:hAnsi="Courier New" w:cs="Courier New"/>
          <w:sz w:val="20"/>
          <w:szCs w:val="20"/>
          <w:lang w:val="fr-FR"/>
        </w:rPr>
        <w:t>:</w:t>
      </w:r>
    </w:p>
    <w:p w:rsidR="00690A5A" w:rsidRPr="00970BB8" w:rsidRDefault="00690A5A" w:rsidP="004D2DFE">
      <w:pPr>
        <w:rPr>
          <w:rFonts w:ascii="Courier New" w:hAnsi="Courier New" w:cs="Courier New"/>
          <w:sz w:val="20"/>
          <w:szCs w:val="20"/>
          <w:lang w:val="fr-FR"/>
        </w:rPr>
      </w:pPr>
      <w:r w:rsidRPr="006C2964">
        <w:rPr>
          <w:rFonts w:ascii="Courier New" w:hAnsi="Courier New" w:cs="Courier New"/>
          <w:sz w:val="20"/>
          <w:szCs w:val="20"/>
          <w:lang w:val="fr-FR"/>
        </w:rPr>
        <w:t xml:space="preserve">  </w:t>
      </w:r>
      <w:r w:rsidRPr="00970BB8">
        <w:rPr>
          <w:rFonts w:ascii="Courier New" w:hAnsi="Courier New" w:cs="Courier New"/>
          <w:sz w:val="20"/>
          <w:szCs w:val="20"/>
          <w:lang w:val="fr-FR"/>
        </w:rPr>
        <w:t>T = 8760 ;</w:t>
      </w:r>
    </w:p>
    <w:p w:rsidR="00690A5A" w:rsidRPr="006B094A" w:rsidRDefault="00690A5A" w:rsidP="004D2DFE">
      <w:pPr>
        <w:rPr>
          <w:rFonts w:ascii="Courier New" w:hAnsi="Courier New" w:cs="Courier New"/>
          <w:sz w:val="20"/>
          <w:szCs w:val="20"/>
          <w:lang w:val="fr-FR"/>
        </w:rPr>
      </w:pPr>
      <w:proofErr w:type="gramStart"/>
      <w:r w:rsidRPr="006B094A">
        <w:rPr>
          <w:rFonts w:ascii="Courier New" w:hAnsi="Courier New" w:cs="Courier New"/>
          <w:sz w:val="20"/>
          <w:szCs w:val="20"/>
          <w:lang w:val="fr-FR"/>
        </w:rPr>
        <w:t>variables</w:t>
      </w:r>
      <w:proofErr w:type="gramEnd"/>
      <w:r w:rsidRPr="006B094A">
        <w:rPr>
          <w:rFonts w:ascii="Courier New" w:hAnsi="Courier New" w:cs="Courier New"/>
          <w:sz w:val="20"/>
          <w:szCs w:val="20"/>
          <w:lang w:val="fr-FR"/>
        </w:rPr>
        <w:t>:</w:t>
      </w:r>
    </w:p>
    <w:p w:rsidR="00690A5A" w:rsidRPr="006B094A" w:rsidRDefault="00690A5A" w:rsidP="004D2DFE">
      <w:pPr>
        <w:rPr>
          <w:rFonts w:ascii="Courier New" w:hAnsi="Courier New" w:cs="Courier New"/>
          <w:sz w:val="20"/>
          <w:szCs w:val="20"/>
          <w:lang w:val="fr-FR"/>
        </w:rPr>
      </w:pPr>
      <w:r w:rsidRPr="006B094A">
        <w:rPr>
          <w:rFonts w:ascii="Courier New" w:hAnsi="Courier New" w:cs="Courier New"/>
          <w:sz w:val="20"/>
          <w:szCs w:val="20"/>
          <w:lang w:val="fr-FR"/>
        </w:rPr>
        <w:t xml:space="preserve">  </w:t>
      </w:r>
      <w:proofErr w:type="spellStart"/>
      <w:proofErr w:type="gramStart"/>
      <w:r w:rsidRPr="006B094A">
        <w:rPr>
          <w:rFonts w:ascii="Courier New" w:hAnsi="Courier New" w:cs="Courier New"/>
          <w:sz w:val="20"/>
          <w:szCs w:val="20"/>
          <w:lang w:val="fr-FR"/>
        </w:rPr>
        <w:t>float</w:t>
      </w:r>
      <w:proofErr w:type="spellEnd"/>
      <w:proofErr w:type="gramEnd"/>
      <w:r w:rsidRPr="006B094A">
        <w:rPr>
          <w:rFonts w:ascii="Courier New" w:hAnsi="Courier New" w:cs="Courier New"/>
          <w:sz w:val="20"/>
          <w:szCs w:val="20"/>
          <w:lang w:val="fr-FR"/>
        </w:rPr>
        <w:t xml:space="preserve"> station0_CO2(T);</w:t>
      </w:r>
    </w:p>
    <w:p w:rsidR="00690A5A" w:rsidRPr="005E7621" w:rsidRDefault="00690A5A" w:rsidP="004D2DFE">
      <w:pPr>
        <w:rPr>
          <w:rFonts w:ascii="Courier New" w:hAnsi="Courier New" w:cs="Courier New"/>
          <w:sz w:val="20"/>
          <w:szCs w:val="20"/>
        </w:rPr>
      </w:pPr>
      <w:r w:rsidRPr="006B094A">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lastRenderedPageBreak/>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w:t>
      </w:r>
      <w:r>
        <w:lastRenderedPageBreak/>
        <w:t xml:space="preserve">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6C2964" w:rsidRDefault="00690A5A" w:rsidP="005E7621">
      <w:pPr>
        <w:rPr>
          <w:rFonts w:ascii="Courier New" w:hAnsi="Courier New" w:cs="Courier New"/>
          <w:sz w:val="20"/>
          <w:szCs w:val="20"/>
          <w:lang w:val="fr-FR"/>
        </w:rPr>
      </w:pPr>
      <w:proofErr w:type="gramStart"/>
      <w:r w:rsidRPr="006C2964">
        <w:rPr>
          <w:rFonts w:ascii="Courier New" w:hAnsi="Courier New" w:cs="Courier New"/>
          <w:sz w:val="20"/>
          <w:szCs w:val="20"/>
          <w:lang w:val="fr-FR"/>
        </w:rPr>
        <w:t>dimensions</w:t>
      </w:r>
      <w:proofErr w:type="gramEnd"/>
      <w:r w:rsidRPr="006C2964">
        <w:rPr>
          <w:rFonts w:ascii="Courier New" w:hAnsi="Courier New" w:cs="Courier New"/>
          <w:sz w:val="20"/>
          <w:szCs w:val="20"/>
          <w:lang w:val="fr-FR"/>
        </w:rPr>
        <w:t>:</w:t>
      </w:r>
    </w:p>
    <w:p w:rsidR="00690A5A" w:rsidRPr="006B094A" w:rsidRDefault="00690A5A" w:rsidP="005E7621">
      <w:pPr>
        <w:rPr>
          <w:rFonts w:ascii="Courier New" w:hAnsi="Courier New" w:cs="Courier New"/>
          <w:sz w:val="20"/>
          <w:szCs w:val="20"/>
          <w:lang w:val="fr-FR"/>
        </w:rPr>
      </w:pPr>
      <w:r w:rsidRPr="006C2964">
        <w:rPr>
          <w:rFonts w:ascii="Courier New" w:hAnsi="Courier New" w:cs="Courier New"/>
          <w:sz w:val="20"/>
          <w:szCs w:val="20"/>
          <w:lang w:val="fr-FR"/>
        </w:rPr>
        <w:t xml:space="preserve">  </w:t>
      </w:r>
      <w:r w:rsidRPr="006B094A">
        <w:rPr>
          <w:rFonts w:ascii="Courier New" w:hAnsi="Courier New" w:cs="Courier New"/>
          <w:sz w:val="20"/>
          <w:szCs w:val="20"/>
          <w:lang w:val="fr-FR"/>
        </w:rPr>
        <w:t>V = 3 ;</w:t>
      </w:r>
    </w:p>
    <w:p w:rsidR="00690A5A" w:rsidRPr="005E7621" w:rsidRDefault="00690A5A" w:rsidP="005E7621">
      <w:pPr>
        <w:rPr>
          <w:rFonts w:ascii="Courier New" w:hAnsi="Courier New" w:cs="Courier New"/>
          <w:sz w:val="20"/>
          <w:szCs w:val="20"/>
          <w:lang w:val="fr-FR"/>
        </w:rPr>
      </w:pPr>
      <w:r w:rsidRPr="006B094A">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08" w:name="_Toc410806036"/>
      <w:bookmarkStart w:id="409" w:name="_Yearly_Frequency"/>
      <w:bookmarkEnd w:id="409"/>
      <w:r w:rsidRPr="00340FF8">
        <w:rPr>
          <w:sz w:val="24"/>
          <w:szCs w:val="24"/>
          <w:lang w:val="en-GB"/>
        </w:rPr>
        <w:t>Yearly Frequency</w:t>
      </w:r>
      <w:bookmarkEnd w:id="408"/>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lastRenderedPageBreak/>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0" w:name="_Ref342032271"/>
      <w:bookmarkStart w:id="411" w:name="_Toc410806037"/>
      <w:r>
        <w:rPr>
          <w:lang w:val="en-GB"/>
        </w:rPr>
        <w:t xml:space="preserve">Using </w:t>
      </w:r>
      <w:r w:rsidR="00690A5A">
        <w:rPr>
          <w:lang w:val="en-GB"/>
        </w:rPr>
        <w:t xml:space="preserve">DELTA </w:t>
      </w:r>
      <w:r>
        <w:rPr>
          <w:lang w:val="en-GB"/>
        </w:rPr>
        <w:t xml:space="preserve">with </w:t>
      </w:r>
      <w:r w:rsidR="00690A5A">
        <w:rPr>
          <w:lang w:val="en-GB"/>
        </w:rPr>
        <w:t>yearly output</w:t>
      </w:r>
      <w:bookmarkEnd w:id="410"/>
      <w:bookmarkEnd w:id="411"/>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2" w:name="_Managing_multiple_datasets:"/>
      <w:bookmarkEnd w:id="412"/>
    </w:p>
    <w:p w:rsidR="00D84817" w:rsidRDefault="00D84817" w:rsidP="00DA4871">
      <w:pPr>
        <w:pStyle w:val="Heading2"/>
        <w:numPr>
          <w:ilvl w:val="0"/>
          <w:numId w:val="24"/>
        </w:numPr>
        <w:rPr>
          <w:lang w:val="en-GB"/>
        </w:rPr>
      </w:pPr>
      <w:bookmarkStart w:id="413" w:name="_Exploration_mode"/>
      <w:bookmarkStart w:id="414" w:name="_Toc380154447"/>
      <w:bookmarkStart w:id="415" w:name="_Toc284940319"/>
      <w:bookmarkStart w:id="416" w:name="_Toc410806038"/>
      <w:bookmarkEnd w:id="394"/>
      <w:bookmarkEnd w:id="413"/>
      <w:r>
        <w:rPr>
          <w:lang w:val="en-GB"/>
        </w:rPr>
        <w:t>Delta Tool top menu</w:t>
      </w:r>
      <w:bookmarkEnd w:id="414"/>
      <w:bookmarkEnd w:id="416"/>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9256954" wp14:editId="4B467DD4">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lastRenderedPageBreak/>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6B094A">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substantial amount of time but will only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17" w:name="_Ref394573168"/>
      <w:bookmarkStart w:id="418" w:name="_Toc410806039"/>
      <w:r w:rsidRPr="004D2DFE">
        <w:rPr>
          <w:lang w:val="en-GB"/>
        </w:rPr>
        <w:t>Exploration</w:t>
      </w:r>
      <w:r w:rsidRPr="00ED0668">
        <w:rPr>
          <w:rFonts w:ascii="Times New Roman" w:hAnsi="Times New Roman"/>
          <w:lang w:val="en-GB"/>
        </w:rPr>
        <w:t xml:space="preserve"> </w:t>
      </w:r>
      <w:r w:rsidRPr="004D2DFE">
        <w:rPr>
          <w:lang w:val="en-GB"/>
        </w:rPr>
        <w:t>mode</w:t>
      </w:r>
      <w:bookmarkEnd w:id="415"/>
      <w:bookmarkEnd w:id="417"/>
      <w:bookmarkEnd w:id="418"/>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6B094A">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6B094A">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6B094A">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6B094A">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lastRenderedPageBreak/>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6B094A">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19" w:name="_The_data_selection"/>
      <w:bookmarkStart w:id="420" w:name="_Toc284940320"/>
      <w:bookmarkStart w:id="421" w:name="_Ref343511474"/>
      <w:bookmarkStart w:id="422" w:name="_Ref392252552"/>
      <w:bookmarkStart w:id="423" w:name="_Ref392252565"/>
      <w:bookmarkStart w:id="424" w:name="_Ref392252571"/>
      <w:bookmarkStart w:id="425" w:name="_Ref392252790"/>
      <w:bookmarkStart w:id="426" w:name="_Ref394562984"/>
      <w:bookmarkStart w:id="427" w:name="_Ref394573120"/>
      <w:bookmarkStart w:id="428" w:name="_Toc410806040"/>
      <w:bookmarkEnd w:id="419"/>
      <w:r w:rsidRPr="00EE71FC">
        <w:rPr>
          <w:lang w:val="en-GB"/>
        </w:rPr>
        <w:t>The data selection interface</w:t>
      </w:r>
      <w:bookmarkEnd w:id="420"/>
      <w:bookmarkEnd w:id="421"/>
      <w:bookmarkEnd w:id="422"/>
      <w:bookmarkEnd w:id="423"/>
      <w:bookmarkEnd w:id="424"/>
      <w:bookmarkEnd w:id="425"/>
      <w:bookmarkEnd w:id="426"/>
      <w:bookmarkEnd w:id="427"/>
      <w:bookmarkEnd w:id="428"/>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6B094A" w:rsidRPr="00F90CE1">
        <w:rPr>
          <w:lang w:val="it-IT"/>
        </w:rPr>
        <w:t xml:space="preserve">Figure </w:t>
      </w:r>
      <w:r w:rsidR="006B094A">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lastRenderedPageBreak/>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4143C5" w:rsidRDefault="004143C5" w:rsidP="00BD12F6">
      <w:pPr>
        <w:jc w:val="both"/>
        <w:rPr>
          <w:lang w:val="en-GB"/>
        </w:rPr>
      </w:pPr>
    </w:p>
    <w:p w:rsidR="004143C5" w:rsidRPr="004143C5" w:rsidRDefault="004143C5" w:rsidP="00BD12F6">
      <w:pPr>
        <w:jc w:val="both"/>
        <w:rPr>
          <w:highlight w:val="yellow"/>
          <w:lang w:val="en-GB"/>
        </w:rPr>
      </w:pPr>
      <w:r w:rsidRPr="004143C5">
        <w:rPr>
          <w:highlight w:val="yellow"/>
          <w:lang w:val="en-GB"/>
        </w:rPr>
        <w:t>MOD without OBS functionality”</w:t>
      </w:r>
    </w:p>
    <w:p w:rsidR="004143C5" w:rsidRPr="004143C5" w:rsidRDefault="004143C5" w:rsidP="00BD12F6">
      <w:pPr>
        <w:jc w:val="both"/>
        <w:rPr>
          <w:highlight w:val="yellow"/>
          <w:lang w:val="en-GB"/>
        </w:rPr>
      </w:pPr>
    </w:p>
    <w:p w:rsidR="00690A5A" w:rsidRDefault="004143C5" w:rsidP="00BD12F6">
      <w:pPr>
        <w:jc w:val="both"/>
        <w:rPr>
          <w:lang w:val="en-GB"/>
        </w:rPr>
      </w:pPr>
      <w:r w:rsidRPr="004143C5">
        <w:rPr>
          <w:highlight w:val="yellow"/>
          <w:lang w:val="en-GB"/>
        </w:rPr>
        <w:t>Scenarios functionality</w:t>
      </w:r>
      <w:r>
        <w:rPr>
          <w:lang w:val="en-GB"/>
        </w:rPr>
        <w:t>:</w:t>
      </w:r>
      <w:r w:rsidR="00690A5A">
        <w:rPr>
          <w:lang w:val="en-GB"/>
        </w:rPr>
        <w:t xml:space="preserve"> </w:t>
      </w:r>
    </w:p>
    <w:p w:rsidR="00F17452" w:rsidRDefault="00F17452" w:rsidP="00BD12F6">
      <w:pPr>
        <w:jc w:val="both"/>
        <w:rPr>
          <w:lang w:val="en-GB"/>
        </w:rPr>
      </w:pPr>
    </w:p>
    <w:p w:rsidR="00690A5A" w:rsidRDefault="000B6FDA" w:rsidP="00605672">
      <w:pPr>
        <w:keepNext/>
        <w:jc w:val="both"/>
      </w:pPr>
      <w:commentRangeStart w:id="429"/>
      <w:r>
        <w:rPr>
          <w:noProof/>
        </w:rPr>
        <w:lastRenderedPageBreak/>
        <w:drawing>
          <wp:inline distT="0" distB="0" distL="0" distR="0" wp14:anchorId="29F6EBF1" wp14:editId="00C63C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commentRangeEnd w:id="429"/>
      <w:r w:rsidR="004143C5">
        <w:rPr>
          <w:rStyle w:val="CommentReference"/>
          <w:szCs w:val="20"/>
          <w:lang w:eastAsia="bg-BG"/>
        </w:rPr>
        <w:commentReference w:id="429"/>
      </w:r>
    </w:p>
    <w:p w:rsidR="00690A5A" w:rsidRDefault="00690A5A" w:rsidP="00605672">
      <w:pPr>
        <w:pStyle w:val="Caption"/>
        <w:spacing w:before="120"/>
        <w:rPr>
          <w:lang w:val="en-GB"/>
        </w:rPr>
      </w:pPr>
      <w:bookmarkStart w:id="430"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6B094A">
        <w:rPr>
          <w:noProof/>
          <w:lang w:val="it-IT"/>
        </w:rPr>
        <w:t>12</w:t>
      </w:r>
      <w:r w:rsidR="002F574B">
        <w:rPr>
          <w:noProof/>
        </w:rPr>
        <w:fldChar w:fldCharType="end"/>
      </w:r>
      <w:bookmarkEnd w:id="430"/>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1" w:name="_The_analysis_interface"/>
      <w:bookmarkStart w:id="432" w:name="_Toc284940321"/>
      <w:bookmarkStart w:id="433" w:name="_Ref392252801"/>
      <w:bookmarkStart w:id="434" w:name="_Ref394573128"/>
      <w:bookmarkStart w:id="435" w:name="_Toc410806041"/>
      <w:bookmarkEnd w:id="431"/>
      <w:r w:rsidRPr="00EE71FC">
        <w:rPr>
          <w:lang w:val="en-GB"/>
        </w:rPr>
        <w:t>The analysis interface</w:t>
      </w:r>
      <w:bookmarkEnd w:id="432"/>
      <w:bookmarkEnd w:id="433"/>
      <w:bookmarkEnd w:id="434"/>
      <w:bookmarkEnd w:id="435"/>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6B094A">
        <w:t xml:space="preserve">Figure </w:t>
      </w:r>
      <w:r w:rsidR="006B094A">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36" w:name="_Ref284592739"/>
      <w:r>
        <w:t xml:space="preserve">Figure </w:t>
      </w:r>
      <w:fldSimple w:instr=" SEQ Figure \* ARABIC ">
        <w:r w:rsidR="006B094A">
          <w:rPr>
            <w:noProof/>
          </w:rPr>
          <w:t>13</w:t>
        </w:r>
      </w:fldSimple>
      <w:bookmarkEnd w:id="436"/>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37" w:name="_The_main_graphical"/>
      <w:bookmarkStart w:id="438" w:name="_Ref392252774"/>
      <w:bookmarkStart w:id="439" w:name="_Ref392252812"/>
      <w:bookmarkStart w:id="440" w:name="_Toc284940322"/>
      <w:bookmarkStart w:id="441" w:name="_Ref284944740"/>
      <w:bookmarkStart w:id="442" w:name="_Toc410806042"/>
      <w:bookmarkEnd w:id="437"/>
      <w:r w:rsidRPr="00EE71FC">
        <w:rPr>
          <w:lang w:val="en-GB"/>
        </w:rPr>
        <w:lastRenderedPageBreak/>
        <w:t>The main graphical interface</w:t>
      </w:r>
      <w:bookmarkEnd w:id="438"/>
      <w:bookmarkEnd w:id="439"/>
      <w:bookmarkEnd w:id="442"/>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69E77192" wp14:editId="6EFCE240">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6B094A">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43" w:name="_Toc284940325"/>
      <w:bookmarkStart w:id="444" w:name="_Toc410806043"/>
      <w:bookmarkEnd w:id="440"/>
      <w:bookmarkEnd w:id="441"/>
      <w:r>
        <w:rPr>
          <w:lang w:val="en-GB"/>
        </w:rPr>
        <w:t>DELTA functionalities and user’s tuning option</w:t>
      </w:r>
      <w:r w:rsidR="00DE4B8F">
        <w:rPr>
          <w:lang w:val="en-GB"/>
        </w:rPr>
        <w:t>s</w:t>
      </w:r>
      <w:bookmarkEnd w:id="444"/>
    </w:p>
    <w:p w:rsidR="005E2562" w:rsidRPr="00340FF8" w:rsidRDefault="007E0FED" w:rsidP="00DA4871">
      <w:pPr>
        <w:pStyle w:val="Heading3"/>
        <w:numPr>
          <w:ilvl w:val="1"/>
          <w:numId w:val="24"/>
        </w:numPr>
        <w:rPr>
          <w:rFonts w:cs="Arial"/>
          <w:szCs w:val="26"/>
          <w:lang w:val="en-GB"/>
        </w:rPr>
      </w:pPr>
      <w:bookmarkStart w:id="445" w:name="_“Playing”_with_uncertainty"/>
      <w:bookmarkStart w:id="446" w:name="_Ref398371095"/>
      <w:bookmarkStart w:id="447" w:name="_Ref398371107"/>
      <w:bookmarkStart w:id="448" w:name="_Ref398373453"/>
      <w:bookmarkStart w:id="449" w:name="_Toc410806044"/>
      <w:bookmarkEnd w:id="445"/>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46"/>
      <w:bookmarkEnd w:id="447"/>
      <w:bookmarkEnd w:id="448"/>
      <w:bookmarkEnd w:id="449"/>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7" type="#_x0000_t75" style="width:27pt;height:16.5pt" o:ole="">
            <v:imagedata r:id="rId131" o:title=""/>
          </v:shape>
          <o:OLEObject Type="Embed" ProgID="Equation.3" ShapeID="_x0000_i1077" DrawAspect="Content" ObjectID="_1484557170" r:id="rId132"/>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8" type="#_x0000_t75" style="width:58.5pt;height:16.5pt" o:ole="">
            <v:imagedata r:id="rId133" o:title=""/>
          </v:shape>
          <o:OLEObject Type="Embed" ProgID="Equation.3" ShapeID="_x0000_i1078" DrawAspect="Content" ObjectID="_1484557171" r:id="rId134"/>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9" type="#_x0000_t75" style="width:16.5pt;height:11.5pt" o:ole="">
            <v:imagedata r:id="rId135" o:title=""/>
          </v:shape>
          <o:OLEObject Type="Embed" ProgID="Equation.3" ShapeID="_x0000_i1079" DrawAspect="Content" ObjectID="_1484557172" r:id="rId136"/>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6B094A">
        <w:t>4.4</w:t>
      </w:r>
      <w:r>
        <w:fldChar w:fldCharType="end"/>
      </w:r>
      <w:r>
        <w:t xml:space="preserve"> and </w:t>
      </w:r>
      <w:r>
        <w:fldChar w:fldCharType="begin"/>
      </w:r>
      <w:r>
        <w:instrText xml:space="preserve"> REF _Ref398395879 \r \h </w:instrText>
      </w:r>
      <w:r>
        <w:fldChar w:fldCharType="separate"/>
      </w:r>
      <w:r w:rsidR="006B094A">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6B094A">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80" type="#_x0000_t75" style="width:294pt;height:75pt" o:ole="">
            <v:imagedata r:id="rId137" o:title=""/>
          </v:shape>
          <o:OLEObject Type="Embed" ProgID="Equation.3" ShapeID="_x0000_i1080" DrawAspect="Content" ObjectID="_1484557173" r:id="rId138"/>
        </w:object>
      </w:r>
    </w:p>
    <w:p w:rsidR="00044B21" w:rsidRPr="00340FF8" w:rsidRDefault="00450249" w:rsidP="00DA4871">
      <w:pPr>
        <w:pStyle w:val="Heading3"/>
        <w:numPr>
          <w:ilvl w:val="1"/>
          <w:numId w:val="24"/>
        </w:numPr>
        <w:rPr>
          <w:rFonts w:cs="Arial"/>
          <w:szCs w:val="26"/>
          <w:lang w:val="en-GB"/>
        </w:rPr>
      </w:pPr>
      <w:bookmarkStart w:id="450" w:name="_Saving_summary_statistics"/>
      <w:bookmarkStart w:id="451" w:name="_Toc410806045"/>
      <w:bookmarkEnd w:id="450"/>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1"/>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2" w:name="_Toc410806046"/>
      <w:r w:rsidRPr="00340FF8">
        <w:rPr>
          <w:rFonts w:cs="Arial"/>
          <w:szCs w:val="26"/>
          <w:lang w:val="en-GB"/>
        </w:rPr>
        <w:t>Mouse-driven recognize functionality</w:t>
      </w:r>
      <w:bookmarkEnd w:id="452"/>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3" w:name="_Managing_multiple_datasets:_1"/>
      <w:bookmarkStart w:id="454" w:name="_Ref399160914"/>
      <w:bookmarkStart w:id="455" w:name="_Toc410806047"/>
      <w:bookmarkEnd w:id="453"/>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54"/>
      <w:bookmarkEnd w:id="455"/>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56" w:name="_Toc410806048"/>
      <w:r w:rsidRPr="004D2DFE">
        <w:rPr>
          <w:lang w:val="en-GB"/>
        </w:rPr>
        <w:t>Benchmarking mode</w:t>
      </w:r>
      <w:bookmarkEnd w:id="456"/>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57" w:name="_Toc410806049"/>
      <w:r>
        <w:rPr>
          <w:lang w:val="en-GB"/>
        </w:rPr>
        <w:t>Demo</w:t>
      </w:r>
      <w:r w:rsidR="00690A5A" w:rsidRPr="004D2DFE">
        <w:rPr>
          <w:lang w:val="en-GB"/>
        </w:rPr>
        <w:t xml:space="preserve"> Dataset: Po-Valley</w:t>
      </w:r>
      <w:bookmarkEnd w:id="457"/>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58" w:name="_Toc410806050"/>
      <w:r w:rsidRPr="004D2DFE">
        <w:rPr>
          <w:lang w:val="en-GB"/>
        </w:rPr>
        <w:t xml:space="preserve">Utility </w:t>
      </w:r>
      <w:r w:rsidR="005C70A2">
        <w:rPr>
          <w:lang w:val="en-GB"/>
        </w:rPr>
        <w:t>programs</w:t>
      </w:r>
      <w:bookmarkEnd w:id="458"/>
    </w:p>
    <w:p w:rsidR="005C70A2" w:rsidRDefault="005C70A2" w:rsidP="005C70A2">
      <w:pPr>
        <w:rPr>
          <w:lang w:val="en-GB"/>
        </w:rPr>
      </w:pPr>
    </w:p>
    <w:p w:rsidR="005C70A2" w:rsidRDefault="005C70A2" w:rsidP="00DA4871">
      <w:pPr>
        <w:pStyle w:val="Heading3"/>
        <w:numPr>
          <w:ilvl w:val="1"/>
          <w:numId w:val="24"/>
        </w:numPr>
        <w:rPr>
          <w:lang w:val="en-GB"/>
        </w:rPr>
      </w:pPr>
      <w:bookmarkStart w:id="459" w:name="_Ref392252140"/>
      <w:bookmarkStart w:id="460" w:name="_Ref392252154"/>
      <w:bookmarkStart w:id="461" w:name="_Toc410806051"/>
      <w:bookmarkStart w:id="462" w:name="_Data-Check_Integrity_Tool"/>
      <w:bookmarkEnd w:id="462"/>
      <w:r w:rsidRPr="00FA510C">
        <w:rPr>
          <w:lang w:val="en-GB"/>
        </w:rPr>
        <w:t>Data-Check Integrity Tool</w:t>
      </w:r>
      <w:bookmarkEnd w:id="459"/>
      <w:bookmarkEnd w:id="460"/>
      <w:bookmarkEnd w:id="461"/>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32542F" w:rsidRPr="00FA510C" w:rsidRDefault="0032542F" w:rsidP="0032542F">
      <w:pPr>
        <w:jc w:val="both"/>
        <w:rPr>
          <w:lang w:val="en-GB"/>
        </w:rPr>
      </w:pPr>
    </w:p>
    <w:p w:rsidR="0032542F" w:rsidRDefault="004143C5" w:rsidP="005E0BBE">
      <w:pPr>
        <w:rPr>
          <w:lang w:val="en-GB"/>
        </w:rPr>
      </w:pPr>
      <w:r w:rsidRPr="0032542F">
        <w:rPr>
          <w:u w:val="single"/>
          <w:lang w:val="en-GB"/>
        </w:rPr>
        <w:t>Important note</w:t>
      </w:r>
      <w:r w:rsidR="0032542F">
        <w:rPr>
          <w:u w:val="single"/>
          <w:lang w:val="en-GB"/>
        </w:rPr>
        <w:t>s</w:t>
      </w:r>
      <w:r>
        <w:rPr>
          <w:lang w:val="en-GB"/>
        </w:rPr>
        <w:t xml:space="preserve">: </w:t>
      </w:r>
    </w:p>
    <w:p w:rsidR="0032542F" w:rsidRDefault="0032542F" w:rsidP="005E0BBE">
      <w:pPr>
        <w:rPr>
          <w:lang w:val="en-GB"/>
        </w:rPr>
      </w:pPr>
    </w:p>
    <w:p w:rsidR="004143C5" w:rsidRPr="0032542F" w:rsidRDefault="004143C5"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The data check integrity step will be performed automatically each time </w:t>
      </w:r>
      <w:r w:rsidR="0032542F" w:rsidRPr="0032542F">
        <w:rPr>
          <w:rFonts w:ascii="Times New Roman" w:hAnsi="Times New Roman"/>
          <w:sz w:val="24"/>
          <w:szCs w:val="24"/>
          <w:lang w:val="en-GB"/>
        </w:rPr>
        <w:t>a new startup.ini is used. If modifications are made in the monitoring or modelling data without affecting the startup.ini file, please perform this data-check integrity manually to identify potential consistency issues.</w:t>
      </w:r>
    </w:p>
    <w:p w:rsidR="0032542F" w:rsidRPr="0032542F" w:rsidRDefault="0032542F"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If model data are in </w:t>
      </w:r>
      <w:proofErr w:type="spellStart"/>
      <w:r w:rsidRPr="0032542F">
        <w:rPr>
          <w:rFonts w:ascii="Times New Roman" w:hAnsi="Times New Roman"/>
          <w:sz w:val="24"/>
          <w:szCs w:val="24"/>
          <w:lang w:val="en-GB"/>
        </w:rPr>
        <w:t>csv</w:t>
      </w:r>
      <w:proofErr w:type="spellEnd"/>
      <w:r w:rsidRPr="0032542F">
        <w:rPr>
          <w:rFonts w:ascii="Times New Roman" w:hAnsi="Times New Roman"/>
          <w:sz w:val="24"/>
          <w:szCs w:val="24"/>
          <w:lang w:val="en-GB"/>
        </w:rPr>
        <w:t xml:space="preserve"> format, the data-check integrity tool will convert them in “</w:t>
      </w:r>
      <w:proofErr w:type="spellStart"/>
      <w:r w:rsidRPr="0032542F">
        <w:rPr>
          <w:rFonts w:ascii="Times New Roman" w:hAnsi="Times New Roman"/>
          <w:sz w:val="24"/>
          <w:szCs w:val="24"/>
          <w:lang w:val="en-GB"/>
        </w:rPr>
        <w:t>cdf</w:t>
      </w:r>
      <w:proofErr w:type="spellEnd"/>
      <w:r w:rsidRPr="0032542F">
        <w:rPr>
          <w:rFonts w:ascii="Times New Roman" w:hAnsi="Times New Roman"/>
          <w:sz w:val="24"/>
          <w:szCs w:val="24"/>
          <w:lang w:val="en-GB"/>
        </w:rPr>
        <w:t>”.</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63" w:name="_CSV_to_NetCDF"/>
      <w:bookmarkStart w:id="464" w:name="_Ref392252710"/>
      <w:bookmarkStart w:id="465" w:name="_Toc410806052"/>
      <w:bookmarkEnd w:id="463"/>
      <w:r w:rsidRPr="00C84C29">
        <w:rPr>
          <w:lang w:val="en-GB"/>
        </w:rPr>
        <w:t xml:space="preserve">CSV to </w:t>
      </w:r>
      <w:proofErr w:type="spellStart"/>
      <w:r w:rsidRPr="00C84C29">
        <w:rPr>
          <w:lang w:val="en-GB"/>
        </w:rPr>
        <w:t>NetCDF</w:t>
      </w:r>
      <w:bookmarkEnd w:id="464"/>
      <w:bookmarkEnd w:id="465"/>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w:t>
      </w:r>
      <w:proofErr w:type="spellStart"/>
      <w:r w:rsidR="0032542F">
        <w:rPr>
          <w:lang w:val="en-GB"/>
        </w:rPr>
        <w:t>c</w:t>
      </w:r>
      <w:r w:rsidRPr="00C84C29">
        <w:rPr>
          <w:lang w:val="en-GB"/>
        </w:rPr>
        <w:t>df</w:t>
      </w:r>
      <w:proofErr w:type="spellEnd"/>
      <w:r w:rsidR="0032542F">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r w:rsidR="0032542F">
        <w:rPr>
          <w:lang w:val="en-GB"/>
        </w:rPr>
        <w:t>If model data are initially included in the data/modelling directory, conversion to “</w:t>
      </w:r>
      <w:proofErr w:type="spellStart"/>
      <w:r w:rsidR="0032542F">
        <w:rPr>
          <w:lang w:val="en-GB"/>
        </w:rPr>
        <w:t>cdf</w:t>
      </w:r>
      <w:proofErr w:type="spellEnd"/>
      <w:r w:rsidR="0032542F">
        <w:rPr>
          <w:lang w:val="en-GB"/>
        </w:rPr>
        <w:t xml:space="preserve">” will automatically be performed at first use. If more than one </w:t>
      </w:r>
      <w:proofErr w:type="gramStart"/>
      <w:r w:rsidR="0032542F">
        <w:rPr>
          <w:lang w:val="en-GB"/>
        </w:rPr>
        <w:t>models</w:t>
      </w:r>
      <w:proofErr w:type="gramEnd"/>
      <w:r w:rsidR="0032542F">
        <w:rPr>
          <w:lang w:val="en-GB"/>
        </w:rPr>
        <w:t xml:space="preserve"> is used, this conversion operation will need to be activated manually for the other models.</w:t>
      </w:r>
    </w:p>
    <w:p w:rsidR="005C70A2" w:rsidRPr="00FA510C" w:rsidRDefault="005C70A2" w:rsidP="00DA4871">
      <w:pPr>
        <w:pStyle w:val="Heading3"/>
        <w:numPr>
          <w:ilvl w:val="1"/>
          <w:numId w:val="24"/>
        </w:numPr>
        <w:rPr>
          <w:lang w:val="en-GB"/>
        </w:rPr>
      </w:pPr>
      <w:bookmarkStart w:id="466" w:name="_Toc410806053"/>
      <w:proofErr w:type="spellStart"/>
      <w:r w:rsidRPr="00FA510C">
        <w:rPr>
          <w:lang w:val="en-GB"/>
        </w:rPr>
        <w:t>Preproc</w:t>
      </w:r>
      <w:proofErr w:type="spellEnd"/>
      <w:r w:rsidRPr="00FA510C">
        <w:rPr>
          <w:lang w:val="en-GB"/>
        </w:rPr>
        <w:t>-CDF</w:t>
      </w:r>
      <w:bookmarkEnd w:id="466"/>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lastRenderedPageBreak/>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443"/>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67" w:name="_DIAGRAMS_Overview"/>
      <w:bookmarkStart w:id="468" w:name="_Toc410806054"/>
      <w:bookmarkEnd w:id="467"/>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68"/>
    </w:p>
    <w:p w:rsidR="00690A5A" w:rsidRDefault="00690A5A" w:rsidP="00EC4077">
      <w:pPr>
        <w:rPr>
          <w:lang w:val="en-GB"/>
        </w:rPr>
      </w:pPr>
    </w:p>
    <w:p w:rsidR="00690A5A" w:rsidRPr="00EC4077" w:rsidRDefault="00690A5A" w:rsidP="00EC4077">
      <w:pPr>
        <w:rPr>
          <w:lang w:val="en-GB"/>
        </w:rPr>
      </w:pPr>
    </w:p>
    <w:p w:rsidR="00690A5A" w:rsidRDefault="00690A5A">
      <w:bookmarkStart w:id="469"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0" w:name="_Toc410806055"/>
            <w:r w:rsidRPr="00F06D7B">
              <w:t>TEMPLATE: Diagram name</w:t>
            </w:r>
            <w:r w:rsidRPr="00DF50B6">
              <w:rPr>
                <w:rFonts w:cs="Arial"/>
                <w:bCs/>
                <w:iCs/>
                <w:szCs w:val="28"/>
              </w:rPr>
              <w:t xml:space="preserve"> (Elaboration name)</w:t>
            </w:r>
            <w:bookmarkEnd w:id="470"/>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1" w:name="_Toc410806056"/>
            <w:r w:rsidRPr="00DF50B6">
              <w:lastRenderedPageBreak/>
              <w:t xml:space="preserve">BARPLOT (Mean, </w:t>
            </w:r>
            <w:proofErr w:type="spellStart"/>
            <w:r w:rsidRPr="00DF50B6">
              <w:t>Stddev</w:t>
            </w:r>
            <w:proofErr w:type="spellEnd"/>
            <w:r w:rsidRPr="00DF50B6">
              <w:t>, Exc. Days)</w:t>
            </w:r>
            <w:bookmarkEnd w:id="471"/>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2" w:name="_Toc410806057"/>
            <w:r w:rsidRPr="00DF50B6">
              <w:lastRenderedPageBreak/>
              <w:t>BARPLOT (Spatial Correlation)</w:t>
            </w:r>
            <w:bookmarkEnd w:id="472"/>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3" w:name="_Toc410806058"/>
            <w:r w:rsidRPr="00DF50B6">
              <w:lastRenderedPageBreak/>
              <w:t xml:space="preserve">BARPLOT (R, </w:t>
            </w:r>
            <w:proofErr w:type="spellStart"/>
            <w:r w:rsidRPr="00DF50B6">
              <w:t>Mbias</w:t>
            </w:r>
            <w:proofErr w:type="spellEnd"/>
            <w:r w:rsidRPr="00DF50B6">
              <w:t>, RMSE, IOA, RDE, NMB, RPE, FAC2, NMSD)</w:t>
            </w:r>
            <w:bookmarkEnd w:id="473"/>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74" w:name="_Toc410806059"/>
            <w:r w:rsidRPr="00DF50B6">
              <w:lastRenderedPageBreak/>
              <w:t>BARPLOT (CUMUL)</w:t>
            </w:r>
            <w:bookmarkEnd w:id="474"/>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75" w:name="_Ref341166262"/>
            <w:bookmarkStart w:id="476" w:name="_Toc410806060"/>
            <w:r w:rsidRPr="00DF50B6">
              <w:t xml:space="preserve">SCATTER (Mean mod vs. mean </w:t>
            </w:r>
            <w:proofErr w:type="spellStart"/>
            <w:r w:rsidRPr="00DF50B6">
              <w:t>obs</w:t>
            </w:r>
            <w:proofErr w:type="spellEnd"/>
            <w:r w:rsidRPr="00DF50B6">
              <w:t>)</w:t>
            </w:r>
            <w:bookmarkEnd w:id="475"/>
            <w:bookmarkEnd w:id="476"/>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77" w:name="_Toc410806061"/>
            <w:r w:rsidRPr="00DF50B6">
              <w:t>SCATTER (One station – All time values)</w:t>
            </w:r>
            <w:bookmarkEnd w:id="477"/>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78" w:name="_Toc410806062"/>
            <w:r w:rsidRPr="00DF50B6">
              <w:lastRenderedPageBreak/>
              <w:t>TIME SERIES</w:t>
            </w:r>
            <w:bookmarkEnd w:id="478"/>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79" w:name="_TARGET_(8H_Max,"/>
            <w:bookmarkStart w:id="480" w:name="_Toc410806063"/>
            <w:bookmarkEnd w:id="479"/>
            <w:r w:rsidRPr="00DF50B6">
              <w:lastRenderedPageBreak/>
              <w:t>TARGET (8H Max, Daily, Hourly)</w:t>
            </w:r>
            <w:bookmarkEnd w:id="480"/>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1" type="#_x0000_t75" style="width:265pt;height:41.5pt" o:ole="">
                  <v:imagedata r:id="rId147" o:title=""/>
                </v:shape>
                <o:OLEObject Type="Embed" ProgID="Equation.3" ShapeID="_x0000_i1081" DrawAspect="Content" ObjectID="_1484557174" r:id="rId148"/>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6B094A">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1" w:name="_Toc410806064"/>
            <w:r w:rsidRPr="00DF50B6">
              <w:t>SUMMARY REPORT (8H Max, Daily, Hourly)</w:t>
            </w:r>
            <w:bookmarkEnd w:id="481"/>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6B094A">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6B094A">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6B094A">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2" w:name="_Toc410806065"/>
            <w:r w:rsidRPr="00DF50B6">
              <w:t>MPC correlation</w:t>
            </w:r>
            <w:r w:rsidRPr="00DF50B6">
              <w:rPr>
                <w:sz w:val="32"/>
                <w:szCs w:val="32"/>
              </w:rPr>
              <w:t xml:space="preserve"> </w:t>
            </w:r>
            <w:r w:rsidRPr="00DF50B6">
              <w:t>(8H Max, Daily, Hourly)</w:t>
            </w:r>
            <w:bookmarkEnd w:id="482"/>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3" w:name="_Toc410806066"/>
            <w:r w:rsidRPr="00DF50B6">
              <w:t>MPC std. Dev. (8H Max, Daily, Hourly)</w:t>
            </w:r>
            <w:bookmarkEnd w:id="483"/>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84" w:name="_Toc410806067"/>
            <w:r w:rsidRPr="00DF50B6">
              <w:t>Taylor</w:t>
            </w:r>
            <w:bookmarkEnd w:id="484"/>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85" w:name="_Toc410806068"/>
            <w:r w:rsidRPr="00DF50B6">
              <w:t xml:space="preserve">Q-Q plot (One station </w:t>
            </w:r>
            <w:proofErr w:type="gramStart"/>
            <w:r w:rsidRPr="00DF50B6">
              <w:t>All</w:t>
            </w:r>
            <w:proofErr w:type="gramEnd"/>
            <w:r w:rsidRPr="00DF50B6">
              <w:t xml:space="preserve"> values)</w:t>
            </w:r>
            <w:bookmarkEnd w:id="485"/>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6" w:name="_Toc410806069"/>
            <w:r w:rsidRPr="00DF50B6">
              <w:lastRenderedPageBreak/>
              <w:t>Dynamic evaluation (Day-Night)</w:t>
            </w:r>
            <w:bookmarkEnd w:id="486"/>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7" w:name="_Toc410806070"/>
            <w:r w:rsidRPr="00DF50B6">
              <w:lastRenderedPageBreak/>
              <w:t>Dynamic evaluation (Summer-Winter)</w:t>
            </w:r>
            <w:bookmarkEnd w:id="487"/>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88" w:name="_Toc410806071"/>
            <w:r w:rsidRPr="00DF50B6">
              <w:lastRenderedPageBreak/>
              <w:t>Dynamic evaluation (Weekdays – Weekends)</w:t>
            </w:r>
            <w:bookmarkEnd w:id="488"/>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89" w:name="geomap"/>
            <w:bookmarkStart w:id="490" w:name="_Toc410806072"/>
            <w:bookmarkEnd w:id="489"/>
            <w:proofErr w:type="spellStart"/>
            <w:r w:rsidRPr="00DF50B6">
              <w:t>GeoMap</w:t>
            </w:r>
            <w:proofErr w:type="spellEnd"/>
            <w:r w:rsidRPr="00DF50B6">
              <w:t xml:space="preserve"> (Target)</w:t>
            </w:r>
            <w:bookmarkEnd w:id="490"/>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7">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6B094A">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78"/>
      <w:bookmarkEnd w:id="379"/>
      <w:bookmarkEnd w:id="469"/>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1" w:name="_Toc410806073"/>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91"/>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8">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8">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2" w:name="simplified_uncertainty"/>
      <w:bookmarkStart w:id="493" w:name="_Forecast_Target_indicator"/>
      <w:bookmarkStart w:id="494" w:name="_What’s_new"/>
      <w:bookmarkEnd w:id="492"/>
      <w:bookmarkEnd w:id="493"/>
      <w:bookmarkEnd w:id="494"/>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9" w:author="Philippe Thunis" w:date="2015-02-04T11:36:00Z" w:initials="PT">
    <w:p w:rsidR="004143C5" w:rsidRDefault="004143C5">
      <w:pPr>
        <w:pStyle w:val="CommentText"/>
      </w:pPr>
      <w:r>
        <w:rPr>
          <w:rStyle w:val="CommentReference"/>
        </w:rPr>
        <w:annotationRef/>
      </w:r>
      <w:r>
        <w:t>To be updated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3515" w:rsidRDefault="00233515">
      <w:r>
        <w:separator/>
      </w:r>
    </w:p>
  </w:endnote>
  <w:endnote w:type="continuationSeparator" w:id="0">
    <w:p w:rsidR="00233515" w:rsidRDefault="002335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964" w:rsidRDefault="006C296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2964" w:rsidRDefault="006C2964"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964" w:rsidRDefault="006C2964"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5BE4">
      <w:rPr>
        <w:rStyle w:val="PageNumber"/>
        <w:noProof/>
      </w:rPr>
      <w:t>24</w:t>
    </w:r>
    <w:r>
      <w:rPr>
        <w:rStyle w:val="PageNumber"/>
      </w:rPr>
      <w:fldChar w:fldCharType="end"/>
    </w:r>
  </w:p>
  <w:p w:rsidR="006C2964" w:rsidRDefault="006C2964"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3515" w:rsidRDefault="00233515">
      <w:r>
        <w:separator/>
      </w:r>
    </w:p>
  </w:footnote>
  <w:footnote w:type="continuationSeparator" w:id="0">
    <w:p w:rsidR="00233515" w:rsidRDefault="002335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7A48"/>
    <w:rsid w:val="00091B92"/>
    <w:rsid w:val="00094F45"/>
    <w:rsid w:val="00095AFB"/>
    <w:rsid w:val="00096102"/>
    <w:rsid w:val="00096147"/>
    <w:rsid w:val="0009790B"/>
    <w:rsid w:val="000A0EC8"/>
    <w:rsid w:val="000A1628"/>
    <w:rsid w:val="000A1691"/>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100207"/>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image" Target="media/image67.wmf"/><Relationship Id="rId138" Type="http://schemas.openxmlformats.org/officeDocument/2006/relationships/oleObject" Target="embeddings/oleObject55.bin"/><Relationship Id="rId154" Type="http://schemas.openxmlformats.org/officeDocument/2006/relationships/image" Target="media/image84.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comments" Target="comments.xml"/><Relationship Id="rId144" Type="http://schemas.openxmlformats.org/officeDocument/2006/relationships/image" Target="media/image75.png"/><Relationship Id="rId149"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oleObject" Target="embeddings/oleObject53.bin"/><Relationship Id="rId139" Type="http://schemas.openxmlformats.org/officeDocument/2006/relationships/image" Target="media/image70.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0.png"/><Relationship Id="rId155" Type="http://schemas.openxmlformats.org/officeDocument/2006/relationships/image" Target="media/image85.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4.png"/><Relationship Id="rId54" Type="http://schemas.openxmlformats.org/officeDocument/2006/relationships/image" Target="media/image24.wmf"/><Relationship Id="rId70" Type="http://schemas.openxmlformats.org/officeDocument/2006/relationships/image" Target="media/image32.wmf"/><Relationship Id="rId75" Type="http://schemas.openxmlformats.org/officeDocument/2006/relationships/image" Target="media/image34.png"/><Relationship Id="rId91" Type="http://schemas.openxmlformats.org/officeDocument/2006/relationships/image" Target="media/image45.wmf"/><Relationship Id="rId96" Type="http://schemas.openxmlformats.org/officeDocument/2006/relationships/image" Target="media/image47.wmf"/><Relationship Id="rId140" Type="http://schemas.openxmlformats.org/officeDocument/2006/relationships/image" Target="media/image71.png"/><Relationship Id="rId14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5.png"/><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oleObject" Target="embeddings/oleObject56.bin"/><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image" Target="media/image66.wmf"/><Relationship Id="rId136" Type="http://schemas.openxmlformats.org/officeDocument/2006/relationships/oleObject" Target="embeddings/oleObject54.bin"/><Relationship Id="rId157" Type="http://schemas.openxmlformats.org/officeDocument/2006/relationships/image" Target="media/image87.pn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2.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image" Target="media/image78.wmf"/><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image" Target="media/image69.wmf"/><Relationship Id="rId158" Type="http://schemas.openxmlformats.org/officeDocument/2006/relationships/image" Target="media/image88.jpg"/><Relationship Id="rId20" Type="http://schemas.openxmlformats.org/officeDocument/2006/relationships/image" Target="media/image7.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oleObject" Target="embeddings/oleObject52.bin"/><Relationship Id="rId153" Type="http://schemas.openxmlformats.org/officeDocument/2006/relationships/image" Target="media/image83.png"/><Relationship Id="rId17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5FD6BD-6E84-471B-8694-2B719CD37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66</Pages>
  <Words>15038</Words>
  <Characters>85719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14</cp:revision>
  <cp:lastPrinted>2015-01-27T13:49:00Z</cp:lastPrinted>
  <dcterms:created xsi:type="dcterms:W3CDTF">2015-01-27T13:12:00Z</dcterms:created>
  <dcterms:modified xsi:type="dcterms:W3CDTF">2015-02-04T11:06:00Z</dcterms:modified>
</cp:coreProperties>
</file>