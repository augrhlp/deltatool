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432D67">
        <w:rPr>
          <w:b/>
          <w:sz w:val="72"/>
          <w:szCs w:val="72"/>
          <w:lang w:val="en-GB"/>
        </w:rPr>
        <w:t>5.0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B139D6" w:rsidRDefault="00B139D6" w:rsidP="00A94061">
      <w:pPr>
        <w:jc w:val="center"/>
        <w:rPr>
          <w:b/>
          <w:sz w:val="72"/>
          <w:szCs w:val="72"/>
          <w:lang w:val="en-GB"/>
        </w:rPr>
      </w:pPr>
      <w:r>
        <w:rPr>
          <w:b/>
          <w:noProof/>
          <w:sz w:val="72"/>
          <w:szCs w:val="72"/>
        </w:rPr>
        <w:drawing>
          <wp:inline distT="0" distB="0" distL="0" distR="0">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690A5A" w:rsidRDefault="00690A5A" w:rsidP="00A94061">
      <w:pPr>
        <w:jc w:val="center"/>
        <w:rPr>
          <w:b/>
          <w:sz w:val="48"/>
          <w:szCs w:val="48"/>
          <w:lang w:val="en-GB"/>
        </w:rPr>
      </w:pPr>
    </w:p>
    <w:p w:rsidR="0019196B" w:rsidRPr="00970BB8" w:rsidRDefault="0019196B" w:rsidP="00A94061">
      <w:pPr>
        <w:jc w:val="center"/>
        <w:rPr>
          <w:b/>
          <w:sz w:val="32"/>
          <w:szCs w:val="32"/>
          <w:lang w:val="en-GB"/>
        </w:rPr>
      </w:pPr>
      <w:r w:rsidRPr="00970BB8">
        <w:rPr>
          <w:b/>
          <w:sz w:val="32"/>
          <w:szCs w:val="32"/>
          <w:lang w:val="en-GB"/>
        </w:rPr>
        <w:t>Authors</w:t>
      </w:r>
    </w:p>
    <w:p w:rsidR="0019196B" w:rsidRPr="00970BB8" w:rsidRDefault="0019196B" w:rsidP="00A94061">
      <w:pPr>
        <w:jc w:val="center"/>
        <w:rPr>
          <w:b/>
          <w:sz w:val="32"/>
          <w:szCs w:val="32"/>
          <w:lang w:val="en-GB"/>
        </w:rPr>
      </w:pPr>
      <w:r w:rsidRPr="00970BB8">
        <w:rPr>
          <w:b/>
          <w:sz w:val="32"/>
          <w:szCs w:val="32"/>
          <w:lang w:val="en-GB"/>
        </w:rPr>
        <w:t xml:space="preserve">P. </w:t>
      </w:r>
      <w:proofErr w:type="spellStart"/>
      <w:r w:rsidRPr="00970BB8">
        <w:rPr>
          <w:b/>
          <w:sz w:val="32"/>
          <w:szCs w:val="32"/>
          <w:lang w:val="en-GB"/>
        </w:rPr>
        <w:t>Thunis</w:t>
      </w:r>
      <w:proofErr w:type="spellEnd"/>
      <w:r w:rsidRPr="00970BB8">
        <w:rPr>
          <w:b/>
          <w:sz w:val="32"/>
          <w:szCs w:val="32"/>
          <w:lang w:val="en-GB"/>
        </w:rPr>
        <w:t xml:space="preserve">, C. </w:t>
      </w:r>
      <w:proofErr w:type="spellStart"/>
      <w:r w:rsidRPr="00970BB8">
        <w:rPr>
          <w:b/>
          <w:sz w:val="32"/>
          <w:szCs w:val="32"/>
          <w:lang w:val="en-GB"/>
        </w:rPr>
        <w:t>Cuvelier</w:t>
      </w:r>
      <w:proofErr w:type="spellEnd"/>
    </w:p>
    <w:p w:rsidR="0019196B" w:rsidRPr="00970BB8" w:rsidRDefault="0019196B" w:rsidP="00A94061">
      <w:pPr>
        <w:jc w:val="center"/>
        <w:rPr>
          <w:b/>
          <w:sz w:val="32"/>
          <w:szCs w:val="32"/>
          <w:lang w:val="en-GB"/>
        </w:rPr>
      </w:pPr>
    </w:p>
    <w:p w:rsidR="00690A5A" w:rsidRPr="00970BB8" w:rsidRDefault="00690A5A" w:rsidP="00A94061">
      <w:pPr>
        <w:jc w:val="center"/>
        <w:rPr>
          <w:b/>
          <w:sz w:val="32"/>
          <w:szCs w:val="32"/>
          <w:lang w:val="en-GB"/>
        </w:rPr>
      </w:pPr>
      <w:r w:rsidRPr="00970BB8">
        <w:rPr>
          <w:b/>
          <w:sz w:val="32"/>
          <w:szCs w:val="32"/>
          <w:lang w:val="en-GB"/>
        </w:rPr>
        <w:t>Contributors</w:t>
      </w:r>
    </w:p>
    <w:p w:rsidR="0019196B" w:rsidRPr="00970BB8" w:rsidRDefault="00690A5A" w:rsidP="0019196B">
      <w:pPr>
        <w:jc w:val="center"/>
        <w:rPr>
          <w:b/>
          <w:sz w:val="32"/>
          <w:szCs w:val="32"/>
        </w:rPr>
      </w:pPr>
      <w:r w:rsidRPr="00970BB8">
        <w:rPr>
          <w:b/>
          <w:sz w:val="32"/>
          <w:szCs w:val="32"/>
          <w:lang w:val="en-GB"/>
        </w:rPr>
        <w:t xml:space="preserve">A. </w:t>
      </w:r>
      <w:proofErr w:type="spellStart"/>
      <w:r w:rsidRPr="00970BB8">
        <w:rPr>
          <w:b/>
          <w:sz w:val="32"/>
          <w:szCs w:val="32"/>
          <w:lang w:val="en-GB"/>
        </w:rPr>
        <w:t>Pederzoli</w:t>
      </w:r>
      <w:proofErr w:type="spellEnd"/>
      <w:r w:rsidRPr="00970BB8">
        <w:rPr>
          <w:b/>
          <w:sz w:val="32"/>
          <w:szCs w:val="32"/>
          <w:lang w:val="en-GB"/>
        </w:rPr>
        <w:t xml:space="preserve">, E. </w:t>
      </w:r>
      <w:proofErr w:type="spellStart"/>
      <w:r w:rsidRPr="00970BB8">
        <w:rPr>
          <w:b/>
          <w:sz w:val="32"/>
          <w:szCs w:val="32"/>
          <w:lang w:val="en-GB"/>
        </w:rPr>
        <w:t>Georgieva</w:t>
      </w:r>
      <w:proofErr w:type="spellEnd"/>
      <w:r w:rsidRPr="00970BB8">
        <w:rPr>
          <w:b/>
          <w:sz w:val="32"/>
          <w:szCs w:val="32"/>
          <w:lang w:val="en-GB"/>
        </w:rPr>
        <w:t>,</w:t>
      </w:r>
    </w:p>
    <w:p w:rsidR="00690A5A" w:rsidRPr="00970BB8" w:rsidRDefault="00690A5A" w:rsidP="0019196B">
      <w:pPr>
        <w:jc w:val="center"/>
        <w:rPr>
          <w:b/>
          <w:sz w:val="32"/>
          <w:szCs w:val="32"/>
        </w:rPr>
      </w:pPr>
      <w:r w:rsidRPr="00970BB8">
        <w:rPr>
          <w:b/>
          <w:sz w:val="32"/>
          <w:szCs w:val="32"/>
        </w:rPr>
        <w:t xml:space="preserve">D. </w:t>
      </w:r>
      <w:proofErr w:type="spellStart"/>
      <w:r w:rsidRPr="00970BB8">
        <w:rPr>
          <w:b/>
          <w:sz w:val="32"/>
          <w:szCs w:val="32"/>
        </w:rPr>
        <w:t>Pernigotti</w:t>
      </w:r>
      <w:proofErr w:type="spellEnd"/>
      <w:r w:rsidRPr="00970BB8">
        <w:rPr>
          <w:b/>
          <w:sz w:val="32"/>
          <w:szCs w:val="32"/>
        </w:rPr>
        <w:t xml:space="preserve">, B. </w:t>
      </w:r>
      <w:proofErr w:type="spellStart"/>
      <w:r w:rsidRPr="00970BB8">
        <w:rPr>
          <w:b/>
          <w:sz w:val="32"/>
          <w:szCs w:val="32"/>
        </w:rPr>
        <w:t>Degraeuwe</w:t>
      </w:r>
      <w:proofErr w:type="spellEnd"/>
    </w:p>
    <w:p w:rsidR="00690A5A" w:rsidRPr="00B139D6" w:rsidRDefault="00690A5A" w:rsidP="00A94061">
      <w:pPr>
        <w:jc w:val="center"/>
        <w:rPr>
          <w:b/>
          <w:sz w:val="48"/>
          <w:szCs w:val="48"/>
        </w:rPr>
      </w:pPr>
    </w:p>
    <w:p w:rsidR="00690A5A" w:rsidRPr="006723C1" w:rsidRDefault="00690A5A" w:rsidP="00A94061">
      <w:pPr>
        <w:jc w:val="center"/>
        <w:rPr>
          <w:b/>
          <w:sz w:val="28"/>
          <w:szCs w:val="28"/>
          <w:lang w:val="en-GB"/>
        </w:rPr>
      </w:pPr>
      <w:r w:rsidRPr="006723C1">
        <w:rPr>
          <w:b/>
          <w:sz w:val="28"/>
          <w:szCs w:val="28"/>
          <w:lang w:val="en-GB"/>
        </w:rPr>
        <w:t xml:space="preserve">Joint Research Centre, </w:t>
      </w:r>
      <w:proofErr w:type="spellStart"/>
      <w:r w:rsidRPr="006723C1">
        <w:rPr>
          <w:b/>
          <w:sz w:val="28"/>
          <w:szCs w:val="28"/>
          <w:lang w:val="en-GB"/>
        </w:rPr>
        <w:t>Ispra</w:t>
      </w:r>
      <w:proofErr w:type="spellEnd"/>
    </w:p>
    <w:p w:rsidR="00690A5A" w:rsidRPr="006723C1" w:rsidRDefault="00690A5A" w:rsidP="00A94061">
      <w:pPr>
        <w:jc w:val="center"/>
        <w:rPr>
          <w:b/>
          <w:sz w:val="28"/>
          <w:szCs w:val="28"/>
          <w:lang w:val="en-GB"/>
        </w:rPr>
      </w:pPr>
    </w:p>
    <w:p w:rsidR="00690A5A" w:rsidRDefault="007F42C4" w:rsidP="00484056">
      <w:pPr>
        <w:pStyle w:val="TOCHeading"/>
        <w:jc w:val="center"/>
        <w:rPr>
          <w:lang w:val="en-GB"/>
        </w:rPr>
      </w:pPr>
      <w:r>
        <w:rPr>
          <w:color w:val="auto"/>
          <w:lang w:val="en-GB"/>
        </w:rPr>
        <w:t>January 2015</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3E443D"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399842357" w:history="1">
        <w:r w:rsidR="003E443D" w:rsidRPr="00E73C65">
          <w:rPr>
            <w:rStyle w:val="Hyperlink"/>
            <w:noProof/>
            <w:lang w:val="en-GB"/>
          </w:rPr>
          <w:t>Concepts</w:t>
        </w:r>
        <w:r w:rsidR="003E443D">
          <w:rPr>
            <w:noProof/>
            <w:webHidden/>
          </w:rPr>
          <w:tab/>
        </w:r>
        <w:r w:rsidR="003E443D">
          <w:rPr>
            <w:noProof/>
            <w:webHidden/>
          </w:rPr>
          <w:fldChar w:fldCharType="begin"/>
        </w:r>
        <w:r w:rsidR="003E443D">
          <w:rPr>
            <w:noProof/>
            <w:webHidden/>
          </w:rPr>
          <w:instrText xml:space="preserve"> PAGEREF _Toc399842357 \h </w:instrText>
        </w:r>
        <w:r w:rsidR="003E443D">
          <w:rPr>
            <w:noProof/>
            <w:webHidden/>
          </w:rPr>
        </w:r>
        <w:r w:rsidR="003E443D">
          <w:rPr>
            <w:noProof/>
            <w:webHidden/>
          </w:rPr>
          <w:fldChar w:fldCharType="separate"/>
        </w:r>
        <w:r w:rsidR="006B094A">
          <w:rPr>
            <w:noProof/>
            <w:webHidden/>
          </w:rPr>
          <w:t>3</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58" w:history="1">
        <w:r w:rsidR="003E443D" w:rsidRPr="00E73C65">
          <w:rPr>
            <w:rStyle w:val="Hyperlink"/>
            <w:noProof/>
            <w:lang w:val="en-GB"/>
          </w:rPr>
          <w:t>1.</w:t>
        </w:r>
        <w:r w:rsidR="003E443D">
          <w:rPr>
            <w:rFonts w:asciiTheme="minorHAnsi" w:eastAsiaTheme="minorEastAsia" w:hAnsiTheme="minorHAnsi" w:cstheme="minorBidi"/>
            <w:b w:val="0"/>
            <w:bCs w:val="0"/>
            <w:noProof/>
          </w:rPr>
          <w:tab/>
        </w:r>
        <w:r w:rsidR="003E443D" w:rsidRPr="00E73C65">
          <w:rPr>
            <w:rStyle w:val="Hyperlink"/>
            <w:noProof/>
            <w:lang w:val="en-GB"/>
          </w:rPr>
          <w:t>Introduction</w:t>
        </w:r>
        <w:r w:rsidR="003E443D">
          <w:rPr>
            <w:noProof/>
            <w:webHidden/>
          </w:rPr>
          <w:tab/>
        </w:r>
        <w:r w:rsidR="003E443D">
          <w:rPr>
            <w:noProof/>
            <w:webHidden/>
          </w:rPr>
          <w:fldChar w:fldCharType="begin"/>
        </w:r>
        <w:r w:rsidR="003E443D">
          <w:rPr>
            <w:noProof/>
            <w:webHidden/>
          </w:rPr>
          <w:instrText xml:space="preserve"> PAGEREF _Toc399842358 \h </w:instrText>
        </w:r>
        <w:r w:rsidR="003E443D">
          <w:rPr>
            <w:noProof/>
            <w:webHidden/>
          </w:rPr>
        </w:r>
        <w:r w:rsidR="003E443D">
          <w:rPr>
            <w:noProof/>
            <w:webHidden/>
          </w:rPr>
          <w:fldChar w:fldCharType="separate"/>
        </w:r>
        <w:r w:rsidR="006B094A">
          <w:rPr>
            <w:noProof/>
            <w:webHidden/>
          </w:rPr>
          <w:t>4</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59" w:history="1">
        <w:r w:rsidR="003E443D" w:rsidRPr="00E73C65">
          <w:rPr>
            <w:rStyle w:val="Hyperlink"/>
            <w:noProof/>
            <w:lang w:val="en-GB"/>
          </w:rPr>
          <w:t>2.</w:t>
        </w:r>
        <w:r w:rsidR="003E443D">
          <w:rPr>
            <w:rFonts w:asciiTheme="minorHAnsi" w:eastAsiaTheme="minorEastAsia" w:hAnsiTheme="minorHAnsi" w:cstheme="minorBidi"/>
            <w:b w:val="0"/>
            <w:bCs w:val="0"/>
            <w:noProof/>
          </w:rPr>
          <w:tab/>
        </w:r>
        <w:r w:rsidR="003E443D" w:rsidRPr="00E73C65">
          <w:rPr>
            <w:rStyle w:val="Hyperlink"/>
            <w:noProof/>
            <w:lang w:val="en-GB"/>
          </w:rPr>
          <w:t>Basic principles</w:t>
        </w:r>
        <w:r w:rsidR="003E443D">
          <w:rPr>
            <w:noProof/>
            <w:webHidden/>
          </w:rPr>
          <w:tab/>
        </w:r>
        <w:r w:rsidR="003E443D">
          <w:rPr>
            <w:noProof/>
            <w:webHidden/>
          </w:rPr>
          <w:fldChar w:fldCharType="begin"/>
        </w:r>
        <w:r w:rsidR="003E443D">
          <w:rPr>
            <w:noProof/>
            <w:webHidden/>
          </w:rPr>
          <w:instrText xml:space="preserve"> PAGEREF _Toc399842359 \h </w:instrText>
        </w:r>
        <w:r w:rsidR="003E443D">
          <w:rPr>
            <w:noProof/>
            <w:webHidden/>
          </w:rPr>
        </w:r>
        <w:r w:rsidR="003E443D">
          <w:rPr>
            <w:noProof/>
            <w:webHidden/>
          </w:rPr>
          <w:fldChar w:fldCharType="separate"/>
        </w:r>
        <w:r w:rsidR="006B094A">
          <w:rPr>
            <w:noProof/>
            <w:webHidden/>
          </w:rPr>
          <w:t>4</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60" w:history="1">
        <w:r w:rsidR="003E443D" w:rsidRPr="00E73C65">
          <w:rPr>
            <w:rStyle w:val="Hyperlink"/>
            <w:noProof/>
            <w:lang w:val="en-GB"/>
          </w:rPr>
          <w:t>3.</w:t>
        </w:r>
        <w:r w:rsidR="003E443D">
          <w:rPr>
            <w:rFonts w:asciiTheme="minorHAnsi" w:eastAsiaTheme="minorEastAsia" w:hAnsiTheme="minorHAnsi" w:cstheme="minorBidi"/>
            <w:b w:val="0"/>
            <w:bCs w:val="0"/>
            <w:noProof/>
          </w:rPr>
          <w:tab/>
        </w:r>
        <w:r w:rsidR="003E443D" w:rsidRPr="00E73C65">
          <w:rPr>
            <w:rStyle w:val="Hyperlink"/>
            <w:noProof/>
            <w:lang w:val="en-GB"/>
          </w:rPr>
          <w:t>Overview</w:t>
        </w:r>
        <w:r w:rsidR="003E443D">
          <w:rPr>
            <w:noProof/>
            <w:webHidden/>
          </w:rPr>
          <w:tab/>
        </w:r>
        <w:r w:rsidR="003E443D">
          <w:rPr>
            <w:noProof/>
            <w:webHidden/>
          </w:rPr>
          <w:fldChar w:fldCharType="begin"/>
        </w:r>
        <w:r w:rsidR="003E443D">
          <w:rPr>
            <w:noProof/>
            <w:webHidden/>
          </w:rPr>
          <w:instrText xml:space="preserve"> PAGEREF _Toc399842360 \h </w:instrText>
        </w:r>
        <w:r w:rsidR="003E443D">
          <w:rPr>
            <w:noProof/>
            <w:webHidden/>
          </w:rPr>
        </w:r>
        <w:r w:rsidR="003E443D">
          <w:rPr>
            <w:noProof/>
            <w:webHidden/>
          </w:rPr>
          <w:fldChar w:fldCharType="separate"/>
        </w:r>
        <w:r w:rsidR="006B094A">
          <w:rPr>
            <w:noProof/>
            <w:webHidden/>
          </w:rPr>
          <w:t>5</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61" w:history="1">
        <w:r w:rsidR="003E443D" w:rsidRPr="00E73C65">
          <w:rPr>
            <w:rStyle w:val="Hyperlink"/>
            <w:noProof/>
            <w:lang w:val="en-GB"/>
          </w:rPr>
          <w:t>3.1.</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Exploration</w:t>
        </w:r>
        <w:r w:rsidR="003E443D">
          <w:rPr>
            <w:noProof/>
            <w:webHidden/>
          </w:rPr>
          <w:tab/>
        </w:r>
        <w:r w:rsidR="003E443D">
          <w:rPr>
            <w:noProof/>
            <w:webHidden/>
          </w:rPr>
          <w:fldChar w:fldCharType="begin"/>
        </w:r>
        <w:r w:rsidR="003E443D">
          <w:rPr>
            <w:noProof/>
            <w:webHidden/>
          </w:rPr>
          <w:instrText xml:space="preserve"> PAGEREF _Toc399842361 \h </w:instrText>
        </w:r>
        <w:r w:rsidR="003E443D">
          <w:rPr>
            <w:noProof/>
            <w:webHidden/>
          </w:rPr>
        </w:r>
        <w:r w:rsidR="003E443D">
          <w:rPr>
            <w:noProof/>
            <w:webHidden/>
          </w:rPr>
          <w:fldChar w:fldCharType="separate"/>
        </w:r>
        <w:r w:rsidR="006B094A">
          <w:rPr>
            <w:noProof/>
            <w:webHidden/>
          </w:rPr>
          <w:t>6</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62" w:history="1">
        <w:r w:rsidR="003E443D" w:rsidRPr="00E73C65">
          <w:rPr>
            <w:rStyle w:val="Hyperlink"/>
            <w:noProof/>
          </w:rPr>
          <w:t>3.2.</w:t>
        </w:r>
        <w:r w:rsidR="003E443D">
          <w:rPr>
            <w:rFonts w:asciiTheme="minorHAnsi" w:eastAsiaTheme="minorEastAsia" w:hAnsiTheme="minorHAnsi" w:cstheme="minorBidi"/>
            <w:noProof/>
            <w:sz w:val="22"/>
            <w:szCs w:val="22"/>
          </w:rPr>
          <w:tab/>
        </w:r>
        <w:r w:rsidR="003E443D" w:rsidRPr="00E73C65">
          <w:rPr>
            <w:rStyle w:val="Hyperlink"/>
            <w:noProof/>
          </w:rPr>
          <w:t>Benchmarking</w:t>
        </w:r>
        <w:r w:rsidR="003E443D">
          <w:rPr>
            <w:noProof/>
            <w:webHidden/>
          </w:rPr>
          <w:tab/>
        </w:r>
        <w:r w:rsidR="003E443D">
          <w:rPr>
            <w:noProof/>
            <w:webHidden/>
          </w:rPr>
          <w:fldChar w:fldCharType="begin"/>
        </w:r>
        <w:r w:rsidR="003E443D">
          <w:rPr>
            <w:noProof/>
            <w:webHidden/>
          </w:rPr>
          <w:instrText xml:space="preserve"> PAGEREF _Toc399842362 \h </w:instrText>
        </w:r>
        <w:r w:rsidR="003E443D">
          <w:rPr>
            <w:noProof/>
            <w:webHidden/>
          </w:rPr>
        </w:r>
        <w:r w:rsidR="003E443D">
          <w:rPr>
            <w:noProof/>
            <w:webHidden/>
          </w:rPr>
          <w:fldChar w:fldCharType="separate"/>
        </w:r>
        <w:r w:rsidR="006B094A">
          <w:rPr>
            <w:noProof/>
            <w:webHidden/>
          </w:rPr>
          <w:t>7</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63" w:history="1">
        <w:r w:rsidR="003E443D" w:rsidRPr="00E73C65">
          <w:rPr>
            <w:rStyle w:val="Hyperlink"/>
            <w:noProof/>
            <w:lang w:val="en-GB"/>
          </w:rPr>
          <w:t>4.</w:t>
        </w:r>
        <w:r w:rsidR="003E443D">
          <w:rPr>
            <w:rFonts w:asciiTheme="minorHAnsi" w:eastAsiaTheme="minorEastAsia" w:hAnsiTheme="minorHAnsi" w:cstheme="minorBidi"/>
            <w:b w:val="0"/>
            <w:bCs w:val="0"/>
            <w:noProof/>
          </w:rPr>
          <w:tab/>
        </w:r>
        <w:r w:rsidR="003E443D" w:rsidRPr="00E73C65">
          <w:rPr>
            <w:rStyle w:val="Hyperlink"/>
            <w:noProof/>
            <w:lang w:val="en-GB"/>
          </w:rPr>
          <w:t>Model Quality Objective and Performance criteria</w:t>
        </w:r>
        <w:r w:rsidR="003E443D">
          <w:rPr>
            <w:noProof/>
            <w:webHidden/>
          </w:rPr>
          <w:tab/>
        </w:r>
        <w:r w:rsidR="003E443D">
          <w:rPr>
            <w:noProof/>
            <w:webHidden/>
          </w:rPr>
          <w:fldChar w:fldCharType="begin"/>
        </w:r>
        <w:r w:rsidR="003E443D">
          <w:rPr>
            <w:noProof/>
            <w:webHidden/>
          </w:rPr>
          <w:instrText xml:space="preserve"> PAGEREF _Toc399842363 \h </w:instrText>
        </w:r>
        <w:r w:rsidR="003E443D">
          <w:rPr>
            <w:noProof/>
            <w:webHidden/>
          </w:rPr>
        </w:r>
        <w:r w:rsidR="003E443D">
          <w:rPr>
            <w:noProof/>
            <w:webHidden/>
          </w:rPr>
          <w:fldChar w:fldCharType="separate"/>
        </w:r>
        <w:r w:rsidR="006B094A">
          <w:rPr>
            <w:noProof/>
            <w:webHidden/>
          </w:rPr>
          <w:t>7</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64" w:history="1">
        <w:r w:rsidR="003E443D" w:rsidRPr="00E73C65">
          <w:rPr>
            <w:rStyle w:val="Hyperlink"/>
            <w:noProof/>
            <w:lang w:val="en-GB"/>
          </w:rPr>
          <w:t>4.1.</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Model Quality Objective (MQO)</w:t>
        </w:r>
        <w:r w:rsidR="003E443D">
          <w:rPr>
            <w:noProof/>
            <w:webHidden/>
          </w:rPr>
          <w:tab/>
        </w:r>
        <w:r w:rsidR="003E443D">
          <w:rPr>
            <w:noProof/>
            <w:webHidden/>
          </w:rPr>
          <w:fldChar w:fldCharType="begin"/>
        </w:r>
        <w:r w:rsidR="003E443D">
          <w:rPr>
            <w:noProof/>
            <w:webHidden/>
          </w:rPr>
          <w:instrText xml:space="preserve"> PAGEREF _Toc399842364 \h </w:instrText>
        </w:r>
        <w:r w:rsidR="003E443D">
          <w:rPr>
            <w:noProof/>
            <w:webHidden/>
          </w:rPr>
        </w:r>
        <w:r w:rsidR="003E443D">
          <w:rPr>
            <w:noProof/>
            <w:webHidden/>
          </w:rPr>
          <w:fldChar w:fldCharType="separate"/>
        </w:r>
        <w:r w:rsidR="006B094A">
          <w:rPr>
            <w:noProof/>
            <w:webHidden/>
          </w:rPr>
          <w:t>7</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65" w:history="1">
        <w:r w:rsidR="003E443D" w:rsidRPr="00E73C65">
          <w:rPr>
            <w:rStyle w:val="Hyperlink"/>
            <w:noProof/>
            <w:lang w:val="en-GB"/>
          </w:rPr>
          <w:t>4.2.</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Performance criteria for Bias, R and SD</w:t>
        </w:r>
        <w:r w:rsidR="003E443D">
          <w:rPr>
            <w:noProof/>
            <w:webHidden/>
          </w:rPr>
          <w:tab/>
        </w:r>
        <w:r w:rsidR="003E443D">
          <w:rPr>
            <w:noProof/>
            <w:webHidden/>
          </w:rPr>
          <w:fldChar w:fldCharType="begin"/>
        </w:r>
        <w:r w:rsidR="003E443D">
          <w:rPr>
            <w:noProof/>
            <w:webHidden/>
          </w:rPr>
          <w:instrText xml:space="preserve"> PAGEREF _Toc399842365 \h </w:instrText>
        </w:r>
        <w:r w:rsidR="003E443D">
          <w:rPr>
            <w:noProof/>
            <w:webHidden/>
          </w:rPr>
        </w:r>
        <w:r w:rsidR="003E443D">
          <w:rPr>
            <w:noProof/>
            <w:webHidden/>
          </w:rPr>
          <w:fldChar w:fldCharType="separate"/>
        </w:r>
        <w:r w:rsidR="006B094A">
          <w:rPr>
            <w:noProof/>
            <w:webHidden/>
          </w:rPr>
          <w:t>8</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72" w:history="1">
        <w:r w:rsidR="003E443D" w:rsidRPr="00E73C65">
          <w:rPr>
            <w:rStyle w:val="Hyperlink"/>
            <w:noProof/>
            <w:lang w:val="en-GB"/>
          </w:rPr>
          <w:t>4.3.</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Performance criteria for high percentile values</w:t>
        </w:r>
        <w:r w:rsidR="003E443D">
          <w:rPr>
            <w:noProof/>
            <w:webHidden/>
          </w:rPr>
          <w:tab/>
        </w:r>
        <w:r w:rsidR="003E443D">
          <w:rPr>
            <w:noProof/>
            <w:webHidden/>
          </w:rPr>
          <w:fldChar w:fldCharType="begin"/>
        </w:r>
        <w:r w:rsidR="003E443D">
          <w:rPr>
            <w:noProof/>
            <w:webHidden/>
          </w:rPr>
          <w:instrText xml:space="preserve"> PAGEREF _Toc399842372 \h </w:instrText>
        </w:r>
        <w:r w:rsidR="003E443D">
          <w:rPr>
            <w:noProof/>
            <w:webHidden/>
          </w:rPr>
        </w:r>
        <w:r w:rsidR="003E443D">
          <w:rPr>
            <w:noProof/>
            <w:webHidden/>
          </w:rPr>
          <w:fldChar w:fldCharType="separate"/>
        </w:r>
        <w:r w:rsidR="006B094A">
          <w:rPr>
            <w:noProof/>
            <w:webHidden/>
          </w:rPr>
          <w:t>10</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73" w:history="1">
        <w:r w:rsidR="003E443D" w:rsidRPr="00E73C65">
          <w:rPr>
            <w:rStyle w:val="Hyperlink"/>
            <w:noProof/>
            <w:lang w:val="en-GB"/>
          </w:rPr>
          <w:t>4.4.</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An expression for the measurement uncertainty</w:t>
        </w:r>
        <w:r w:rsidR="003E443D">
          <w:rPr>
            <w:noProof/>
            <w:webHidden/>
          </w:rPr>
          <w:tab/>
        </w:r>
        <w:r w:rsidR="003E443D">
          <w:rPr>
            <w:noProof/>
            <w:webHidden/>
          </w:rPr>
          <w:fldChar w:fldCharType="begin"/>
        </w:r>
        <w:r w:rsidR="003E443D">
          <w:rPr>
            <w:noProof/>
            <w:webHidden/>
          </w:rPr>
          <w:instrText xml:space="preserve"> PAGEREF _Toc399842373 \h </w:instrText>
        </w:r>
        <w:r w:rsidR="003E443D">
          <w:rPr>
            <w:noProof/>
            <w:webHidden/>
          </w:rPr>
        </w:r>
        <w:r w:rsidR="003E443D">
          <w:rPr>
            <w:noProof/>
            <w:webHidden/>
          </w:rPr>
          <w:fldChar w:fldCharType="separate"/>
        </w:r>
        <w:r w:rsidR="006B094A">
          <w:rPr>
            <w:noProof/>
            <w:webHidden/>
          </w:rPr>
          <w:t>10</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74" w:history="1">
        <w:r w:rsidR="003E443D" w:rsidRPr="00E73C65">
          <w:rPr>
            <w:rStyle w:val="Hyperlink"/>
            <w:noProof/>
            <w:lang w:val="en-GB"/>
          </w:rPr>
          <w:t>4.5.</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An alternative formulation for the observation uncertainty</w:t>
        </w:r>
        <w:r w:rsidR="003E443D">
          <w:rPr>
            <w:noProof/>
            <w:webHidden/>
          </w:rPr>
          <w:tab/>
        </w:r>
        <w:r w:rsidR="003E443D">
          <w:rPr>
            <w:noProof/>
            <w:webHidden/>
          </w:rPr>
          <w:fldChar w:fldCharType="begin"/>
        </w:r>
        <w:r w:rsidR="003E443D">
          <w:rPr>
            <w:noProof/>
            <w:webHidden/>
          </w:rPr>
          <w:instrText xml:space="preserve"> PAGEREF _Toc399842374 \h </w:instrText>
        </w:r>
        <w:r w:rsidR="003E443D">
          <w:rPr>
            <w:noProof/>
            <w:webHidden/>
          </w:rPr>
        </w:r>
        <w:r w:rsidR="003E443D">
          <w:rPr>
            <w:noProof/>
            <w:webHidden/>
          </w:rPr>
          <w:fldChar w:fldCharType="separate"/>
        </w:r>
        <w:r w:rsidR="006B094A">
          <w:rPr>
            <w:noProof/>
            <w:webHidden/>
          </w:rPr>
          <w:t>13</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75" w:history="1">
        <w:r w:rsidR="003E443D" w:rsidRPr="00E73C65">
          <w:rPr>
            <w:rStyle w:val="Hyperlink"/>
            <w:noProof/>
            <w:lang w:val="en-GB"/>
          </w:rPr>
          <w:t>4.6.</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The 90% principle</w:t>
        </w:r>
        <w:r w:rsidR="003E443D">
          <w:rPr>
            <w:noProof/>
            <w:webHidden/>
          </w:rPr>
          <w:tab/>
        </w:r>
        <w:r w:rsidR="003E443D">
          <w:rPr>
            <w:noProof/>
            <w:webHidden/>
          </w:rPr>
          <w:fldChar w:fldCharType="begin"/>
        </w:r>
        <w:r w:rsidR="003E443D">
          <w:rPr>
            <w:noProof/>
            <w:webHidden/>
          </w:rPr>
          <w:instrText xml:space="preserve"> PAGEREF _Toc399842375 \h </w:instrText>
        </w:r>
        <w:r w:rsidR="003E443D">
          <w:rPr>
            <w:noProof/>
            <w:webHidden/>
          </w:rPr>
        </w:r>
        <w:r w:rsidR="003E443D">
          <w:rPr>
            <w:noProof/>
            <w:webHidden/>
          </w:rPr>
          <w:fldChar w:fldCharType="separate"/>
        </w:r>
        <w:r w:rsidR="006B094A">
          <w:rPr>
            <w:noProof/>
            <w:webHidden/>
          </w:rPr>
          <w:t>13</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76" w:history="1">
        <w:r w:rsidR="003E443D" w:rsidRPr="00E73C65">
          <w:rPr>
            <w:rStyle w:val="Hyperlink"/>
            <w:noProof/>
            <w:lang w:val="en-GB"/>
          </w:rPr>
          <w:t>5.</w:t>
        </w:r>
        <w:r w:rsidR="003E443D">
          <w:rPr>
            <w:rFonts w:asciiTheme="minorHAnsi" w:eastAsiaTheme="minorEastAsia" w:hAnsiTheme="minorHAnsi" w:cstheme="minorBidi"/>
            <w:b w:val="0"/>
            <w:bCs w:val="0"/>
            <w:noProof/>
          </w:rPr>
          <w:tab/>
        </w:r>
        <w:r w:rsidR="003E443D" w:rsidRPr="00E73C65">
          <w:rPr>
            <w:rStyle w:val="Hyperlink"/>
            <w:noProof/>
            <w:lang w:val="en-GB"/>
          </w:rPr>
          <w:t>Benchmarking report</w:t>
        </w:r>
        <w:r w:rsidR="003E443D">
          <w:rPr>
            <w:noProof/>
            <w:webHidden/>
          </w:rPr>
          <w:tab/>
        </w:r>
        <w:r w:rsidR="003E443D">
          <w:rPr>
            <w:noProof/>
            <w:webHidden/>
          </w:rPr>
          <w:fldChar w:fldCharType="begin"/>
        </w:r>
        <w:r w:rsidR="003E443D">
          <w:rPr>
            <w:noProof/>
            <w:webHidden/>
          </w:rPr>
          <w:instrText xml:space="preserve"> PAGEREF _Toc399842376 \h </w:instrText>
        </w:r>
        <w:r w:rsidR="003E443D">
          <w:rPr>
            <w:noProof/>
            <w:webHidden/>
          </w:rPr>
        </w:r>
        <w:r w:rsidR="003E443D">
          <w:rPr>
            <w:noProof/>
            <w:webHidden/>
          </w:rPr>
          <w:fldChar w:fldCharType="separate"/>
        </w:r>
        <w:r w:rsidR="006B094A">
          <w:rPr>
            <w:noProof/>
            <w:webHidden/>
          </w:rPr>
          <w:t>14</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77" w:history="1">
        <w:r w:rsidR="003E443D" w:rsidRPr="00E73C65">
          <w:rPr>
            <w:rStyle w:val="Hyperlink"/>
            <w:noProof/>
            <w:lang w:val="en-GB"/>
          </w:rPr>
          <w:t>5.1.</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Hourly frequency</w:t>
        </w:r>
        <w:r w:rsidR="003E443D">
          <w:rPr>
            <w:noProof/>
            <w:webHidden/>
          </w:rPr>
          <w:tab/>
        </w:r>
        <w:r w:rsidR="003E443D">
          <w:rPr>
            <w:noProof/>
            <w:webHidden/>
          </w:rPr>
          <w:fldChar w:fldCharType="begin"/>
        </w:r>
        <w:r w:rsidR="003E443D">
          <w:rPr>
            <w:noProof/>
            <w:webHidden/>
          </w:rPr>
          <w:instrText xml:space="preserve"> PAGEREF _Toc399842377 \h </w:instrText>
        </w:r>
        <w:r w:rsidR="003E443D">
          <w:rPr>
            <w:noProof/>
            <w:webHidden/>
          </w:rPr>
        </w:r>
        <w:r w:rsidR="003E443D">
          <w:rPr>
            <w:noProof/>
            <w:webHidden/>
          </w:rPr>
          <w:fldChar w:fldCharType="separate"/>
        </w:r>
        <w:r w:rsidR="006B094A">
          <w:rPr>
            <w:noProof/>
            <w:webHidden/>
          </w:rPr>
          <w:t>14</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78" w:history="1">
        <w:r w:rsidR="003E443D" w:rsidRPr="00E73C65">
          <w:rPr>
            <w:rStyle w:val="Hyperlink"/>
            <w:noProof/>
            <w:lang w:val="en-GB"/>
          </w:rPr>
          <w:t>5.2.</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Yearly frequency</w:t>
        </w:r>
        <w:r w:rsidR="003E443D">
          <w:rPr>
            <w:noProof/>
            <w:webHidden/>
          </w:rPr>
          <w:tab/>
        </w:r>
        <w:r w:rsidR="003E443D">
          <w:rPr>
            <w:noProof/>
            <w:webHidden/>
          </w:rPr>
          <w:fldChar w:fldCharType="begin"/>
        </w:r>
        <w:r w:rsidR="003E443D">
          <w:rPr>
            <w:noProof/>
            <w:webHidden/>
          </w:rPr>
          <w:instrText xml:space="preserve"> PAGEREF _Toc399842378 \h </w:instrText>
        </w:r>
        <w:r w:rsidR="003E443D">
          <w:rPr>
            <w:noProof/>
            <w:webHidden/>
          </w:rPr>
        </w:r>
        <w:r w:rsidR="003E443D">
          <w:rPr>
            <w:noProof/>
            <w:webHidden/>
          </w:rPr>
          <w:fldChar w:fldCharType="separate"/>
        </w:r>
        <w:r w:rsidR="006B094A">
          <w:rPr>
            <w:noProof/>
            <w:webHidden/>
          </w:rPr>
          <w:t>17</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79" w:history="1">
        <w:r w:rsidR="003E443D" w:rsidRPr="00E73C65">
          <w:rPr>
            <w:rStyle w:val="Hyperlink"/>
            <w:noProof/>
            <w:lang w:val="en-GB"/>
          </w:rPr>
          <w:t>6.</w:t>
        </w:r>
        <w:r w:rsidR="003E443D">
          <w:rPr>
            <w:rFonts w:asciiTheme="minorHAnsi" w:eastAsiaTheme="minorEastAsia" w:hAnsiTheme="minorHAnsi" w:cstheme="minorBidi"/>
            <w:b w:val="0"/>
            <w:bCs w:val="0"/>
            <w:noProof/>
          </w:rPr>
          <w:tab/>
        </w:r>
        <w:r w:rsidR="003E443D" w:rsidRPr="00E73C65">
          <w:rPr>
            <w:rStyle w:val="Hyperlink"/>
            <w:noProof/>
            <w:lang w:val="en-GB"/>
          </w:rPr>
          <w:t>References</w:t>
        </w:r>
        <w:r w:rsidR="003E443D">
          <w:rPr>
            <w:noProof/>
            <w:webHidden/>
          </w:rPr>
          <w:tab/>
        </w:r>
        <w:r w:rsidR="003E443D">
          <w:rPr>
            <w:noProof/>
            <w:webHidden/>
          </w:rPr>
          <w:fldChar w:fldCharType="begin"/>
        </w:r>
        <w:r w:rsidR="003E443D">
          <w:rPr>
            <w:noProof/>
            <w:webHidden/>
          </w:rPr>
          <w:instrText xml:space="preserve"> PAGEREF _Toc399842379 \h </w:instrText>
        </w:r>
        <w:r w:rsidR="003E443D">
          <w:rPr>
            <w:noProof/>
            <w:webHidden/>
          </w:rPr>
        </w:r>
        <w:r w:rsidR="003E443D">
          <w:rPr>
            <w:noProof/>
            <w:webHidden/>
          </w:rPr>
          <w:fldChar w:fldCharType="separate"/>
        </w:r>
        <w:r w:rsidR="006B094A">
          <w:rPr>
            <w:noProof/>
            <w:webHidden/>
          </w:rPr>
          <w:t>20</w:t>
        </w:r>
        <w:r w:rsidR="003E443D">
          <w:rPr>
            <w:noProof/>
            <w:webHidden/>
          </w:rPr>
          <w:fldChar w:fldCharType="end"/>
        </w:r>
      </w:hyperlink>
    </w:p>
    <w:p w:rsidR="003E443D" w:rsidRDefault="00081EDE">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399842380" w:history="1">
        <w:r w:rsidR="003E443D" w:rsidRPr="00E73C65">
          <w:rPr>
            <w:rStyle w:val="Hyperlink"/>
            <w:noProof/>
            <w:lang w:val="en-GB"/>
          </w:rPr>
          <w:t>User’s Guide</w:t>
        </w:r>
        <w:r w:rsidR="003E443D">
          <w:rPr>
            <w:noProof/>
            <w:webHidden/>
          </w:rPr>
          <w:tab/>
        </w:r>
        <w:r w:rsidR="003E443D">
          <w:rPr>
            <w:noProof/>
            <w:webHidden/>
          </w:rPr>
          <w:fldChar w:fldCharType="begin"/>
        </w:r>
        <w:r w:rsidR="003E443D">
          <w:rPr>
            <w:noProof/>
            <w:webHidden/>
          </w:rPr>
          <w:instrText xml:space="preserve"> PAGEREF _Toc399842380 \h </w:instrText>
        </w:r>
        <w:r w:rsidR="003E443D">
          <w:rPr>
            <w:noProof/>
            <w:webHidden/>
          </w:rPr>
        </w:r>
        <w:r w:rsidR="003E443D">
          <w:rPr>
            <w:noProof/>
            <w:webHidden/>
          </w:rPr>
          <w:fldChar w:fldCharType="separate"/>
        </w:r>
        <w:r w:rsidR="006B094A">
          <w:rPr>
            <w:noProof/>
            <w:webHidden/>
          </w:rPr>
          <w:t>21</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81" w:history="1">
        <w:r w:rsidR="003E443D" w:rsidRPr="00E73C65">
          <w:rPr>
            <w:rStyle w:val="Hyperlink"/>
            <w:noProof/>
            <w:lang w:val="en-GB"/>
          </w:rPr>
          <w:t>1.</w:t>
        </w:r>
        <w:r w:rsidR="003E443D">
          <w:rPr>
            <w:rFonts w:asciiTheme="minorHAnsi" w:eastAsiaTheme="minorEastAsia" w:hAnsiTheme="minorHAnsi" w:cstheme="minorBidi"/>
            <w:b w:val="0"/>
            <w:bCs w:val="0"/>
            <w:noProof/>
          </w:rPr>
          <w:tab/>
        </w:r>
        <w:r w:rsidR="003E443D" w:rsidRPr="00E73C65">
          <w:rPr>
            <w:rStyle w:val="Hyperlink"/>
            <w:noProof/>
            <w:lang w:val="en-GB"/>
          </w:rPr>
          <w:t>What’s new</w:t>
        </w:r>
        <w:r w:rsidR="003E443D">
          <w:rPr>
            <w:noProof/>
            <w:webHidden/>
          </w:rPr>
          <w:tab/>
        </w:r>
        <w:r w:rsidR="003E443D">
          <w:rPr>
            <w:noProof/>
            <w:webHidden/>
          </w:rPr>
          <w:fldChar w:fldCharType="begin"/>
        </w:r>
        <w:r w:rsidR="003E443D">
          <w:rPr>
            <w:noProof/>
            <w:webHidden/>
          </w:rPr>
          <w:instrText xml:space="preserve"> PAGEREF _Toc399842381 \h </w:instrText>
        </w:r>
        <w:r w:rsidR="003E443D">
          <w:rPr>
            <w:noProof/>
            <w:webHidden/>
          </w:rPr>
        </w:r>
        <w:r w:rsidR="003E443D">
          <w:rPr>
            <w:noProof/>
            <w:webHidden/>
          </w:rPr>
          <w:fldChar w:fldCharType="separate"/>
        </w:r>
        <w:r w:rsidR="006B094A">
          <w:rPr>
            <w:noProof/>
            <w:webHidden/>
          </w:rPr>
          <w:t>22</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82" w:history="1">
        <w:r w:rsidR="003E443D" w:rsidRPr="00E73C65">
          <w:rPr>
            <w:rStyle w:val="Hyperlink"/>
            <w:noProof/>
            <w:lang w:val="en-GB"/>
          </w:rPr>
          <w:t>1.1.</w:t>
        </w:r>
        <w:r w:rsidR="003E443D">
          <w:rPr>
            <w:rFonts w:asciiTheme="minorHAnsi" w:eastAsiaTheme="minorEastAsia" w:hAnsiTheme="minorHAnsi" w:cstheme="minorBidi"/>
            <w:noProof/>
            <w:sz w:val="22"/>
            <w:szCs w:val="22"/>
          </w:rPr>
          <w:tab/>
        </w:r>
        <w:r w:rsidR="003E443D" w:rsidRPr="00E73C65">
          <w:rPr>
            <w:rStyle w:val="Hyperlink"/>
            <w:noProof/>
            <w:lang w:val="en-GB"/>
          </w:rPr>
          <w:t>From version 3.4 to 4.0</w:t>
        </w:r>
        <w:r w:rsidR="003E443D">
          <w:rPr>
            <w:noProof/>
            <w:webHidden/>
          </w:rPr>
          <w:tab/>
        </w:r>
        <w:r w:rsidR="003E443D">
          <w:rPr>
            <w:noProof/>
            <w:webHidden/>
          </w:rPr>
          <w:fldChar w:fldCharType="begin"/>
        </w:r>
        <w:r w:rsidR="003E443D">
          <w:rPr>
            <w:noProof/>
            <w:webHidden/>
          </w:rPr>
          <w:instrText xml:space="preserve"> PAGEREF _Toc399842382 \h </w:instrText>
        </w:r>
        <w:r w:rsidR="003E443D">
          <w:rPr>
            <w:noProof/>
            <w:webHidden/>
          </w:rPr>
        </w:r>
        <w:r w:rsidR="003E443D">
          <w:rPr>
            <w:noProof/>
            <w:webHidden/>
          </w:rPr>
          <w:fldChar w:fldCharType="separate"/>
        </w:r>
        <w:r w:rsidR="006B094A">
          <w:rPr>
            <w:noProof/>
            <w:webHidden/>
          </w:rPr>
          <w:t>22</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83" w:history="1">
        <w:r w:rsidR="003E443D" w:rsidRPr="00E73C65">
          <w:rPr>
            <w:rStyle w:val="Hyperlink"/>
            <w:noProof/>
            <w:lang w:val="en-GB"/>
          </w:rPr>
          <w:t>2.</w:t>
        </w:r>
        <w:r w:rsidR="003E443D">
          <w:rPr>
            <w:rFonts w:asciiTheme="minorHAnsi" w:eastAsiaTheme="minorEastAsia" w:hAnsiTheme="minorHAnsi" w:cstheme="minorBidi"/>
            <w:b w:val="0"/>
            <w:bCs w:val="0"/>
            <w:noProof/>
          </w:rPr>
          <w:tab/>
        </w:r>
        <w:r w:rsidR="003E443D" w:rsidRPr="00E73C65">
          <w:rPr>
            <w:rStyle w:val="Hyperlink"/>
            <w:noProof/>
            <w:lang w:val="en-GB"/>
          </w:rPr>
          <w:t>Installation and running steps</w:t>
        </w:r>
        <w:r w:rsidR="003E443D">
          <w:rPr>
            <w:noProof/>
            <w:webHidden/>
          </w:rPr>
          <w:tab/>
        </w:r>
        <w:r w:rsidR="003E443D">
          <w:rPr>
            <w:noProof/>
            <w:webHidden/>
          </w:rPr>
          <w:fldChar w:fldCharType="begin"/>
        </w:r>
        <w:r w:rsidR="003E443D">
          <w:rPr>
            <w:noProof/>
            <w:webHidden/>
          </w:rPr>
          <w:instrText xml:space="preserve"> PAGEREF _Toc399842383 \h </w:instrText>
        </w:r>
        <w:r w:rsidR="003E443D">
          <w:rPr>
            <w:noProof/>
            <w:webHidden/>
          </w:rPr>
        </w:r>
        <w:r w:rsidR="003E443D">
          <w:rPr>
            <w:noProof/>
            <w:webHidden/>
          </w:rPr>
          <w:fldChar w:fldCharType="separate"/>
        </w:r>
        <w:r w:rsidR="006B094A">
          <w:rPr>
            <w:noProof/>
            <w:webHidden/>
          </w:rPr>
          <w:t>23</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84" w:history="1">
        <w:r w:rsidR="003E443D" w:rsidRPr="00E73C65">
          <w:rPr>
            <w:rStyle w:val="Hyperlink"/>
            <w:noProof/>
            <w:lang w:val="en-GB"/>
          </w:rPr>
          <w:t>3.</w:t>
        </w:r>
        <w:r w:rsidR="003E443D">
          <w:rPr>
            <w:rFonts w:asciiTheme="minorHAnsi" w:eastAsiaTheme="minorEastAsia" w:hAnsiTheme="minorHAnsi" w:cstheme="minorBidi"/>
            <w:b w:val="0"/>
            <w:bCs w:val="0"/>
            <w:noProof/>
          </w:rPr>
          <w:tab/>
        </w:r>
        <w:r w:rsidR="003E443D" w:rsidRPr="00E73C65">
          <w:rPr>
            <w:rStyle w:val="Hyperlink"/>
            <w:noProof/>
            <w:lang w:val="en-GB"/>
          </w:rPr>
          <w:t>Preparation of input files</w:t>
        </w:r>
        <w:r w:rsidR="003E443D">
          <w:rPr>
            <w:noProof/>
            <w:webHidden/>
          </w:rPr>
          <w:tab/>
        </w:r>
        <w:r w:rsidR="003E443D">
          <w:rPr>
            <w:noProof/>
            <w:webHidden/>
          </w:rPr>
          <w:fldChar w:fldCharType="begin"/>
        </w:r>
        <w:r w:rsidR="003E443D">
          <w:rPr>
            <w:noProof/>
            <w:webHidden/>
          </w:rPr>
          <w:instrText xml:space="preserve"> PAGEREF _Toc399842384 \h </w:instrText>
        </w:r>
        <w:r w:rsidR="003E443D">
          <w:rPr>
            <w:noProof/>
            <w:webHidden/>
          </w:rPr>
        </w:r>
        <w:r w:rsidR="003E443D">
          <w:rPr>
            <w:noProof/>
            <w:webHidden/>
          </w:rPr>
          <w:fldChar w:fldCharType="separate"/>
        </w:r>
        <w:r w:rsidR="006B094A">
          <w:rPr>
            <w:noProof/>
            <w:webHidden/>
          </w:rPr>
          <w:t>23</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85" w:history="1">
        <w:r w:rsidR="003E443D" w:rsidRPr="00E73C65">
          <w:rPr>
            <w:rStyle w:val="Hyperlink"/>
            <w:noProof/>
            <w:lang w:val="en-GB"/>
          </w:rPr>
          <w:t>3.1.</w:t>
        </w:r>
        <w:r w:rsidR="003E443D">
          <w:rPr>
            <w:rFonts w:asciiTheme="minorHAnsi" w:eastAsiaTheme="minorEastAsia" w:hAnsiTheme="minorHAnsi" w:cstheme="minorBidi"/>
            <w:noProof/>
            <w:sz w:val="22"/>
            <w:szCs w:val="22"/>
          </w:rPr>
          <w:tab/>
        </w:r>
        <w:r w:rsidR="003E443D" w:rsidRPr="00E73C65">
          <w:rPr>
            <w:rStyle w:val="Hyperlink"/>
            <w:noProof/>
            <w:lang w:val="en-GB"/>
          </w:rPr>
          <w:t>Init.ini</w:t>
        </w:r>
        <w:r w:rsidR="003E443D">
          <w:rPr>
            <w:noProof/>
            <w:webHidden/>
          </w:rPr>
          <w:tab/>
        </w:r>
        <w:r w:rsidR="003E443D">
          <w:rPr>
            <w:noProof/>
            <w:webHidden/>
          </w:rPr>
          <w:fldChar w:fldCharType="begin"/>
        </w:r>
        <w:r w:rsidR="003E443D">
          <w:rPr>
            <w:noProof/>
            <w:webHidden/>
          </w:rPr>
          <w:instrText xml:space="preserve"> PAGEREF _Toc399842385 \h </w:instrText>
        </w:r>
        <w:r w:rsidR="003E443D">
          <w:rPr>
            <w:noProof/>
            <w:webHidden/>
          </w:rPr>
        </w:r>
        <w:r w:rsidR="003E443D">
          <w:rPr>
            <w:noProof/>
            <w:webHidden/>
          </w:rPr>
          <w:fldChar w:fldCharType="separate"/>
        </w:r>
        <w:r w:rsidR="006B094A">
          <w:rPr>
            <w:noProof/>
            <w:webHidden/>
          </w:rPr>
          <w:t>24</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86" w:history="1">
        <w:r w:rsidR="003E443D" w:rsidRPr="00E73C65">
          <w:rPr>
            <w:rStyle w:val="Hyperlink"/>
            <w:noProof/>
            <w:lang w:val="en-GB"/>
          </w:rPr>
          <w:t>3.2.</w:t>
        </w:r>
        <w:r w:rsidR="003E443D">
          <w:rPr>
            <w:rFonts w:asciiTheme="minorHAnsi" w:eastAsiaTheme="minorEastAsia" w:hAnsiTheme="minorHAnsi" w:cstheme="minorBidi"/>
            <w:noProof/>
            <w:sz w:val="22"/>
            <w:szCs w:val="22"/>
          </w:rPr>
          <w:tab/>
        </w:r>
        <w:r w:rsidR="003E443D" w:rsidRPr="00E73C65">
          <w:rPr>
            <w:rStyle w:val="Hyperlink"/>
            <w:noProof/>
            <w:lang w:val="en-GB"/>
          </w:rPr>
          <w:t>Startup.ini</w:t>
        </w:r>
        <w:r w:rsidR="003E443D">
          <w:rPr>
            <w:noProof/>
            <w:webHidden/>
          </w:rPr>
          <w:tab/>
        </w:r>
        <w:r w:rsidR="003E443D">
          <w:rPr>
            <w:noProof/>
            <w:webHidden/>
          </w:rPr>
          <w:fldChar w:fldCharType="begin"/>
        </w:r>
        <w:r w:rsidR="003E443D">
          <w:rPr>
            <w:noProof/>
            <w:webHidden/>
          </w:rPr>
          <w:instrText xml:space="preserve"> PAGEREF _Toc399842386 \h </w:instrText>
        </w:r>
        <w:r w:rsidR="003E443D">
          <w:rPr>
            <w:noProof/>
            <w:webHidden/>
          </w:rPr>
        </w:r>
        <w:r w:rsidR="003E443D">
          <w:rPr>
            <w:noProof/>
            <w:webHidden/>
          </w:rPr>
          <w:fldChar w:fldCharType="separate"/>
        </w:r>
        <w:r w:rsidR="006B094A">
          <w:rPr>
            <w:noProof/>
            <w:webHidden/>
          </w:rPr>
          <w:t>24</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87" w:history="1">
        <w:r w:rsidR="003E443D" w:rsidRPr="00E73C65">
          <w:rPr>
            <w:rStyle w:val="Hyperlink"/>
            <w:noProof/>
            <w:lang w:val="en-GB"/>
          </w:rPr>
          <w:t>3.3.</w:t>
        </w:r>
        <w:r w:rsidR="003E443D">
          <w:rPr>
            <w:rFonts w:asciiTheme="minorHAnsi" w:eastAsiaTheme="minorEastAsia" w:hAnsiTheme="minorHAnsi" w:cstheme="minorBidi"/>
            <w:noProof/>
            <w:sz w:val="22"/>
            <w:szCs w:val="22"/>
          </w:rPr>
          <w:tab/>
        </w:r>
        <w:r w:rsidR="003E443D" w:rsidRPr="00E73C65">
          <w:rPr>
            <w:rStyle w:val="Hyperlink"/>
            <w:noProof/>
            <w:lang w:val="en-GB"/>
          </w:rPr>
          <w:t>Observation file</w:t>
        </w:r>
        <w:r w:rsidR="003E443D">
          <w:rPr>
            <w:noProof/>
            <w:webHidden/>
          </w:rPr>
          <w:tab/>
        </w:r>
        <w:r w:rsidR="003E443D">
          <w:rPr>
            <w:noProof/>
            <w:webHidden/>
          </w:rPr>
          <w:fldChar w:fldCharType="begin"/>
        </w:r>
        <w:r w:rsidR="003E443D">
          <w:rPr>
            <w:noProof/>
            <w:webHidden/>
          </w:rPr>
          <w:instrText xml:space="preserve"> PAGEREF _Toc399842387 \h </w:instrText>
        </w:r>
        <w:r w:rsidR="003E443D">
          <w:rPr>
            <w:noProof/>
            <w:webHidden/>
          </w:rPr>
        </w:r>
        <w:r w:rsidR="003E443D">
          <w:rPr>
            <w:noProof/>
            <w:webHidden/>
          </w:rPr>
          <w:fldChar w:fldCharType="separate"/>
        </w:r>
        <w:r w:rsidR="006B094A">
          <w:rPr>
            <w:noProof/>
            <w:webHidden/>
          </w:rPr>
          <w:t>27</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88" w:history="1">
        <w:r w:rsidR="003E443D" w:rsidRPr="00E73C65">
          <w:rPr>
            <w:rStyle w:val="Hyperlink"/>
            <w:noProof/>
            <w:lang w:val="en-GB"/>
          </w:rPr>
          <w:t>3.3.1.</w:t>
        </w:r>
        <w:r w:rsidR="003E443D">
          <w:rPr>
            <w:rFonts w:asciiTheme="minorHAnsi" w:eastAsiaTheme="minorEastAsia" w:hAnsiTheme="minorHAnsi" w:cstheme="minorBidi"/>
            <w:noProof/>
            <w:sz w:val="22"/>
            <w:szCs w:val="22"/>
          </w:rPr>
          <w:tab/>
        </w:r>
        <w:r w:rsidR="003E443D" w:rsidRPr="00E73C65">
          <w:rPr>
            <w:rStyle w:val="Hyperlink"/>
            <w:noProof/>
            <w:lang w:val="en-GB"/>
          </w:rPr>
          <w:t>Hourly Frequency</w:t>
        </w:r>
        <w:r w:rsidR="003E443D">
          <w:rPr>
            <w:noProof/>
            <w:webHidden/>
          </w:rPr>
          <w:tab/>
        </w:r>
        <w:r w:rsidR="003E443D">
          <w:rPr>
            <w:noProof/>
            <w:webHidden/>
          </w:rPr>
          <w:fldChar w:fldCharType="begin"/>
        </w:r>
        <w:r w:rsidR="003E443D">
          <w:rPr>
            <w:noProof/>
            <w:webHidden/>
          </w:rPr>
          <w:instrText xml:space="preserve"> PAGEREF _Toc399842388 \h </w:instrText>
        </w:r>
        <w:r w:rsidR="003E443D">
          <w:rPr>
            <w:noProof/>
            <w:webHidden/>
          </w:rPr>
        </w:r>
        <w:r w:rsidR="003E443D">
          <w:rPr>
            <w:noProof/>
            <w:webHidden/>
          </w:rPr>
          <w:fldChar w:fldCharType="separate"/>
        </w:r>
        <w:r w:rsidR="006B094A">
          <w:rPr>
            <w:noProof/>
            <w:webHidden/>
          </w:rPr>
          <w:t>27</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89" w:history="1">
        <w:r w:rsidR="003E443D" w:rsidRPr="00E73C65">
          <w:rPr>
            <w:rStyle w:val="Hyperlink"/>
            <w:noProof/>
            <w:lang w:val="en-GB"/>
          </w:rPr>
          <w:t>3.3.2.</w:t>
        </w:r>
        <w:r w:rsidR="003E443D">
          <w:rPr>
            <w:rFonts w:asciiTheme="minorHAnsi" w:eastAsiaTheme="minorEastAsia" w:hAnsiTheme="minorHAnsi" w:cstheme="minorBidi"/>
            <w:noProof/>
            <w:sz w:val="22"/>
            <w:szCs w:val="22"/>
          </w:rPr>
          <w:tab/>
        </w:r>
        <w:r w:rsidR="003E443D" w:rsidRPr="00E73C65">
          <w:rPr>
            <w:rStyle w:val="Hyperlink"/>
            <w:noProof/>
            <w:lang w:val="en-GB"/>
          </w:rPr>
          <w:t>Yearly Frequency</w:t>
        </w:r>
        <w:r w:rsidR="003E443D">
          <w:rPr>
            <w:noProof/>
            <w:webHidden/>
          </w:rPr>
          <w:tab/>
        </w:r>
        <w:r w:rsidR="003E443D">
          <w:rPr>
            <w:noProof/>
            <w:webHidden/>
          </w:rPr>
          <w:fldChar w:fldCharType="begin"/>
        </w:r>
        <w:r w:rsidR="003E443D">
          <w:rPr>
            <w:noProof/>
            <w:webHidden/>
          </w:rPr>
          <w:instrText xml:space="preserve"> PAGEREF _Toc399842389 \h </w:instrText>
        </w:r>
        <w:r w:rsidR="003E443D">
          <w:rPr>
            <w:noProof/>
            <w:webHidden/>
          </w:rPr>
        </w:r>
        <w:r w:rsidR="003E443D">
          <w:rPr>
            <w:noProof/>
            <w:webHidden/>
          </w:rPr>
          <w:fldChar w:fldCharType="separate"/>
        </w:r>
        <w:r w:rsidR="006B094A">
          <w:rPr>
            <w:noProof/>
            <w:webHidden/>
          </w:rPr>
          <w:t>28</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90" w:history="1">
        <w:r w:rsidR="003E443D" w:rsidRPr="00E73C65">
          <w:rPr>
            <w:rStyle w:val="Hyperlink"/>
            <w:noProof/>
            <w:lang w:val="en-GB"/>
          </w:rPr>
          <w:t>3.4.</w:t>
        </w:r>
        <w:r w:rsidR="003E443D">
          <w:rPr>
            <w:rFonts w:asciiTheme="minorHAnsi" w:eastAsiaTheme="minorEastAsia" w:hAnsiTheme="minorHAnsi" w:cstheme="minorBidi"/>
            <w:noProof/>
            <w:sz w:val="22"/>
            <w:szCs w:val="22"/>
          </w:rPr>
          <w:tab/>
        </w:r>
        <w:r w:rsidR="003E443D" w:rsidRPr="00E73C65">
          <w:rPr>
            <w:rStyle w:val="Hyperlink"/>
            <w:noProof/>
            <w:lang w:val="en-GB"/>
          </w:rPr>
          <w:t>Model file</w:t>
        </w:r>
        <w:r w:rsidR="003E443D">
          <w:rPr>
            <w:noProof/>
            <w:webHidden/>
          </w:rPr>
          <w:tab/>
        </w:r>
        <w:r w:rsidR="003E443D">
          <w:rPr>
            <w:noProof/>
            <w:webHidden/>
          </w:rPr>
          <w:fldChar w:fldCharType="begin"/>
        </w:r>
        <w:r w:rsidR="003E443D">
          <w:rPr>
            <w:noProof/>
            <w:webHidden/>
          </w:rPr>
          <w:instrText xml:space="preserve"> PAGEREF _Toc399842390 \h </w:instrText>
        </w:r>
        <w:r w:rsidR="003E443D">
          <w:rPr>
            <w:noProof/>
            <w:webHidden/>
          </w:rPr>
        </w:r>
        <w:r w:rsidR="003E443D">
          <w:rPr>
            <w:noProof/>
            <w:webHidden/>
          </w:rPr>
          <w:fldChar w:fldCharType="separate"/>
        </w:r>
        <w:r w:rsidR="006B094A">
          <w:rPr>
            <w:noProof/>
            <w:webHidden/>
          </w:rPr>
          <w:t>29</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91" w:history="1">
        <w:r w:rsidR="003E443D" w:rsidRPr="00E73C65">
          <w:rPr>
            <w:rStyle w:val="Hyperlink"/>
            <w:noProof/>
            <w:lang w:val="en-GB"/>
          </w:rPr>
          <w:t>3.4.1.</w:t>
        </w:r>
        <w:r w:rsidR="003E443D">
          <w:rPr>
            <w:rFonts w:asciiTheme="minorHAnsi" w:eastAsiaTheme="minorEastAsia" w:hAnsiTheme="minorHAnsi" w:cstheme="minorBidi"/>
            <w:noProof/>
            <w:sz w:val="22"/>
            <w:szCs w:val="22"/>
          </w:rPr>
          <w:tab/>
        </w:r>
        <w:r w:rsidR="003E443D" w:rsidRPr="00E73C65">
          <w:rPr>
            <w:rStyle w:val="Hyperlink"/>
            <w:noProof/>
            <w:lang w:val="en-GB"/>
          </w:rPr>
          <w:t>Hourly Frequency</w:t>
        </w:r>
        <w:r w:rsidR="003E443D">
          <w:rPr>
            <w:noProof/>
            <w:webHidden/>
          </w:rPr>
          <w:tab/>
        </w:r>
        <w:r w:rsidR="003E443D">
          <w:rPr>
            <w:noProof/>
            <w:webHidden/>
          </w:rPr>
          <w:fldChar w:fldCharType="begin"/>
        </w:r>
        <w:r w:rsidR="003E443D">
          <w:rPr>
            <w:noProof/>
            <w:webHidden/>
          </w:rPr>
          <w:instrText xml:space="preserve"> PAGEREF _Toc399842391 \h </w:instrText>
        </w:r>
        <w:r w:rsidR="003E443D">
          <w:rPr>
            <w:noProof/>
            <w:webHidden/>
          </w:rPr>
        </w:r>
        <w:r w:rsidR="003E443D">
          <w:rPr>
            <w:noProof/>
            <w:webHidden/>
          </w:rPr>
          <w:fldChar w:fldCharType="separate"/>
        </w:r>
        <w:r w:rsidR="006B094A">
          <w:rPr>
            <w:noProof/>
            <w:webHidden/>
          </w:rPr>
          <w:t>29</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92" w:history="1">
        <w:r w:rsidR="003E443D" w:rsidRPr="00E73C65">
          <w:rPr>
            <w:rStyle w:val="Hyperlink"/>
            <w:noProof/>
            <w:lang w:val="en-GB"/>
          </w:rPr>
          <w:t>3.4.2.</w:t>
        </w:r>
        <w:r w:rsidR="003E443D">
          <w:rPr>
            <w:rFonts w:asciiTheme="minorHAnsi" w:eastAsiaTheme="minorEastAsia" w:hAnsiTheme="minorHAnsi" w:cstheme="minorBidi"/>
            <w:noProof/>
            <w:sz w:val="22"/>
            <w:szCs w:val="22"/>
          </w:rPr>
          <w:tab/>
        </w:r>
        <w:r w:rsidR="003E443D" w:rsidRPr="00E73C65">
          <w:rPr>
            <w:rStyle w:val="Hyperlink"/>
            <w:noProof/>
            <w:lang w:val="en-GB"/>
          </w:rPr>
          <w:t>Yearly Frequency</w:t>
        </w:r>
        <w:r w:rsidR="003E443D">
          <w:rPr>
            <w:noProof/>
            <w:webHidden/>
          </w:rPr>
          <w:tab/>
        </w:r>
        <w:r w:rsidR="003E443D">
          <w:rPr>
            <w:noProof/>
            <w:webHidden/>
          </w:rPr>
          <w:fldChar w:fldCharType="begin"/>
        </w:r>
        <w:r w:rsidR="003E443D">
          <w:rPr>
            <w:noProof/>
            <w:webHidden/>
          </w:rPr>
          <w:instrText xml:space="preserve"> PAGEREF _Toc399842392 \h </w:instrText>
        </w:r>
        <w:r w:rsidR="003E443D">
          <w:rPr>
            <w:noProof/>
            <w:webHidden/>
          </w:rPr>
        </w:r>
        <w:r w:rsidR="003E443D">
          <w:rPr>
            <w:noProof/>
            <w:webHidden/>
          </w:rPr>
          <w:fldChar w:fldCharType="separate"/>
        </w:r>
        <w:r w:rsidR="006B094A">
          <w:rPr>
            <w:noProof/>
            <w:webHidden/>
          </w:rPr>
          <w:t>32</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93" w:history="1">
        <w:r w:rsidR="003E443D" w:rsidRPr="00E73C65">
          <w:rPr>
            <w:rStyle w:val="Hyperlink"/>
            <w:noProof/>
            <w:lang w:val="en-GB"/>
          </w:rPr>
          <w:t>3.5.</w:t>
        </w:r>
        <w:r w:rsidR="003E443D">
          <w:rPr>
            <w:rFonts w:asciiTheme="minorHAnsi" w:eastAsiaTheme="minorEastAsia" w:hAnsiTheme="minorHAnsi" w:cstheme="minorBidi"/>
            <w:noProof/>
            <w:sz w:val="22"/>
            <w:szCs w:val="22"/>
          </w:rPr>
          <w:tab/>
        </w:r>
        <w:r w:rsidR="003E443D" w:rsidRPr="00E73C65">
          <w:rPr>
            <w:rStyle w:val="Hyperlink"/>
            <w:noProof/>
            <w:lang w:val="en-GB"/>
          </w:rPr>
          <w:t>Using DELTA with yearly output</w:t>
        </w:r>
        <w:r w:rsidR="003E443D">
          <w:rPr>
            <w:noProof/>
            <w:webHidden/>
          </w:rPr>
          <w:tab/>
        </w:r>
        <w:r w:rsidR="003E443D">
          <w:rPr>
            <w:noProof/>
            <w:webHidden/>
          </w:rPr>
          <w:fldChar w:fldCharType="begin"/>
        </w:r>
        <w:r w:rsidR="003E443D">
          <w:rPr>
            <w:noProof/>
            <w:webHidden/>
          </w:rPr>
          <w:instrText xml:space="preserve"> PAGEREF _Toc399842393 \h </w:instrText>
        </w:r>
        <w:r w:rsidR="003E443D">
          <w:rPr>
            <w:noProof/>
            <w:webHidden/>
          </w:rPr>
        </w:r>
        <w:r w:rsidR="003E443D">
          <w:rPr>
            <w:noProof/>
            <w:webHidden/>
          </w:rPr>
          <w:fldChar w:fldCharType="separate"/>
        </w:r>
        <w:r w:rsidR="006B094A">
          <w:rPr>
            <w:noProof/>
            <w:webHidden/>
          </w:rPr>
          <w:t>32</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94" w:history="1">
        <w:r w:rsidR="003E443D" w:rsidRPr="00E73C65">
          <w:rPr>
            <w:rStyle w:val="Hyperlink"/>
            <w:noProof/>
            <w:lang w:val="en-GB"/>
          </w:rPr>
          <w:t>4.</w:t>
        </w:r>
        <w:r w:rsidR="003E443D">
          <w:rPr>
            <w:rFonts w:asciiTheme="minorHAnsi" w:eastAsiaTheme="minorEastAsia" w:hAnsiTheme="minorHAnsi" w:cstheme="minorBidi"/>
            <w:b w:val="0"/>
            <w:bCs w:val="0"/>
            <w:noProof/>
          </w:rPr>
          <w:tab/>
        </w:r>
        <w:r w:rsidR="003E443D" w:rsidRPr="00E73C65">
          <w:rPr>
            <w:rStyle w:val="Hyperlink"/>
            <w:noProof/>
            <w:lang w:val="en-GB"/>
          </w:rPr>
          <w:t>Delta Tool top menu</w:t>
        </w:r>
        <w:r w:rsidR="003E443D">
          <w:rPr>
            <w:noProof/>
            <w:webHidden/>
          </w:rPr>
          <w:tab/>
        </w:r>
        <w:r w:rsidR="003E443D">
          <w:rPr>
            <w:noProof/>
            <w:webHidden/>
          </w:rPr>
          <w:fldChar w:fldCharType="begin"/>
        </w:r>
        <w:r w:rsidR="003E443D">
          <w:rPr>
            <w:noProof/>
            <w:webHidden/>
          </w:rPr>
          <w:instrText xml:space="preserve"> PAGEREF _Toc399842394 \h </w:instrText>
        </w:r>
        <w:r w:rsidR="003E443D">
          <w:rPr>
            <w:noProof/>
            <w:webHidden/>
          </w:rPr>
        </w:r>
        <w:r w:rsidR="003E443D">
          <w:rPr>
            <w:noProof/>
            <w:webHidden/>
          </w:rPr>
          <w:fldChar w:fldCharType="separate"/>
        </w:r>
        <w:r w:rsidR="006B094A">
          <w:rPr>
            <w:noProof/>
            <w:webHidden/>
          </w:rPr>
          <w:t>32</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95" w:history="1">
        <w:r w:rsidR="003E443D" w:rsidRPr="00E73C65">
          <w:rPr>
            <w:rStyle w:val="Hyperlink"/>
            <w:rFonts w:ascii="Times New Roman" w:hAnsi="Times New Roman"/>
            <w:noProof/>
            <w:lang w:val="en-GB"/>
          </w:rPr>
          <w:t>5.</w:t>
        </w:r>
        <w:r w:rsidR="003E443D">
          <w:rPr>
            <w:rFonts w:asciiTheme="minorHAnsi" w:eastAsiaTheme="minorEastAsia" w:hAnsiTheme="minorHAnsi" w:cstheme="minorBidi"/>
            <w:b w:val="0"/>
            <w:bCs w:val="0"/>
            <w:noProof/>
          </w:rPr>
          <w:tab/>
        </w:r>
        <w:r w:rsidR="003E443D" w:rsidRPr="00E73C65">
          <w:rPr>
            <w:rStyle w:val="Hyperlink"/>
            <w:noProof/>
            <w:lang w:val="en-GB"/>
          </w:rPr>
          <w:t>Exploration</w:t>
        </w:r>
        <w:r w:rsidR="003E443D" w:rsidRPr="00E73C65">
          <w:rPr>
            <w:rStyle w:val="Hyperlink"/>
            <w:rFonts w:ascii="Times New Roman" w:hAnsi="Times New Roman"/>
            <w:noProof/>
            <w:lang w:val="en-GB"/>
          </w:rPr>
          <w:t xml:space="preserve"> </w:t>
        </w:r>
        <w:r w:rsidR="003E443D" w:rsidRPr="00E73C65">
          <w:rPr>
            <w:rStyle w:val="Hyperlink"/>
            <w:noProof/>
            <w:lang w:val="en-GB"/>
          </w:rPr>
          <w:t>mode</w:t>
        </w:r>
        <w:r w:rsidR="003E443D">
          <w:rPr>
            <w:noProof/>
            <w:webHidden/>
          </w:rPr>
          <w:tab/>
        </w:r>
        <w:r w:rsidR="003E443D">
          <w:rPr>
            <w:noProof/>
            <w:webHidden/>
          </w:rPr>
          <w:fldChar w:fldCharType="begin"/>
        </w:r>
        <w:r w:rsidR="003E443D">
          <w:rPr>
            <w:noProof/>
            <w:webHidden/>
          </w:rPr>
          <w:instrText xml:space="preserve"> PAGEREF _Toc399842395 \h </w:instrText>
        </w:r>
        <w:r w:rsidR="003E443D">
          <w:rPr>
            <w:noProof/>
            <w:webHidden/>
          </w:rPr>
        </w:r>
        <w:r w:rsidR="003E443D">
          <w:rPr>
            <w:noProof/>
            <w:webHidden/>
          </w:rPr>
          <w:fldChar w:fldCharType="separate"/>
        </w:r>
        <w:r w:rsidR="006B094A">
          <w:rPr>
            <w:noProof/>
            <w:webHidden/>
          </w:rPr>
          <w:t>34</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96" w:history="1">
        <w:r w:rsidR="003E443D" w:rsidRPr="00E73C65">
          <w:rPr>
            <w:rStyle w:val="Hyperlink"/>
            <w:noProof/>
            <w:lang w:val="en-GB"/>
          </w:rPr>
          <w:t>5.1.</w:t>
        </w:r>
        <w:r w:rsidR="003E443D">
          <w:rPr>
            <w:rFonts w:asciiTheme="minorHAnsi" w:eastAsiaTheme="minorEastAsia" w:hAnsiTheme="minorHAnsi" w:cstheme="minorBidi"/>
            <w:noProof/>
            <w:sz w:val="22"/>
            <w:szCs w:val="22"/>
          </w:rPr>
          <w:tab/>
        </w:r>
        <w:r w:rsidR="003E443D" w:rsidRPr="00E73C65">
          <w:rPr>
            <w:rStyle w:val="Hyperlink"/>
            <w:noProof/>
            <w:lang w:val="en-GB"/>
          </w:rPr>
          <w:t>The data selection interface</w:t>
        </w:r>
        <w:r w:rsidR="003E443D">
          <w:rPr>
            <w:noProof/>
            <w:webHidden/>
          </w:rPr>
          <w:tab/>
        </w:r>
        <w:r w:rsidR="003E443D">
          <w:rPr>
            <w:noProof/>
            <w:webHidden/>
          </w:rPr>
          <w:fldChar w:fldCharType="begin"/>
        </w:r>
        <w:r w:rsidR="003E443D">
          <w:rPr>
            <w:noProof/>
            <w:webHidden/>
          </w:rPr>
          <w:instrText xml:space="preserve"> PAGEREF _Toc399842396 \h </w:instrText>
        </w:r>
        <w:r w:rsidR="003E443D">
          <w:rPr>
            <w:noProof/>
            <w:webHidden/>
          </w:rPr>
        </w:r>
        <w:r w:rsidR="003E443D">
          <w:rPr>
            <w:noProof/>
            <w:webHidden/>
          </w:rPr>
          <w:fldChar w:fldCharType="separate"/>
        </w:r>
        <w:r w:rsidR="006B094A">
          <w:rPr>
            <w:noProof/>
            <w:webHidden/>
          </w:rPr>
          <w:t>34</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97" w:history="1">
        <w:r w:rsidR="003E443D" w:rsidRPr="00E73C65">
          <w:rPr>
            <w:rStyle w:val="Hyperlink"/>
            <w:noProof/>
            <w:lang w:val="en-GB"/>
          </w:rPr>
          <w:t>5.2.</w:t>
        </w:r>
        <w:r w:rsidR="003E443D">
          <w:rPr>
            <w:rFonts w:asciiTheme="minorHAnsi" w:eastAsiaTheme="minorEastAsia" w:hAnsiTheme="minorHAnsi" w:cstheme="minorBidi"/>
            <w:noProof/>
            <w:sz w:val="22"/>
            <w:szCs w:val="22"/>
          </w:rPr>
          <w:tab/>
        </w:r>
        <w:r w:rsidR="003E443D" w:rsidRPr="00E73C65">
          <w:rPr>
            <w:rStyle w:val="Hyperlink"/>
            <w:noProof/>
            <w:lang w:val="en-GB"/>
          </w:rPr>
          <w:t>The analysis interface</w:t>
        </w:r>
        <w:r w:rsidR="003E443D">
          <w:rPr>
            <w:noProof/>
            <w:webHidden/>
          </w:rPr>
          <w:tab/>
        </w:r>
        <w:r w:rsidR="003E443D">
          <w:rPr>
            <w:noProof/>
            <w:webHidden/>
          </w:rPr>
          <w:fldChar w:fldCharType="begin"/>
        </w:r>
        <w:r w:rsidR="003E443D">
          <w:rPr>
            <w:noProof/>
            <w:webHidden/>
          </w:rPr>
          <w:instrText xml:space="preserve"> PAGEREF _Toc399842397 \h </w:instrText>
        </w:r>
        <w:r w:rsidR="003E443D">
          <w:rPr>
            <w:noProof/>
            <w:webHidden/>
          </w:rPr>
        </w:r>
        <w:r w:rsidR="003E443D">
          <w:rPr>
            <w:noProof/>
            <w:webHidden/>
          </w:rPr>
          <w:fldChar w:fldCharType="separate"/>
        </w:r>
        <w:r w:rsidR="006B094A">
          <w:rPr>
            <w:noProof/>
            <w:webHidden/>
          </w:rPr>
          <w:t>36</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398" w:history="1">
        <w:r w:rsidR="003E443D" w:rsidRPr="00E73C65">
          <w:rPr>
            <w:rStyle w:val="Hyperlink"/>
            <w:noProof/>
            <w:lang w:val="en-GB"/>
          </w:rPr>
          <w:t>5.3.</w:t>
        </w:r>
        <w:r w:rsidR="003E443D">
          <w:rPr>
            <w:rFonts w:asciiTheme="minorHAnsi" w:eastAsiaTheme="minorEastAsia" w:hAnsiTheme="minorHAnsi" w:cstheme="minorBidi"/>
            <w:noProof/>
            <w:sz w:val="22"/>
            <w:szCs w:val="22"/>
          </w:rPr>
          <w:tab/>
        </w:r>
        <w:r w:rsidR="003E443D" w:rsidRPr="00E73C65">
          <w:rPr>
            <w:rStyle w:val="Hyperlink"/>
            <w:noProof/>
            <w:lang w:val="en-GB"/>
          </w:rPr>
          <w:t>The main graphical interface</w:t>
        </w:r>
        <w:r w:rsidR="003E443D">
          <w:rPr>
            <w:noProof/>
            <w:webHidden/>
          </w:rPr>
          <w:tab/>
        </w:r>
        <w:r w:rsidR="003E443D">
          <w:rPr>
            <w:noProof/>
            <w:webHidden/>
          </w:rPr>
          <w:fldChar w:fldCharType="begin"/>
        </w:r>
        <w:r w:rsidR="003E443D">
          <w:rPr>
            <w:noProof/>
            <w:webHidden/>
          </w:rPr>
          <w:instrText xml:space="preserve"> PAGEREF _Toc399842398 \h </w:instrText>
        </w:r>
        <w:r w:rsidR="003E443D">
          <w:rPr>
            <w:noProof/>
            <w:webHidden/>
          </w:rPr>
        </w:r>
        <w:r w:rsidR="003E443D">
          <w:rPr>
            <w:noProof/>
            <w:webHidden/>
          </w:rPr>
          <w:fldChar w:fldCharType="separate"/>
        </w:r>
        <w:r w:rsidR="006B094A">
          <w:rPr>
            <w:noProof/>
            <w:webHidden/>
          </w:rPr>
          <w:t>38</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399" w:history="1">
        <w:r w:rsidR="003E443D" w:rsidRPr="00E73C65">
          <w:rPr>
            <w:rStyle w:val="Hyperlink"/>
            <w:noProof/>
            <w:lang w:val="en-GB"/>
          </w:rPr>
          <w:t>6.</w:t>
        </w:r>
        <w:r w:rsidR="003E443D">
          <w:rPr>
            <w:rFonts w:asciiTheme="minorHAnsi" w:eastAsiaTheme="minorEastAsia" w:hAnsiTheme="minorHAnsi" w:cstheme="minorBidi"/>
            <w:b w:val="0"/>
            <w:bCs w:val="0"/>
            <w:noProof/>
          </w:rPr>
          <w:tab/>
        </w:r>
        <w:r w:rsidR="003E443D" w:rsidRPr="00E73C65">
          <w:rPr>
            <w:rStyle w:val="Hyperlink"/>
            <w:noProof/>
            <w:lang w:val="en-GB"/>
          </w:rPr>
          <w:t>DELTA functionalities and user’s tuning options</w:t>
        </w:r>
        <w:r w:rsidR="003E443D">
          <w:rPr>
            <w:noProof/>
            <w:webHidden/>
          </w:rPr>
          <w:tab/>
        </w:r>
        <w:r w:rsidR="003E443D">
          <w:rPr>
            <w:noProof/>
            <w:webHidden/>
          </w:rPr>
          <w:fldChar w:fldCharType="begin"/>
        </w:r>
        <w:r w:rsidR="003E443D">
          <w:rPr>
            <w:noProof/>
            <w:webHidden/>
          </w:rPr>
          <w:instrText xml:space="preserve"> PAGEREF _Toc399842399 \h </w:instrText>
        </w:r>
        <w:r w:rsidR="003E443D">
          <w:rPr>
            <w:noProof/>
            <w:webHidden/>
          </w:rPr>
        </w:r>
        <w:r w:rsidR="003E443D">
          <w:rPr>
            <w:noProof/>
            <w:webHidden/>
          </w:rPr>
          <w:fldChar w:fldCharType="separate"/>
        </w:r>
        <w:r w:rsidR="006B094A">
          <w:rPr>
            <w:noProof/>
            <w:webHidden/>
          </w:rPr>
          <w:t>39</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400" w:history="1">
        <w:r w:rsidR="003E443D" w:rsidRPr="00E73C65">
          <w:rPr>
            <w:rStyle w:val="Hyperlink"/>
            <w:noProof/>
            <w:lang w:val="en-GB"/>
          </w:rPr>
          <w:t>6.1.</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“Playing” with uncertainty parameters: the “goals_criteria_oc” input file</w:t>
        </w:r>
        <w:r w:rsidR="003E443D">
          <w:rPr>
            <w:noProof/>
            <w:webHidden/>
          </w:rPr>
          <w:tab/>
        </w:r>
        <w:r w:rsidR="003E443D">
          <w:rPr>
            <w:noProof/>
            <w:webHidden/>
          </w:rPr>
          <w:fldChar w:fldCharType="begin"/>
        </w:r>
        <w:r w:rsidR="003E443D">
          <w:rPr>
            <w:noProof/>
            <w:webHidden/>
          </w:rPr>
          <w:instrText xml:space="preserve"> PAGEREF _Toc399842400 \h </w:instrText>
        </w:r>
        <w:r w:rsidR="003E443D">
          <w:rPr>
            <w:noProof/>
            <w:webHidden/>
          </w:rPr>
        </w:r>
        <w:r w:rsidR="003E443D">
          <w:rPr>
            <w:noProof/>
            <w:webHidden/>
          </w:rPr>
          <w:fldChar w:fldCharType="separate"/>
        </w:r>
        <w:r w:rsidR="006B094A">
          <w:rPr>
            <w:noProof/>
            <w:webHidden/>
          </w:rPr>
          <w:t>39</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401" w:history="1">
        <w:r w:rsidR="003E443D" w:rsidRPr="00E73C65">
          <w:rPr>
            <w:rStyle w:val="Hyperlink"/>
            <w:noProof/>
            <w:lang w:val="en-GB"/>
          </w:rPr>
          <w:t>6.2.</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Saving summary statistics information in ASCII</w:t>
        </w:r>
        <w:r w:rsidR="003E443D">
          <w:rPr>
            <w:noProof/>
            <w:webHidden/>
          </w:rPr>
          <w:tab/>
        </w:r>
        <w:r w:rsidR="003E443D">
          <w:rPr>
            <w:noProof/>
            <w:webHidden/>
          </w:rPr>
          <w:fldChar w:fldCharType="begin"/>
        </w:r>
        <w:r w:rsidR="003E443D">
          <w:rPr>
            <w:noProof/>
            <w:webHidden/>
          </w:rPr>
          <w:instrText xml:space="preserve"> PAGEREF _Toc399842401 \h </w:instrText>
        </w:r>
        <w:r w:rsidR="003E443D">
          <w:rPr>
            <w:noProof/>
            <w:webHidden/>
          </w:rPr>
        </w:r>
        <w:r w:rsidR="003E443D">
          <w:rPr>
            <w:noProof/>
            <w:webHidden/>
          </w:rPr>
          <w:fldChar w:fldCharType="separate"/>
        </w:r>
        <w:r w:rsidR="006B094A">
          <w:rPr>
            <w:noProof/>
            <w:webHidden/>
          </w:rPr>
          <w:t>40</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402" w:history="1">
        <w:r w:rsidR="003E443D" w:rsidRPr="00E73C65">
          <w:rPr>
            <w:rStyle w:val="Hyperlink"/>
            <w:noProof/>
            <w:lang w:val="en-GB"/>
          </w:rPr>
          <w:t>6.3.</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Mouse-driven recognize functionality</w:t>
        </w:r>
        <w:r w:rsidR="003E443D">
          <w:rPr>
            <w:noProof/>
            <w:webHidden/>
          </w:rPr>
          <w:tab/>
        </w:r>
        <w:r w:rsidR="003E443D">
          <w:rPr>
            <w:noProof/>
            <w:webHidden/>
          </w:rPr>
          <w:fldChar w:fldCharType="begin"/>
        </w:r>
        <w:r w:rsidR="003E443D">
          <w:rPr>
            <w:noProof/>
            <w:webHidden/>
          </w:rPr>
          <w:instrText xml:space="preserve"> PAGEREF _Toc399842402 \h </w:instrText>
        </w:r>
        <w:r w:rsidR="003E443D">
          <w:rPr>
            <w:noProof/>
            <w:webHidden/>
          </w:rPr>
        </w:r>
        <w:r w:rsidR="003E443D">
          <w:rPr>
            <w:noProof/>
            <w:webHidden/>
          </w:rPr>
          <w:fldChar w:fldCharType="separate"/>
        </w:r>
        <w:r w:rsidR="006B094A">
          <w:rPr>
            <w:noProof/>
            <w:webHidden/>
          </w:rPr>
          <w:t>40</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403" w:history="1">
        <w:r w:rsidR="003E443D" w:rsidRPr="00E73C65">
          <w:rPr>
            <w:rStyle w:val="Hyperlink"/>
            <w:noProof/>
            <w:lang w:val="en-GB"/>
          </w:rPr>
          <w:t>6.4.</w:t>
        </w:r>
        <w:r w:rsidR="003E443D">
          <w:rPr>
            <w:rFonts w:asciiTheme="minorHAnsi" w:eastAsiaTheme="minorEastAsia" w:hAnsiTheme="minorHAnsi" w:cstheme="minorBidi"/>
            <w:noProof/>
            <w:sz w:val="22"/>
            <w:szCs w:val="22"/>
          </w:rPr>
          <w:tab/>
        </w:r>
        <w:r w:rsidR="003E443D" w:rsidRPr="00E73C65">
          <w:rPr>
            <w:rStyle w:val="Hyperlink"/>
            <w:rFonts w:cs="Arial"/>
            <w:noProof/>
            <w:lang w:val="en-GB"/>
          </w:rPr>
          <w:t>Managing multiple datasets: the “MyDeltaInput” option</w:t>
        </w:r>
        <w:r w:rsidR="003E443D">
          <w:rPr>
            <w:noProof/>
            <w:webHidden/>
          </w:rPr>
          <w:tab/>
        </w:r>
        <w:r w:rsidR="003E443D">
          <w:rPr>
            <w:noProof/>
            <w:webHidden/>
          </w:rPr>
          <w:fldChar w:fldCharType="begin"/>
        </w:r>
        <w:r w:rsidR="003E443D">
          <w:rPr>
            <w:noProof/>
            <w:webHidden/>
          </w:rPr>
          <w:instrText xml:space="preserve"> PAGEREF _Toc399842403 \h </w:instrText>
        </w:r>
        <w:r w:rsidR="003E443D">
          <w:rPr>
            <w:noProof/>
            <w:webHidden/>
          </w:rPr>
        </w:r>
        <w:r w:rsidR="003E443D">
          <w:rPr>
            <w:noProof/>
            <w:webHidden/>
          </w:rPr>
          <w:fldChar w:fldCharType="separate"/>
        </w:r>
        <w:r w:rsidR="006B094A">
          <w:rPr>
            <w:noProof/>
            <w:webHidden/>
          </w:rPr>
          <w:t>40</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404" w:history="1">
        <w:r w:rsidR="003E443D" w:rsidRPr="00E73C65">
          <w:rPr>
            <w:rStyle w:val="Hyperlink"/>
            <w:noProof/>
            <w:lang w:val="en-GB"/>
          </w:rPr>
          <w:t>7.</w:t>
        </w:r>
        <w:r w:rsidR="003E443D">
          <w:rPr>
            <w:rFonts w:asciiTheme="minorHAnsi" w:eastAsiaTheme="minorEastAsia" w:hAnsiTheme="minorHAnsi" w:cstheme="minorBidi"/>
            <w:b w:val="0"/>
            <w:bCs w:val="0"/>
            <w:noProof/>
          </w:rPr>
          <w:tab/>
        </w:r>
        <w:r w:rsidR="003E443D" w:rsidRPr="00E73C65">
          <w:rPr>
            <w:rStyle w:val="Hyperlink"/>
            <w:noProof/>
            <w:lang w:val="en-GB"/>
          </w:rPr>
          <w:t>Benchmarking mode</w:t>
        </w:r>
        <w:r w:rsidR="003E443D">
          <w:rPr>
            <w:noProof/>
            <w:webHidden/>
          </w:rPr>
          <w:tab/>
        </w:r>
        <w:r w:rsidR="003E443D">
          <w:rPr>
            <w:noProof/>
            <w:webHidden/>
          </w:rPr>
          <w:fldChar w:fldCharType="begin"/>
        </w:r>
        <w:r w:rsidR="003E443D">
          <w:rPr>
            <w:noProof/>
            <w:webHidden/>
          </w:rPr>
          <w:instrText xml:space="preserve"> PAGEREF _Toc399842404 \h </w:instrText>
        </w:r>
        <w:r w:rsidR="003E443D">
          <w:rPr>
            <w:noProof/>
            <w:webHidden/>
          </w:rPr>
        </w:r>
        <w:r w:rsidR="003E443D">
          <w:rPr>
            <w:noProof/>
            <w:webHidden/>
          </w:rPr>
          <w:fldChar w:fldCharType="separate"/>
        </w:r>
        <w:r w:rsidR="006B094A">
          <w:rPr>
            <w:noProof/>
            <w:webHidden/>
          </w:rPr>
          <w:t>41</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405" w:history="1">
        <w:r w:rsidR="003E443D" w:rsidRPr="00E73C65">
          <w:rPr>
            <w:rStyle w:val="Hyperlink"/>
            <w:noProof/>
            <w:lang w:val="en-GB"/>
          </w:rPr>
          <w:t>8.</w:t>
        </w:r>
        <w:r w:rsidR="003E443D">
          <w:rPr>
            <w:rFonts w:asciiTheme="minorHAnsi" w:eastAsiaTheme="minorEastAsia" w:hAnsiTheme="minorHAnsi" w:cstheme="minorBidi"/>
            <w:b w:val="0"/>
            <w:bCs w:val="0"/>
            <w:noProof/>
          </w:rPr>
          <w:tab/>
        </w:r>
        <w:r w:rsidR="003E443D" w:rsidRPr="00E73C65">
          <w:rPr>
            <w:rStyle w:val="Hyperlink"/>
            <w:noProof/>
            <w:lang w:val="en-GB"/>
          </w:rPr>
          <w:t>Distributed Dataset: Po-Valley</w:t>
        </w:r>
        <w:r w:rsidR="003E443D">
          <w:rPr>
            <w:noProof/>
            <w:webHidden/>
          </w:rPr>
          <w:tab/>
        </w:r>
        <w:r w:rsidR="003E443D">
          <w:rPr>
            <w:noProof/>
            <w:webHidden/>
          </w:rPr>
          <w:fldChar w:fldCharType="begin"/>
        </w:r>
        <w:r w:rsidR="003E443D">
          <w:rPr>
            <w:noProof/>
            <w:webHidden/>
          </w:rPr>
          <w:instrText xml:space="preserve"> PAGEREF _Toc399842405 \h </w:instrText>
        </w:r>
        <w:r w:rsidR="003E443D">
          <w:rPr>
            <w:noProof/>
            <w:webHidden/>
          </w:rPr>
        </w:r>
        <w:r w:rsidR="003E443D">
          <w:rPr>
            <w:noProof/>
            <w:webHidden/>
          </w:rPr>
          <w:fldChar w:fldCharType="separate"/>
        </w:r>
        <w:r w:rsidR="006B094A">
          <w:rPr>
            <w:noProof/>
            <w:webHidden/>
          </w:rPr>
          <w:t>42</w:t>
        </w:r>
        <w:r w:rsidR="003E443D">
          <w:rPr>
            <w:noProof/>
            <w:webHidden/>
          </w:rPr>
          <w:fldChar w:fldCharType="end"/>
        </w:r>
      </w:hyperlink>
    </w:p>
    <w:p w:rsidR="003E443D" w:rsidRDefault="00081EDE">
      <w:pPr>
        <w:pStyle w:val="TOC2"/>
        <w:tabs>
          <w:tab w:val="left" w:pos="720"/>
          <w:tab w:val="right" w:leader="underscore" w:pos="9017"/>
        </w:tabs>
        <w:rPr>
          <w:rFonts w:asciiTheme="minorHAnsi" w:eastAsiaTheme="minorEastAsia" w:hAnsiTheme="minorHAnsi" w:cstheme="minorBidi"/>
          <w:b w:val="0"/>
          <w:bCs w:val="0"/>
          <w:noProof/>
        </w:rPr>
      </w:pPr>
      <w:hyperlink w:anchor="_Toc399842406" w:history="1">
        <w:r w:rsidR="003E443D" w:rsidRPr="00E73C65">
          <w:rPr>
            <w:rStyle w:val="Hyperlink"/>
            <w:noProof/>
            <w:lang w:val="en-GB"/>
          </w:rPr>
          <w:t>9.</w:t>
        </w:r>
        <w:r w:rsidR="003E443D">
          <w:rPr>
            <w:rFonts w:asciiTheme="minorHAnsi" w:eastAsiaTheme="minorEastAsia" w:hAnsiTheme="minorHAnsi" w:cstheme="minorBidi"/>
            <w:b w:val="0"/>
            <w:bCs w:val="0"/>
            <w:noProof/>
          </w:rPr>
          <w:tab/>
        </w:r>
        <w:r w:rsidR="003E443D" w:rsidRPr="00E73C65">
          <w:rPr>
            <w:rStyle w:val="Hyperlink"/>
            <w:noProof/>
            <w:lang w:val="en-GB"/>
          </w:rPr>
          <w:t>Utility programs</w:t>
        </w:r>
        <w:r w:rsidR="003E443D">
          <w:rPr>
            <w:noProof/>
            <w:webHidden/>
          </w:rPr>
          <w:tab/>
        </w:r>
        <w:r w:rsidR="003E443D">
          <w:rPr>
            <w:noProof/>
            <w:webHidden/>
          </w:rPr>
          <w:fldChar w:fldCharType="begin"/>
        </w:r>
        <w:r w:rsidR="003E443D">
          <w:rPr>
            <w:noProof/>
            <w:webHidden/>
          </w:rPr>
          <w:instrText xml:space="preserve"> PAGEREF _Toc399842406 \h </w:instrText>
        </w:r>
        <w:r w:rsidR="003E443D">
          <w:rPr>
            <w:noProof/>
            <w:webHidden/>
          </w:rPr>
        </w:r>
        <w:r w:rsidR="003E443D">
          <w:rPr>
            <w:noProof/>
            <w:webHidden/>
          </w:rPr>
          <w:fldChar w:fldCharType="separate"/>
        </w:r>
        <w:r w:rsidR="006B094A">
          <w:rPr>
            <w:noProof/>
            <w:webHidden/>
          </w:rPr>
          <w:t>42</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407" w:history="1">
        <w:r w:rsidR="003E443D" w:rsidRPr="00E73C65">
          <w:rPr>
            <w:rStyle w:val="Hyperlink"/>
            <w:noProof/>
            <w:lang w:val="en-GB"/>
          </w:rPr>
          <w:t>9.1.</w:t>
        </w:r>
        <w:r w:rsidR="003E443D">
          <w:rPr>
            <w:rFonts w:asciiTheme="minorHAnsi" w:eastAsiaTheme="minorEastAsia" w:hAnsiTheme="minorHAnsi" w:cstheme="minorBidi"/>
            <w:noProof/>
            <w:sz w:val="22"/>
            <w:szCs w:val="22"/>
          </w:rPr>
          <w:tab/>
        </w:r>
        <w:r w:rsidR="003E443D" w:rsidRPr="00E73C65">
          <w:rPr>
            <w:rStyle w:val="Hyperlink"/>
            <w:noProof/>
            <w:lang w:val="en-GB"/>
          </w:rPr>
          <w:t>Data-Check Integrity Tool</w:t>
        </w:r>
        <w:r w:rsidR="003E443D">
          <w:rPr>
            <w:noProof/>
            <w:webHidden/>
          </w:rPr>
          <w:tab/>
        </w:r>
        <w:r w:rsidR="003E443D">
          <w:rPr>
            <w:noProof/>
            <w:webHidden/>
          </w:rPr>
          <w:fldChar w:fldCharType="begin"/>
        </w:r>
        <w:r w:rsidR="003E443D">
          <w:rPr>
            <w:noProof/>
            <w:webHidden/>
          </w:rPr>
          <w:instrText xml:space="preserve"> PAGEREF _Toc399842407 \h </w:instrText>
        </w:r>
        <w:r w:rsidR="003E443D">
          <w:rPr>
            <w:noProof/>
            <w:webHidden/>
          </w:rPr>
        </w:r>
        <w:r w:rsidR="003E443D">
          <w:rPr>
            <w:noProof/>
            <w:webHidden/>
          </w:rPr>
          <w:fldChar w:fldCharType="separate"/>
        </w:r>
        <w:r w:rsidR="006B094A">
          <w:rPr>
            <w:noProof/>
            <w:webHidden/>
          </w:rPr>
          <w:t>42</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408" w:history="1">
        <w:r w:rsidR="003E443D" w:rsidRPr="00E73C65">
          <w:rPr>
            <w:rStyle w:val="Hyperlink"/>
            <w:noProof/>
            <w:lang w:val="en-GB"/>
          </w:rPr>
          <w:t>9.2.</w:t>
        </w:r>
        <w:r w:rsidR="003E443D">
          <w:rPr>
            <w:rFonts w:asciiTheme="minorHAnsi" w:eastAsiaTheme="minorEastAsia" w:hAnsiTheme="minorHAnsi" w:cstheme="minorBidi"/>
            <w:noProof/>
            <w:sz w:val="22"/>
            <w:szCs w:val="22"/>
          </w:rPr>
          <w:tab/>
        </w:r>
        <w:r w:rsidR="003E443D" w:rsidRPr="00E73C65">
          <w:rPr>
            <w:rStyle w:val="Hyperlink"/>
            <w:noProof/>
            <w:lang w:val="en-GB"/>
          </w:rPr>
          <w:t>CSV to NetCDF</w:t>
        </w:r>
        <w:r w:rsidR="003E443D">
          <w:rPr>
            <w:noProof/>
            <w:webHidden/>
          </w:rPr>
          <w:tab/>
        </w:r>
        <w:r w:rsidR="003E443D">
          <w:rPr>
            <w:noProof/>
            <w:webHidden/>
          </w:rPr>
          <w:fldChar w:fldCharType="begin"/>
        </w:r>
        <w:r w:rsidR="003E443D">
          <w:rPr>
            <w:noProof/>
            <w:webHidden/>
          </w:rPr>
          <w:instrText xml:space="preserve"> PAGEREF _Toc399842408 \h </w:instrText>
        </w:r>
        <w:r w:rsidR="003E443D">
          <w:rPr>
            <w:noProof/>
            <w:webHidden/>
          </w:rPr>
        </w:r>
        <w:r w:rsidR="003E443D">
          <w:rPr>
            <w:noProof/>
            <w:webHidden/>
          </w:rPr>
          <w:fldChar w:fldCharType="separate"/>
        </w:r>
        <w:r w:rsidR="006B094A">
          <w:rPr>
            <w:noProof/>
            <w:webHidden/>
          </w:rPr>
          <w:t>43</w:t>
        </w:r>
        <w:r w:rsidR="003E443D">
          <w:rPr>
            <w:noProof/>
            <w:webHidden/>
          </w:rPr>
          <w:fldChar w:fldCharType="end"/>
        </w:r>
      </w:hyperlink>
    </w:p>
    <w:p w:rsidR="003E443D" w:rsidRDefault="00081EDE">
      <w:pPr>
        <w:pStyle w:val="TOC3"/>
        <w:tabs>
          <w:tab w:val="left" w:pos="1200"/>
          <w:tab w:val="right" w:leader="underscore" w:pos="9017"/>
        </w:tabs>
        <w:rPr>
          <w:rFonts w:asciiTheme="minorHAnsi" w:eastAsiaTheme="minorEastAsia" w:hAnsiTheme="minorHAnsi" w:cstheme="minorBidi"/>
          <w:noProof/>
          <w:sz w:val="22"/>
          <w:szCs w:val="22"/>
        </w:rPr>
      </w:pPr>
      <w:hyperlink w:anchor="_Toc399842409" w:history="1">
        <w:r w:rsidR="003E443D" w:rsidRPr="00E73C65">
          <w:rPr>
            <w:rStyle w:val="Hyperlink"/>
            <w:noProof/>
            <w:lang w:val="en-GB"/>
          </w:rPr>
          <w:t>9.3.</w:t>
        </w:r>
        <w:r w:rsidR="003E443D">
          <w:rPr>
            <w:rFonts w:asciiTheme="minorHAnsi" w:eastAsiaTheme="minorEastAsia" w:hAnsiTheme="minorHAnsi" w:cstheme="minorBidi"/>
            <w:noProof/>
            <w:sz w:val="22"/>
            <w:szCs w:val="22"/>
          </w:rPr>
          <w:tab/>
        </w:r>
        <w:r w:rsidR="003E443D" w:rsidRPr="00E73C65">
          <w:rPr>
            <w:rStyle w:val="Hyperlink"/>
            <w:noProof/>
            <w:lang w:val="en-GB"/>
          </w:rPr>
          <w:t>Preproc-CDF</w:t>
        </w:r>
        <w:r w:rsidR="003E443D">
          <w:rPr>
            <w:noProof/>
            <w:webHidden/>
          </w:rPr>
          <w:tab/>
        </w:r>
        <w:r w:rsidR="003E443D">
          <w:rPr>
            <w:noProof/>
            <w:webHidden/>
          </w:rPr>
          <w:fldChar w:fldCharType="begin"/>
        </w:r>
        <w:r w:rsidR="003E443D">
          <w:rPr>
            <w:noProof/>
            <w:webHidden/>
          </w:rPr>
          <w:instrText xml:space="preserve"> PAGEREF _Toc399842409 \h </w:instrText>
        </w:r>
        <w:r w:rsidR="003E443D">
          <w:rPr>
            <w:noProof/>
            <w:webHidden/>
          </w:rPr>
        </w:r>
        <w:r w:rsidR="003E443D">
          <w:rPr>
            <w:noProof/>
            <w:webHidden/>
          </w:rPr>
          <w:fldChar w:fldCharType="separate"/>
        </w:r>
        <w:r w:rsidR="006B094A">
          <w:rPr>
            <w:noProof/>
            <w:webHidden/>
          </w:rPr>
          <w:t>43</w:t>
        </w:r>
        <w:r w:rsidR="003E443D">
          <w:rPr>
            <w:noProof/>
            <w:webHidden/>
          </w:rPr>
          <w:fldChar w:fldCharType="end"/>
        </w:r>
      </w:hyperlink>
    </w:p>
    <w:p w:rsidR="003E443D" w:rsidRDefault="00081EDE">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399842410" w:history="1">
        <w:r w:rsidR="003E443D" w:rsidRPr="00E73C65">
          <w:rPr>
            <w:rStyle w:val="Hyperlink"/>
            <w:noProof/>
            <w:lang w:val="en-GB"/>
          </w:rPr>
          <w:t>DIAGRAMS Overview</w:t>
        </w:r>
        <w:r w:rsidR="003E443D">
          <w:rPr>
            <w:noProof/>
            <w:webHidden/>
          </w:rPr>
          <w:tab/>
        </w:r>
        <w:r w:rsidR="003E443D">
          <w:rPr>
            <w:noProof/>
            <w:webHidden/>
          </w:rPr>
          <w:fldChar w:fldCharType="begin"/>
        </w:r>
        <w:r w:rsidR="003E443D">
          <w:rPr>
            <w:noProof/>
            <w:webHidden/>
          </w:rPr>
          <w:instrText xml:space="preserve"> PAGEREF _Toc399842410 \h </w:instrText>
        </w:r>
        <w:r w:rsidR="003E443D">
          <w:rPr>
            <w:noProof/>
            <w:webHidden/>
          </w:rPr>
        </w:r>
        <w:r w:rsidR="003E443D">
          <w:rPr>
            <w:noProof/>
            <w:webHidden/>
          </w:rPr>
          <w:fldChar w:fldCharType="separate"/>
        </w:r>
        <w:r w:rsidR="006B094A">
          <w:rPr>
            <w:noProof/>
            <w:webHidden/>
          </w:rPr>
          <w:t>44</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11" w:history="1">
        <w:r w:rsidR="003E443D" w:rsidRPr="00E73C65">
          <w:rPr>
            <w:rStyle w:val="Hyperlink"/>
            <w:noProof/>
          </w:rPr>
          <w:t>TEMPLATE: Diagram name</w:t>
        </w:r>
        <w:r w:rsidR="003E443D" w:rsidRPr="00E73C65">
          <w:rPr>
            <w:rStyle w:val="Hyperlink"/>
            <w:rFonts w:cs="Arial"/>
            <w:bCs/>
            <w:iCs/>
            <w:noProof/>
          </w:rPr>
          <w:t xml:space="preserve"> (Elaboration name)</w:t>
        </w:r>
        <w:r w:rsidR="003E443D">
          <w:rPr>
            <w:noProof/>
            <w:webHidden/>
          </w:rPr>
          <w:tab/>
        </w:r>
        <w:r w:rsidR="003E443D">
          <w:rPr>
            <w:noProof/>
            <w:webHidden/>
          </w:rPr>
          <w:fldChar w:fldCharType="begin"/>
        </w:r>
        <w:r w:rsidR="003E443D">
          <w:rPr>
            <w:noProof/>
            <w:webHidden/>
          </w:rPr>
          <w:instrText xml:space="preserve"> PAGEREF _Toc399842411 \h </w:instrText>
        </w:r>
        <w:r w:rsidR="003E443D">
          <w:rPr>
            <w:noProof/>
            <w:webHidden/>
          </w:rPr>
        </w:r>
        <w:r w:rsidR="003E443D">
          <w:rPr>
            <w:noProof/>
            <w:webHidden/>
          </w:rPr>
          <w:fldChar w:fldCharType="separate"/>
        </w:r>
        <w:r w:rsidR="006B094A">
          <w:rPr>
            <w:noProof/>
            <w:webHidden/>
          </w:rPr>
          <w:t>45</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12" w:history="1">
        <w:r w:rsidR="003E443D" w:rsidRPr="00E73C65">
          <w:rPr>
            <w:rStyle w:val="Hyperlink"/>
            <w:noProof/>
          </w:rPr>
          <w:t>BARPLOT (Mean, Stddev, Exc. Days)</w:t>
        </w:r>
        <w:r w:rsidR="003E443D">
          <w:rPr>
            <w:noProof/>
            <w:webHidden/>
          </w:rPr>
          <w:tab/>
        </w:r>
        <w:r w:rsidR="003E443D">
          <w:rPr>
            <w:noProof/>
            <w:webHidden/>
          </w:rPr>
          <w:fldChar w:fldCharType="begin"/>
        </w:r>
        <w:r w:rsidR="003E443D">
          <w:rPr>
            <w:noProof/>
            <w:webHidden/>
          </w:rPr>
          <w:instrText xml:space="preserve"> PAGEREF _Toc399842412 \h </w:instrText>
        </w:r>
        <w:r w:rsidR="003E443D">
          <w:rPr>
            <w:noProof/>
            <w:webHidden/>
          </w:rPr>
        </w:r>
        <w:r w:rsidR="003E443D">
          <w:rPr>
            <w:noProof/>
            <w:webHidden/>
          </w:rPr>
          <w:fldChar w:fldCharType="separate"/>
        </w:r>
        <w:r w:rsidR="006B094A">
          <w:rPr>
            <w:noProof/>
            <w:webHidden/>
          </w:rPr>
          <w:t>46</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13" w:history="1">
        <w:r w:rsidR="003E443D" w:rsidRPr="00E73C65">
          <w:rPr>
            <w:rStyle w:val="Hyperlink"/>
            <w:noProof/>
          </w:rPr>
          <w:t>BARPLOT (Spatial Correlation)</w:t>
        </w:r>
        <w:r w:rsidR="003E443D">
          <w:rPr>
            <w:noProof/>
            <w:webHidden/>
          </w:rPr>
          <w:tab/>
        </w:r>
        <w:r w:rsidR="003E443D">
          <w:rPr>
            <w:noProof/>
            <w:webHidden/>
          </w:rPr>
          <w:fldChar w:fldCharType="begin"/>
        </w:r>
        <w:r w:rsidR="003E443D">
          <w:rPr>
            <w:noProof/>
            <w:webHidden/>
          </w:rPr>
          <w:instrText xml:space="preserve"> PAGEREF _Toc399842413 \h </w:instrText>
        </w:r>
        <w:r w:rsidR="003E443D">
          <w:rPr>
            <w:noProof/>
            <w:webHidden/>
          </w:rPr>
        </w:r>
        <w:r w:rsidR="003E443D">
          <w:rPr>
            <w:noProof/>
            <w:webHidden/>
          </w:rPr>
          <w:fldChar w:fldCharType="separate"/>
        </w:r>
        <w:r w:rsidR="006B094A">
          <w:rPr>
            <w:noProof/>
            <w:webHidden/>
          </w:rPr>
          <w:t>47</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14" w:history="1">
        <w:r w:rsidR="003E443D" w:rsidRPr="00E73C65">
          <w:rPr>
            <w:rStyle w:val="Hyperlink"/>
            <w:noProof/>
          </w:rPr>
          <w:t>BARPLOT (R, Mbias, RMSE, IOA, RDE, NMB, RPE, FAC2, NMSD)</w:t>
        </w:r>
        <w:r w:rsidR="003E443D">
          <w:rPr>
            <w:noProof/>
            <w:webHidden/>
          </w:rPr>
          <w:tab/>
        </w:r>
        <w:r w:rsidR="003E443D">
          <w:rPr>
            <w:noProof/>
            <w:webHidden/>
          </w:rPr>
          <w:fldChar w:fldCharType="begin"/>
        </w:r>
        <w:r w:rsidR="003E443D">
          <w:rPr>
            <w:noProof/>
            <w:webHidden/>
          </w:rPr>
          <w:instrText xml:space="preserve"> PAGEREF _Toc399842414 \h </w:instrText>
        </w:r>
        <w:r w:rsidR="003E443D">
          <w:rPr>
            <w:noProof/>
            <w:webHidden/>
          </w:rPr>
        </w:r>
        <w:r w:rsidR="003E443D">
          <w:rPr>
            <w:noProof/>
            <w:webHidden/>
          </w:rPr>
          <w:fldChar w:fldCharType="separate"/>
        </w:r>
        <w:r w:rsidR="006B094A">
          <w:rPr>
            <w:noProof/>
            <w:webHidden/>
          </w:rPr>
          <w:t>48</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15" w:history="1">
        <w:r w:rsidR="003E443D" w:rsidRPr="00E73C65">
          <w:rPr>
            <w:rStyle w:val="Hyperlink"/>
            <w:noProof/>
          </w:rPr>
          <w:t>BARPLOT (CUMUL)</w:t>
        </w:r>
        <w:r w:rsidR="003E443D">
          <w:rPr>
            <w:noProof/>
            <w:webHidden/>
          </w:rPr>
          <w:tab/>
        </w:r>
        <w:r w:rsidR="003E443D">
          <w:rPr>
            <w:noProof/>
            <w:webHidden/>
          </w:rPr>
          <w:fldChar w:fldCharType="begin"/>
        </w:r>
        <w:r w:rsidR="003E443D">
          <w:rPr>
            <w:noProof/>
            <w:webHidden/>
          </w:rPr>
          <w:instrText xml:space="preserve"> PAGEREF _Toc399842415 \h </w:instrText>
        </w:r>
        <w:r w:rsidR="003E443D">
          <w:rPr>
            <w:noProof/>
            <w:webHidden/>
          </w:rPr>
        </w:r>
        <w:r w:rsidR="003E443D">
          <w:rPr>
            <w:noProof/>
            <w:webHidden/>
          </w:rPr>
          <w:fldChar w:fldCharType="separate"/>
        </w:r>
        <w:r w:rsidR="006B094A">
          <w:rPr>
            <w:noProof/>
            <w:webHidden/>
          </w:rPr>
          <w:t>49</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16" w:history="1">
        <w:r w:rsidR="003E443D" w:rsidRPr="00E73C65">
          <w:rPr>
            <w:rStyle w:val="Hyperlink"/>
            <w:noProof/>
          </w:rPr>
          <w:t>SCATTER (Mean mod vs. mean obs)</w:t>
        </w:r>
        <w:r w:rsidR="003E443D">
          <w:rPr>
            <w:noProof/>
            <w:webHidden/>
          </w:rPr>
          <w:tab/>
        </w:r>
        <w:r w:rsidR="003E443D">
          <w:rPr>
            <w:noProof/>
            <w:webHidden/>
          </w:rPr>
          <w:fldChar w:fldCharType="begin"/>
        </w:r>
        <w:r w:rsidR="003E443D">
          <w:rPr>
            <w:noProof/>
            <w:webHidden/>
          </w:rPr>
          <w:instrText xml:space="preserve"> PAGEREF _Toc399842416 \h </w:instrText>
        </w:r>
        <w:r w:rsidR="003E443D">
          <w:rPr>
            <w:noProof/>
            <w:webHidden/>
          </w:rPr>
        </w:r>
        <w:r w:rsidR="003E443D">
          <w:rPr>
            <w:noProof/>
            <w:webHidden/>
          </w:rPr>
          <w:fldChar w:fldCharType="separate"/>
        </w:r>
        <w:r w:rsidR="006B094A">
          <w:rPr>
            <w:noProof/>
            <w:webHidden/>
          </w:rPr>
          <w:t>50</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17" w:history="1">
        <w:r w:rsidR="003E443D" w:rsidRPr="00E73C65">
          <w:rPr>
            <w:rStyle w:val="Hyperlink"/>
            <w:noProof/>
          </w:rPr>
          <w:t>SCATTER (One station – All time values)</w:t>
        </w:r>
        <w:r w:rsidR="003E443D">
          <w:rPr>
            <w:noProof/>
            <w:webHidden/>
          </w:rPr>
          <w:tab/>
        </w:r>
        <w:r w:rsidR="003E443D">
          <w:rPr>
            <w:noProof/>
            <w:webHidden/>
          </w:rPr>
          <w:fldChar w:fldCharType="begin"/>
        </w:r>
        <w:r w:rsidR="003E443D">
          <w:rPr>
            <w:noProof/>
            <w:webHidden/>
          </w:rPr>
          <w:instrText xml:space="preserve"> PAGEREF _Toc399842417 \h </w:instrText>
        </w:r>
        <w:r w:rsidR="003E443D">
          <w:rPr>
            <w:noProof/>
            <w:webHidden/>
          </w:rPr>
        </w:r>
        <w:r w:rsidR="003E443D">
          <w:rPr>
            <w:noProof/>
            <w:webHidden/>
          </w:rPr>
          <w:fldChar w:fldCharType="separate"/>
        </w:r>
        <w:r w:rsidR="006B094A">
          <w:rPr>
            <w:noProof/>
            <w:webHidden/>
          </w:rPr>
          <w:t>51</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18" w:history="1">
        <w:r w:rsidR="003E443D" w:rsidRPr="00E73C65">
          <w:rPr>
            <w:rStyle w:val="Hyperlink"/>
            <w:noProof/>
          </w:rPr>
          <w:t>TIME SERIES</w:t>
        </w:r>
        <w:r w:rsidR="003E443D">
          <w:rPr>
            <w:noProof/>
            <w:webHidden/>
          </w:rPr>
          <w:tab/>
        </w:r>
        <w:r w:rsidR="003E443D">
          <w:rPr>
            <w:noProof/>
            <w:webHidden/>
          </w:rPr>
          <w:fldChar w:fldCharType="begin"/>
        </w:r>
        <w:r w:rsidR="003E443D">
          <w:rPr>
            <w:noProof/>
            <w:webHidden/>
          </w:rPr>
          <w:instrText xml:space="preserve"> PAGEREF _Toc399842418 \h </w:instrText>
        </w:r>
        <w:r w:rsidR="003E443D">
          <w:rPr>
            <w:noProof/>
            <w:webHidden/>
          </w:rPr>
        </w:r>
        <w:r w:rsidR="003E443D">
          <w:rPr>
            <w:noProof/>
            <w:webHidden/>
          </w:rPr>
          <w:fldChar w:fldCharType="separate"/>
        </w:r>
        <w:r w:rsidR="006B094A">
          <w:rPr>
            <w:noProof/>
            <w:webHidden/>
          </w:rPr>
          <w:t>52</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19" w:history="1">
        <w:r w:rsidR="003E443D" w:rsidRPr="00E73C65">
          <w:rPr>
            <w:rStyle w:val="Hyperlink"/>
            <w:noProof/>
          </w:rPr>
          <w:t>TARGET (8H Max, Daily, Hourly)</w:t>
        </w:r>
        <w:r w:rsidR="003E443D">
          <w:rPr>
            <w:noProof/>
            <w:webHidden/>
          </w:rPr>
          <w:tab/>
        </w:r>
        <w:r w:rsidR="003E443D">
          <w:rPr>
            <w:noProof/>
            <w:webHidden/>
          </w:rPr>
          <w:fldChar w:fldCharType="begin"/>
        </w:r>
        <w:r w:rsidR="003E443D">
          <w:rPr>
            <w:noProof/>
            <w:webHidden/>
          </w:rPr>
          <w:instrText xml:space="preserve"> PAGEREF _Toc399842419 \h </w:instrText>
        </w:r>
        <w:r w:rsidR="003E443D">
          <w:rPr>
            <w:noProof/>
            <w:webHidden/>
          </w:rPr>
        </w:r>
        <w:r w:rsidR="003E443D">
          <w:rPr>
            <w:noProof/>
            <w:webHidden/>
          </w:rPr>
          <w:fldChar w:fldCharType="separate"/>
        </w:r>
        <w:r w:rsidR="006B094A">
          <w:rPr>
            <w:noProof/>
            <w:webHidden/>
          </w:rPr>
          <w:t>53</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0" w:history="1">
        <w:r w:rsidR="003E443D" w:rsidRPr="00E73C65">
          <w:rPr>
            <w:rStyle w:val="Hyperlink"/>
            <w:noProof/>
          </w:rPr>
          <w:t>SUMMARY REPORT (8H Max, Daily, Hourly)</w:t>
        </w:r>
        <w:r w:rsidR="003E443D">
          <w:rPr>
            <w:noProof/>
            <w:webHidden/>
          </w:rPr>
          <w:tab/>
        </w:r>
        <w:r w:rsidR="003E443D">
          <w:rPr>
            <w:noProof/>
            <w:webHidden/>
          </w:rPr>
          <w:fldChar w:fldCharType="begin"/>
        </w:r>
        <w:r w:rsidR="003E443D">
          <w:rPr>
            <w:noProof/>
            <w:webHidden/>
          </w:rPr>
          <w:instrText xml:space="preserve"> PAGEREF _Toc399842420 \h </w:instrText>
        </w:r>
        <w:r w:rsidR="003E443D">
          <w:rPr>
            <w:noProof/>
            <w:webHidden/>
          </w:rPr>
        </w:r>
        <w:r w:rsidR="003E443D">
          <w:rPr>
            <w:noProof/>
            <w:webHidden/>
          </w:rPr>
          <w:fldChar w:fldCharType="separate"/>
        </w:r>
        <w:r w:rsidR="006B094A">
          <w:rPr>
            <w:noProof/>
            <w:webHidden/>
          </w:rPr>
          <w:t>54</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1" w:history="1">
        <w:r w:rsidR="003E443D" w:rsidRPr="00E73C65">
          <w:rPr>
            <w:rStyle w:val="Hyperlink"/>
            <w:noProof/>
          </w:rPr>
          <w:t>MPC correlation (8H Max, Daily, Hourly)</w:t>
        </w:r>
        <w:r w:rsidR="003E443D">
          <w:rPr>
            <w:noProof/>
            <w:webHidden/>
          </w:rPr>
          <w:tab/>
        </w:r>
        <w:r w:rsidR="003E443D">
          <w:rPr>
            <w:noProof/>
            <w:webHidden/>
          </w:rPr>
          <w:fldChar w:fldCharType="begin"/>
        </w:r>
        <w:r w:rsidR="003E443D">
          <w:rPr>
            <w:noProof/>
            <w:webHidden/>
          </w:rPr>
          <w:instrText xml:space="preserve"> PAGEREF _Toc399842421 \h </w:instrText>
        </w:r>
        <w:r w:rsidR="003E443D">
          <w:rPr>
            <w:noProof/>
            <w:webHidden/>
          </w:rPr>
        </w:r>
        <w:r w:rsidR="003E443D">
          <w:rPr>
            <w:noProof/>
            <w:webHidden/>
          </w:rPr>
          <w:fldChar w:fldCharType="separate"/>
        </w:r>
        <w:r w:rsidR="006B094A">
          <w:rPr>
            <w:noProof/>
            <w:webHidden/>
          </w:rPr>
          <w:t>55</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2" w:history="1">
        <w:r w:rsidR="003E443D" w:rsidRPr="00E73C65">
          <w:rPr>
            <w:rStyle w:val="Hyperlink"/>
            <w:noProof/>
          </w:rPr>
          <w:t>MPC std. Dev. (8H Max, Daily, Hourly)</w:t>
        </w:r>
        <w:r w:rsidR="003E443D">
          <w:rPr>
            <w:noProof/>
            <w:webHidden/>
          </w:rPr>
          <w:tab/>
        </w:r>
        <w:r w:rsidR="003E443D">
          <w:rPr>
            <w:noProof/>
            <w:webHidden/>
          </w:rPr>
          <w:fldChar w:fldCharType="begin"/>
        </w:r>
        <w:r w:rsidR="003E443D">
          <w:rPr>
            <w:noProof/>
            <w:webHidden/>
          </w:rPr>
          <w:instrText xml:space="preserve"> PAGEREF _Toc399842422 \h </w:instrText>
        </w:r>
        <w:r w:rsidR="003E443D">
          <w:rPr>
            <w:noProof/>
            <w:webHidden/>
          </w:rPr>
        </w:r>
        <w:r w:rsidR="003E443D">
          <w:rPr>
            <w:noProof/>
            <w:webHidden/>
          </w:rPr>
          <w:fldChar w:fldCharType="separate"/>
        </w:r>
        <w:r w:rsidR="006B094A">
          <w:rPr>
            <w:noProof/>
            <w:webHidden/>
          </w:rPr>
          <w:t>56</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3" w:history="1">
        <w:r w:rsidR="003E443D" w:rsidRPr="00E73C65">
          <w:rPr>
            <w:rStyle w:val="Hyperlink"/>
            <w:noProof/>
          </w:rPr>
          <w:t>Taylor</w:t>
        </w:r>
        <w:r w:rsidR="003E443D">
          <w:rPr>
            <w:noProof/>
            <w:webHidden/>
          </w:rPr>
          <w:tab/>
        </w:r>
        <w:r w:rsidR="003E443D">
          <w:rPr>
            <w:noProof/>
            <w:webHidden/>
          </w:rPr>
          <w:fldChar w:fldCharType="begin"/>
        </w:r>
        <w:r w:rsidR="003E443D">
          <w:rPr>
            <w:noProof/>
            <w:webHidden/>
          </w:rPr>
          <w:instrText xml:space="preserve"> PAGEREF _Toc399842423 \h </w:instrText>
        </w:r>
        <w:r w:rsidR="003E443D">
          <w:rPr>
            <w:noProof/>
            <w:webHidden/>
          </w:rPr>
        </w:r>
        <w:r w:rsidR="003E443D">
          <w:rPr>
            <w:noProof/>
            <w:webHidden/>
          </w:rPr>
          <w:fldChar w:fldCharType="separate"/>
        </w:r>
        <w:r w:rsidR="006B094A">
          <w:rPr>
            <w:noProof/>
            <w:webHidden/>
          </w:rPr>
          <w:t>57</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4" w:history="1">
        <w:r w:rsidR="003E443D" w:rsidRPr="00E73C65">
          <w:rPr>
            <w:rStyle w:val="Hyperlink"/>
            <w:noProof/>
          </w:rPr>
          <w:t>Q-Q plot (One station All values)</w:t>
        </w:r>
        <w:r w:rsidR="003E443D">
          <w:rPr>
            <w:noProof/>
            <w:webHidden/>
          </w:rPr>
          <w:tab/>
        </w:r>
        <w:r w:rsidR="003E443D">
          <w:rPr>
            <w:noProof/>
            <w:webHidden/>
          </w:rPr>
          <w:fldChar w:fldCharType="begin"/>
        </w:r>
        <w:r w:rsidR="003E443D">
          <w:rPr>
            <w:noProof/>
            <w:webHidden/>
          </w:rPr>
          <w:instrText xml:space="preserve"> PAGEREF _Toc399842424 \h </w:instrText>
        </w:r>
        <w:r w:rsidR="003E443D">
          <w:rPr>
            <w:noProof/>
            <w:webHidden/>
          </w:rPr>
        </w:r>
        <w:r w:rsidR="003E443D">
          <w:rPr>
            <w:noProof/>
            <w:webHidden/>
          </w:rPr>
          <w:fldChar w:fldCharType="separate"/>
        </w:r>
        <w:r w:rsidR="006B094A">
          <w:rPr>
            <w:noProof/>
            <w:webHidden/>
          </w:rPr>
          <w:t>58</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5" w:history="1">
        <w:r w:rsidR="003E443D" w:rsidRPr="00E73C65">
          <w:rPr>
            <w:rStyle w:val="Hyperlink"/>
            <w:noProof/>
          </w:rPr>
          <w:t>Dynamic evaluation (Day-Night)</w:t>
        </w:r>
        <w:r w:rsidR="003E443D">
          <w:rPr>
            <w:noProof/>
            <w:webHidden/>
          </w:rPr>
          <w:tab/>
        </w:r>
        <w:r w:rsidR="003E443D">
          <w:rPr>
            <w:noProof/>
            <w:webHidden/>
          </w:rPr>
          <w:fldChar w:fldCharType="begin"/>
        </w:r>
        <w:r w:rsidR="003E443D">
          <w:rPr>
            <w:noProof/>
            <w:webHidden/>
          </w:rPr>
          <w:instrText xml:space="preserve"> PAGEREF _Toc399842425 \h </w:instrText>
        </w:r>
        <w:r w:rsidR="003E443D">
          <w:rPr>
            <w:noProof/>
            <w:webHidden/>
          </w:rPr>
        </w:r>
        <w:r w:rsidR="003E443D">
          <w:rPr>
            <w:noProof/>
            <w:webHidden/>
          </w:rPr>
          <w:fldChar w:fldCharType="separate"/>
        </w:r>
        <w:r w:rsidR="006B094A">
          <w:rPr>
            <w:noProof/>
            <w:webHidden/>
          </w:rPr>
          <w:t>59</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6" w:history="1">
        <w:r w:rsidR="003E443D" w:rsidRPr="00E73C65">
          <w:rPr>
            <w:rStyle w:val="Hyperlink"/>
            <w:noProof/>
          </w:rPr>
          <w:t>Dynamic evaluation (Summer-Winter)</w:t>
        </w:r>
        <w:r w:rsidR="003E443D">
          <w:rPr>
            <w:noProof/>
            <w:webHidden/>
          </w:rPr>
          <w:tab/>
        </w:r>
        <w:r w:rsidR="003E443D">
          <w:rPr>
            <w:noProof/>
            <w:webHidden/>
          </w:rPr>
          <w:fldChar w:fldCharType="begin"/>
        </w:r>
        <w:r w:rsidR="003E443D">
          <w:rPr>
            <w:noProof/>
            <w:webHidden/>
          </w:rPr>
          <w:instrText xml:space="preserve"> PAGEREF _Toc399842426 \h </w:instrText>
        </w:r>
        <w:r w:rsidR="003E443D">
          <w:rPr>
            <w:noProof/>
            <w:webHidden/>
          </w:rPr>
        </w:r>
        <w:r w:rsidR="003E443D">
          <w:rPr>
            <w:noProof/>
            <w:webHidden/>
          </w:rPr>
          <w:fldChar w:fldCharType="separate"/>
        </w:r>
        <w:r w:rsidR="006B094A">
          <w:rPr>
            <w:noProof/>
            <w:webHidden/>
          </w:rPr>
          <w:t>60</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7" w:history="1">
        <w:r w:rsidR="003E443D" w:rsidRPr="00E73C65">
          <w:rPr>
            <w:rStyle w:val="Hyperlink"/>
            <w:noProof/>
          </w:rPr>
          <w:t>Dynamic evaluation (Weekdays – Weekends)</w:t>
        </w:r>
        <w:r w:rsidR="003E443D">
          <w:rPr>
            <w:noProof/>
            <w:webHidden/>
          </w:rPr>
          <w:tab/>
        </w:r>
        <w:r w:rsidR="003E443D">
          <w:rPr>
            <w:noProof/>
            <w:webHidden/>
          </w:rPr>
          <w:fldChar w:fldCharType="begin"/>
        </w:r>
        <w:r w:rsidR="003E443D">
          <w:rPr>
            <w:noProof/>
            <w:webHidden/>
          </w:rPr>
          <w:instrText xml:space="preserve"> PAGEREF _Toc399842427 \h </w:instrText>
        </w:r>
        <w:r w:rsidR="003E443D">
          <w:rPr>
            <w:noProof/>
            <w:webHidden/>
          </w:rPr>
        </w:r>
        <w:r w:rsidR="003E443D">
          <w:rPr>
            <w:noProof/>
            <w:webHidden/>
          </w:rPr>
          <w:fldChar w:fldCharType="separate"/>
        </w:r>
        <w:r w:rsidR="006B094A">
          <w:rPr>
            <w:noProof/>
            <w:webHidden/>
          </w:rPr>
          <w:t>61</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8" w:history="1">
        <w:r w:rsidR="003E443D" w:rsidRPr="00E73C65">
          <w:rPr>
            <w:rStyle w:val="Hyperlink"/>
            <w:noProof/>
          </w:rPr>
          <w:t>GeoMap (Target)</w:t>
        </w:r>
        <w:r w:rsidR="003E443D">
          <w:rPr>
            <w:noProof/>
            <w:webHidden/>
          </w:rPr>
          <w:tab/>
        </w:r>
        <w:r w:rsidR="003E443D">
          <w:rPr>
            <w:noProof/>
            <w:webHidden/>
          </w:rPr>
          <w:fldChar w:fldCharType="begin"/>
        </w:r>
        <w:r w:rsidR="003E443D">
          <w:rPr>
            <w:noProof/>
            <w:webHidden/>
          </w:rPr>
          <w:instrText xml:space="preserve"> PAGEREF _Toc399842428 \h </w:instrText>
        </w:r>
        <w:r w:rsidR="003E443D">
          <w:rPr>
            <w:noProof/>
            <w:webHidden/>
          </w:rPr>
        </w:r>
        <w:r w:rsidR="003E443D">
          <w:rPr>
            <w:noProof/>
            <w:webHidden/>
          </w:rPr>
          <w:fldChar w:fldCharType="separate"/>
        </w:r>
        <w:r w:rsidR="006B094A">
          <w:rPr>
            <w:noProof/>
            <w:webHidden/>
          </w:rPr>
          <w:t>62</w:t>
        </w:r>
        <w:r w:rsidR="003E443D">
          <w:rPr>
            <w:noProof/>
            <w:webHidden/>
          </w:rPr>
          <w:fldChar w:fldCharType="end"/>
        </w:r>
      </w:hyperlink>
    </w:p>
    <w:p w:rsidR="003E443D" w:rsidRDefault="00081EDE">
      <w:pPr>
        <w:pStyle w:val="TOC3"/>
        <w:tabs>
          <w:tab w:val="right" w:leader="underscore" w:pos="9017"/>
        </w:tabs>
        <w:rPr>
          <w:rFonts w:asciiTheme="minorHAnsi" w:eastAsiaTheme="minorEastAsia" w:hAnsiTheme="minorHAnsi" w:cstheme="minorBidi"/>
          <w:noProof/>
          <w:sz w:val="22"/>
          <w:szCs w:val="22"/>
        </w:rPr>
      </w:pPr>
      <w:hyperlink w:anchor="_Toc399842429" w:history="1">
        <w:r w:rsidR="003E443D" w:rsidRPr="00E73C65">
          <w:rPr>
            <w:rStyle w:val="Hyperlink"/>
            <w:noProof/>
          </w:rPr>
          <w:t>Google Earth (Mean, Exc. Days, Bias, NMB, Std. Dev, R, RMSE, RDE, σM/σO, NMSD)</w:t>
        </w:r>
        <w:r w:rsidR="003E443D">
          <w:rPr>
            <w:noProof/>
            <w:webHidden/>
          </w:rPr>
          <w:tab/>
        </w:r>
        <w:r w:rsidR="003E443D">
          <w:rPr>
            <w:noProof/>
            <w:webHidden/>
          </w:rPr>
          <w:fldChar w:fldCharType="begin"/>
        </w:r>
        <w:r w:rsidR="003E443D">
          <w:rPr>
            <w:noProof/>
            <w:webHidden/>
          </w:rPr>
          <w:instrText xml:space="preserve"> PAGEREF _Toc399842429 \h </w:instrText>
        </w:r>
        <w:r w:rsidR="003E443D">
          <w:rPr>
            <w:noProof/>
            <w:webHidden/>
          </w:rPr>
        </w:r>
        <w:r w:rsidR="003E443D">
          <w:rPr>
            <w:noProof/>
            <w:webHidden/>
          </w:rPr>
          <w:fldChar w:fldCharType="separate"/>
        </w:r>
        <w:r w:rsidR="006B094A">
          <w:rPr>
            <w:noProof/>
            <w:webHidden/>
          </w:rPr>
          <w:t>63</w:t>
        </w:r>
        <w:r w:rsidR="003E443D">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4" w:name="_Toc399842357"/>
      <w:r w:rsidRPr="00487E02">
        <w:rPr>
          <w:sz w:val="144"/>
          <w:szCs w:val="144"/>
          <w:lang w:val="en-GB"/>
        </w:rPr>
        <w:t>Concepts</w:t>
      </w:r>
      <w:bookmarkEnd w:id="0"/>
      <w:bookmarkEnd w:id="4"/>
    </w:p>
    <w:p w:rsidR="00690A5A" w:rsidRPr="006723C1" w:rsidRDefault="00690A5A" w:rsidP="00D87208">
      <w:pPr>
        <w:pStyle w:val="Heading1"/>
        <w:rPr>
          <w:lang w:val="en-GB"/>
        </w:rPr>
      </w:pPr>
      <w:r>
        <w:rPr>
          <w:lang w:val="en-GB"/>
        </w:rPr>
        <w:br w:type="page"/>
      </w:r>
      <w:bookmarkEnd w:id="1"/>
      <w:bookmarkEnd w:id="2"/>
      <w:bookmarkEnd w:id="3"/>
    </w:p>
    <w:p w:rsidR="00690A5A" w:rsidRDefault="00690A5A" w:rsidP="00484056">
      <w:pPr>
        <w:pStyle w:val="Heading2"/>
        <w:ind w:left="4536"/>
        <w:rPr>
          <w:lang w:val="en-GB"/>
        </w:rPr>
      </w:pPr>
      <w:bookmarkStart w:id="5" w:name="_Toc254183876"/>
      <w:bookmarkStart w:id="6" w:name="_Toc254184038"/>
      <w:bookmarkStart w:id="7" w:name="_Toc260399907"/>
      <w:bookmarkStart w:id="8" w:name="_Toc284940305"/>
    </w:p>
    <w:p w:rsidR="00690A5A" w:rsidRPr="00484056" w:rsidRDefault="00690A5A" w:rsidP="00DA4871">
      <w:pPr>
        <w:pStyle w:val="Heading2"/>
        <w:numPr>
          <w:ilvl w:val="0"/>
          <w:numId w:val="23"/>
        </w:numPr>
        <w:rPr>
          <w:lang w:val="en-GB"/>
        </w:rPr>
      </w:pPr>
      <w:bookmarkStart w:id="9" w:name="_Toc399842358"/>
      <w:r w:rsidRPr="00484056">
        <w:rPr>
          <w:lang w:val="en-GB"/>
        </w:rPr>
        <w:t>Introduction</w:t>
      </w:r>
      <w:bookmarkEnd w:id="9"/>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432D67">
        <w:rPr>
          <w:lang w:val="en-GB"/>
        </w:rPr>
        <w:t>5</w:t>
      </w:r>
      <w:r w:rsidR="001D7E1A">
        <w:rPr>
          <w:lang w:val="en-GB"/>
        </w:rPr>
        <w:t xml:space="preserve"> of the DELTA T</w:t>
      </w:r>
      <w:r>
        <w:rPr>
          <w:lang w:val="en-GB"/>
        </w:rPr>
        <w:t>ool. This</w:t>
      </w:r>
      <w:r w:rsidRPr="006723C1">
        <w:rPr>
          <w:lang w:val="en-GB"/>
        </w:rPr>
        <w:t xml:space="preserve"> </w:t>
      </w:r>
      <w:r>
        <w:rPr>
          <w:lang w:val="en-GB"/>
        </w:rPr>
        <w:t xml:space="preserve">tool is </w:t>
      </w:r>
      <w:proofErr w:type="gramStart"/>
      <w:r>
        <w:rPr>
          <w:lang w:val="en-GB"/>
        </w:rPr>
        <w:t>an IDL</w:t>
      </w:r>
      <w:proofErr w:type="gramEnd"/>
      <w:r>
        <w:rPr>
          <w:lang w:val="en-GB"/>
        </w:rPr>
        <w:t xml:space="preserve">-based evaluation software which </w:t>
      </w:r>
      <w:r w:rsidRPr="004B1EA0">
        <w:rPr>
          <w:lang w:val="en-GB"/>
        </w:rPr>
        <w:t xml:space="preserve">includes the main assets of the </w:t>
      </w:r>
      <w:proofErr w:type="spellStart"/>
      <w:r w:rsidRPr="004B1EA0">
        <w:rPr>
          <w:lang w:val="en-GB"/>
        </w:rPr>
        <w:t>EuroDelta</w:t>
      </w:r>
      <w:proofErr w:type="spellEnd"/>
      <w:r w:rsidRPr="004B1EA0">
        <w:rPr>
          <w:lang w:val="en-GB"/>
        </w:rPr>
        <w:t xml:space="preserve">, </w:t>
      </w:r>
      <w:proofErr w:type="spellStart"/>
      <w:r w:rsidRPr="004B1EA0">
        <w:rPr>
          <w:lang w:val="en-GB"/>
        </w:rPr>
        <w:t>CityDelta</w:t>
      </w:r>
      <w:proofErr w:type="spellEnd"/>
      <w:r w:rsidRPr="004B1EA0">
        <w:rPr>
          <w:lang w:val="en-GB"/>
        </w:rPr>
        <w:t>, and POMI tools</w:t>
      </w:r>
      <w:r>
        <w:rPr>
          <w:lang w:val="en-GB"/>
        </w:rPr>
        <w:t xml:space="preserve"> </w:t>
      </w:r>
      <w:r w:rsidRPr="007A04D4">
        <w:rPr>
          <w:lang w:val="en-GB"/>
        </w:rPr>
        <w:t>(</w:t>
      </w:r>
      <w:proofErr w:type="spellStart"/>
      <w:r w:rsidRPr="007A04D4">
        <w:rPr>
          <w:lang w:val="en-GB"/>
        </w:rPr>
        <w:t>Cuvelier</w:t>
      </w:r>
      <w:proofErr w:type="spellEnd"/>
      <w:r w:rsidRPr="007A04D4">
        <w:rPr>
          <w:lang w:val="en-GB"/>
        </w:rPr>
        <w:t xml:space="preserve"> </w:t>
      </w:r>
      <w:r>
        <w:rPr>
          <w:lang w:val="en-GB"/>
        </w:rPr>
        <w:t xml:space="preserve">et al. 2007; </w:t>
      </w:r>
      <w:proofErr w:type="spellStart"/>
      <w:r>
        <w:rPr>
          <w:lang w:val="en-GB"/>
        </w:rPr>
        <w:t>Thunis</w:t>
      </w:r>
      <w:proofErr w:type="spellEnd"/>
      <w:r>
        <w:rPr>
          <w:lang w:val="en-GB"/>
        </w:rPr>
        <w:t xml:space="preserve">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Performance criteria to evaluate air quality modeling applications,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A. </w:t>
      </w:r>
      <w:proofErr w:type="spellStart"/>
      <w:r w:rsidRPr="00F51A57">
        <w:rPr>
          <w:rFonts w:ascii="Times New Roman" w:hAnsi="Times New Roman"/>
          <w:i/>
          <w:iCs/>
          <w:sz w:val="24"/>
          <w:szCs w:val="24"/>
        </w:rPr>
        <w:t>Pederzoli</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and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w:t>
      </w:r>
      <w:proofErr w:type="gramStart"/>
      <w:r w:rsidRPr="00F51A57">
        <w:rPr>
          <w:rFonts w:ascii="Times New Roman" w:hAnsi="Times New Roman"/>
          <w:i/>
          <w:iCs/>
          <w:sz w:val="24"/>
          <w:szCs w:val="24"/>
        </w:rPr>
        <w:t>:PM10</w:t>
      </w:r>
      <w:proofErr w:type="gramEnd"/>
      <w:r w:rsidRPr="00F51A57">
        <w:rPr>
          <w:rFonts w:ascii="Times New Roman" w:hAnsi="Times New Roman"/>
          <w:i/>
          <w:iCs/>
          <w:sz w:val="24"/>
          <w:szCs w:val="24"/>
        </w:rPr>
        <w:t xml:space="preserve"> and NO2.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and C. </w:t>
      </w:r>
      <w:proofErr w:type="spellStart"/>
      <w:r w:rsidRPr="00F51A57">
        <w:rPr>
          <w:rFonts w:ascii="Times New Roman" w:hAnsi="Times New Roman"/>
          <w:i/>
          <w:iCs/>
          <w:sz w:val="24"/>
          <w:szCs w:val="24"/>
        </w:rPr>
        <w:t>Belis</w:t>
      </w:r>
      <w:proofErr w:type="spellEnd"/>
      <w:r w:rsidRPr="00F51A57">
        <w:rPr>
          <w:rFonts w:ascii="Times New Roman" w:hAnsi="Times New Roman"/>
          <w:i/>
          <w:iCs/>
          <w:sz w:val="24"/>
          <w:szCs w:val="24"/>
        </w:rPr>
        <w:t>,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w:t>
      </w:r>
      <w:proofErr w:type="spellStart"/>
      <w:r>
        <w:rPr>
          <w:rFonts w:ascii="Times New Roman" w:hAnsi="Times New Roman"/>
          <w:i/>
          <w:iCs/>
          <w:sz w:val="24"/>
          <w:szCs w:val="24"/>
        </w:rPr>
        <w:t>Pernigotti</w:t>
      </w:r>
      <w:proofErr w:type="spellEnd"/>
      <w:r>
        <w:rPr>
          <w:rFonts w:ascii="Times New Roman" w:hAnsi="Times New Roman"/>
          <w:i/>
          <w:iCs/>
          <w:sz w:val="24"/>
          <w:szCs w:val="24"/>
        </w:rPr>
        <w:t xml:space="preserve">, M. </w:t>
      </w:r>
      <w:proofErr w:type="spellStart"/>
      <w:r>
        <w:rPr>
          <w:rFonts w:ascii="Times New Roman" w:hAnsi="Times New Roman"/>
          <w:i/>
          <w:iCs/>
          <w:sz w:val="24"/>
          <w:szCs w:val="24"/>
        </w:rPr>
        <w:t>Gerboles</w:t>
      </w:r>
      <w:proofErr w:type="spellEnd"/>
      <w:r>
        <w:rPr>
          <w:rFonts w:ascii="Times New Roman" w:hAnsi="Times New Roman"/>
          <w:i/>
          <w:iCs/>
          <w:sz w:val="24"/>
          <w:szCs w:val="24"/>
        </w:rPr>
        <w:t xml:space="preserve"> and P. </w:t>
      </w:r>
      <w:proofErr w:type="spellStart"/>
      <w:r>
        <w:rPr>
          <w:rFonts w:ascii="Times New Roman" w:hAnsi="Times New Roman"/>
          <w:i/>
          <w:iCs/>
          <w:sz w:val="24"/>
          <w:szCs w:val="24"/>
        </w:rPr>
        <w:t>Thunis</w:t>
      </w:r>
      <w:proofErr w:type="spellEnd"/>
      <w:r>
        <w:rPr>
          <w:rFonts w:ascii="Times New Roman" w:hAnsi="Times New Roman"/>
          <w:i/>
          <w:iCs/>
          <w:sz w:val="24"/>
          <w:szCs w:val="24"/>
        </w:rPr>
        <w:t xml:space="preserve">, April 2014. Available on the </w:t>
      </w:r>
      <w:proofErr w:type="spellStart"/>
      <w:r>
        <w:rPr>
          <w:rFonts w:ascii="Times New Roman" w:hAnsi="Times New Roman"/>
          <w:i/>
          <w:iCs/>
          <w:sz w:val="24"/>
          <w:szCs w:val="24"/>
        </w:rPr>
        <w:t>fairmode</w:t>
      </w:r>
      <w:proofErr w:type="spellEnd"/>
      <w:r>
        <w:rPr>
          <w:rFonts w:ascii="Times New Roman" w:hAnsi="Times New Roman"/>
          <w:i/>
          <w:iCs/>
          <w:sz w:val="24"/>
          <w:szCs w:val="24"/>
        </w:rPr>
        <w:t xml:space="preserv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 xml:space="preserve">P. </w:t>
      </w:r>
      <w:proofErr w:type="spellStart"/>
      <w:r w:rsidRPr="00881840">
        <w:rPr>
          <w:i/>
          <w:iCs/>
        </w:rPr>
        <w:t>Thunis</w:t>
      </w:r>
      <w:proofErr w:type="spellEnd"/>
      <w:r w:rsidRPr="00881840">
        <w:rPr>
          <w:i/>
          <w:iCs/>
        </w:rPr>
        <w:t xml:space="preserve">, E. </w:t>
      </w:r>
      <w:proofErr w:type="spellStart"/>
      <w:r w:rsidRPr="00881840">
        <w:rPr>
          <w:i/>
          <w:iCs/>
        </w:rPr>
        <w:t>Georgieva</w:t>
      </w:r>
      <w:proofErr w:type="spellEnd"/>
      <w:r w:rsidRPr="00881840">
        <w:rPr>
          <w:i/>
          <w:iCs/>
        </w:rPr>
        <w:t xml:space="preserve">, S. </w:t>
      </w:r>
      <w:proofErr w:type="spellStart"/>
      <w:r w:rsidRPr="00881840">
        <w:rPr>
          <w:i/>
          <w:iCs/>
        </w:rPr>
        <w:t>Galmarini</w:t>
      </w:r>
      <w:proofErr w:type="spellEnd"/>
      <w:r w:rsidRPr="00881840">
        <w:rPr>
          <w:i/>
          <w:iCs/>
        </w:rPr>
        <w:t xml:space="preserve">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0" w:name="_Toc399842359"/>
      <w:r w:rsidRPr="005E5E6E">
        <w:rPr>
          <w:lang w:val="en-GB"/>
        </w:rPr>
        <w:t>Basic principle</w:t>
      </w:r>
      <w:r>
        <w:rPr>
          <w:lang w:val="en-GB"/>
        </w:rPr>
        <w:t>s</w:t>
      </w:r>
      <w:bookmarkEnd w:id="10"/>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proofErr w:type="gramStart"/>
      <w:r>
        <w:rPr>
          <w:lang w:val="en-GB"/>
        </w:rPr>
        <w:t xml:space="preserve">A </w:t>
      </w:r>
      <w:r w:rsidRPr="00B160F3">
        <w:rPr>
          <w:b/>
          <w:lang w:val="en-GB"/>
        </w:rPr>
        <w:t>minimum</w:t>
      </w:r>
      <w:proofErr w:type="gramEnd"/>
      <w:r w:rsidRPr="00B160F3">
        <w:rPr>
          <w:b/>
          <w:lang w:val="en-GB"/>
        </w:rPr>
        <w:t xml:space="preserve">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w:t>
      </w:r>
      <w:proofErr w:type="gramStart"/>
      <w:r>
        <w:rPr>
          <w:lang w:val="en-GB"/>
        </w:rPr>
        <w:t>,…</w:t>
      </w:r>
      <w:proofErr w:type="gramEnd"/>
      <w:r>
        <w:rPr>
          <w:lang w:val="en-GB"/>
        </w:rPr>
        <w: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6B094A">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1" w:name="_Toc399842360"/>
      <w:r>
        <w:rPr>
          <w:lang w:val="en-GB"/>
        </w:rPr>
        <w:t>Overview</w:t>
      </w:r>
      <w:bookmarkEnd w:id="11"/>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6B094A">
        <w:t xml:space="preserve">Figure </w:t>
      </w:r>
      <w:r w:rsidR="006B094A">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proofErr w:type="spellStart"/>
        <w:r w:rsidR="00C07B2C" w:rsidRPr="006600DA">
          <w:rPr>
            <w:rStyle w:val="Hyperlink"/>
            <w:i/>
          </w:rPr>
          <w:t>myDeltaInput</w:t>
        </w:r>
        <w:proofErr w:type="spellEnd"/>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proofErr w:type="gramStart"/>
        <w:r w:rsidRPr="00031366">
          <w:rPr>
            <w:rStyle w:val="Hyperlink"/>
            <w:lang w:val="en-GB"/>
          </w:rPr>
          <w:t xml:space="preserve">Section </w:t>
        </w:r>
        <w:proofErr w:type="gramEnd"/>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6B094A">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4D4C1A04" wp14:editId="7B8EEBE2">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2" w:name="_Ref283824928"/>
      <w:proofErr w:type="gramStart"/>
      <w:r>
        <w:t xml:space="preserve">Figure </w:t>
      </w:r>
      <w:fldSimple w:instr=" SEQ Figure \* ARABIC ">
        <w:r w:rsidR="006B094A">
          <w:rPr>
            <w:noProof/>
          </w:rPr>
          <w:t>1</w:t>
        </w:r>
      </w:fldSimple>
      <w:bookmarkEnd w:id="12"/>
      <w:r>
        <w:t>.</w:t>
      </w:r>
      <w:proofErr w:type="gramEnd"/>
      <w:r>
        <w:t xml:space="preserve">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690A5A" w:rsidRPr="00340FF8" w:rsidRDefault="00690A5A" w:rsidP="00DA4871">
      <w:pPr>
        <w:pStyle w:val="Heading3"/>
        <w:numPr>
          <w:ilvl w:val="1"/>
          <w:numId w:val="23"/>
        </w:numPr>
        <w:tabs>
          <w:tab w:val="left" w:pos="1440"/>
        </w:tabs>
        <w:rPr>
          <w:rFonts w:cs="Arial"/>
          <w:szCs w:val="26"/>
          <w:lang w:val="en-GB"/>
        </w:rPr>
      </w:pPr>
      <w:bookmarkStart w:id="107" w:name="_Exploration"/>
      <w:bookmarkStart w:id="108" w:name="_Ref341164117"/>
      <w:bookmarkEnd w:id="107"/>
      <w:r w:rsidRPr="00340FF8">
        <w:rPr>
          <w:rFonts w:cs="Arial"/>
          <w:szCs w:val="26"/>
          <w:lang w:val="en-GB"/>
        </w:rPr>
        <w:t xml:space="preserve">        </w:t>
      </w:r>
      <w:bookmarkStart w:id="109" w:name="_Toc399842361"/>
      <w:r w:rsidRPr="00340FF8">
        <w:rPr>
          <w:rFonts w:cs="Arial"/>
          <w:szCs w:val="26"/>
          <w:lang w:val="en-GB"/>
        </w:rPr>
        <w:t>Exploration</w:t>
      </w:r>
      <w:bookmarkEnd w:id="108"/>
      <w:bookmarkEnd w:id="109"/>
      <w:r w:rsidRPr="00340FF8">
        <w:rPr>
          <w:rFonts w:cs="Arial"/>
          <w:szCs w:val="26"/>
          <w:lang w:val="en-GB"/>
        </w:rPr>
        <w:t xml:space="preserve"> </w:t>
      </w:r>
      <w:bookmarkEnd w:id="106"/>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w:t>
      </w:r>
      <w:proofErr w:type="spellStart"/>
      <w:r w:rsidR="00DB11A8">
        <w:rPr>
          <w:lang w:val="en-GB"/>
        </w:rPr>
        <w:t>colors</w:t>
      </w:r>
      <w:proofErr w:type="spellEnd"/>
      <w:r w:rsidR="00DB11A8">
        <w:rPr>
          <w:lang w:val="en-GB"/>
        </w:rPr>
        <w:t xml:space="preserve"> are then used for each defined geographical entity) </w:t>
      </w:r>
      <w:r>
        <w:rPr>
          <w:lang w:val="en-GB"/>
        </w:rPr>
        <w:t xml:space="preserve">or </w:t>
      </w:r>
      <w:r w:rsidR="00DB11A8">
        <w:rPr>
          <w:lang w:val="en-GB"/>
        </w:rPr>
        <w:t xml:space="preserve">(2) directly: </w:t>
      </w:r>
      <w:r>
        <w:rPr>
          <w:lang w:val="en-GB"/>
        </w:rPr>
        <w:t xml:space="preserve">by using the Google Earth (or </w:t>
      </w:r>
      <w:proofErr w:type="spellStart"/>
      <w:r>
        <w:rPr>
          <w:lang w:val="en-GB"/>
        </w:rPr>
        <w:t>GeoMap</w:t>
      </w:r>
      <w:proofErr w:type="spellEnd"/>
      <w:r>
        <w:rPr>
          <w:lang w:val="en-GB"/>
        </w:rPr>
        <w:t>)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0" w:name="_Benchmarking"/>
      <w:bookmarkStart w:id="111" w:name="_Ref284330885"/>
      <w:bookmarkEnd w:id="110"/>
      <w:r>
        <w:t xml:space="preserve"> </w:t>
      </w:r>
      <w:bookmarkStart w:id="112" w:name="_Toc399842362"/>
      <w:r w:rsidRPr="00917611">
        <w:t>Benchmarkin</w:t>
      </w:r>
      <w:bookmarkEnd w:id="111"/>
      <w:r>
        <w:t>g</w:t>
      </w:r>
      <w:bookmarkEnd w:id="112"/>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proofErr w:type="gramStart"/>
        <w:r w:rsidRPr="006600DA">
          <w:rPr>
            <w:rStyle w:val="Hyperlink"/>
          </w:rPr>
          <w:t xml:space="preserve">Section </w:t>
        </w:r>
        <w:proofErr w:type="gramEnd"/>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6B094A">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3" w:name="_Model_quality_Objective"/>
      <w:bookmarkStart w:id="114" w:name="_Toc399842363"/>
      <w:bookmarkEnd w:id="113"/>
      <w:r>
        <w:rPr>
          <w:lang w:val="en-GB"/>
        </w:rPr>
        <w:t>Model Q</w:t>
      </w:r>
      <w:r w:rsidR="00690A5A">
        <w:rPr>
          <w:lang w:val="en-GB"/>
        </w:rPr>
        <w:t>uality Objective and Performance criteria</w:t>
      </w:r>
      <w:bookmarkStart w:id="115" w:name="_Ref284943519"/>
      <w:bookmarkEnd w:id="114"/>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970BB8" w:rsidP="00CF42BB">
            <w:pPr>
              <w:jc w:val="both"/>
              <w:rPr>
                <w:sz w:val="20"/>
                <w:szCs w:val="20"/>
                <w:lang w:val="en-GB"/>
              </w:rPr>
            </w:pPr>
            <w:r w:rsidRPr="00715A32">
              <w:rPr>
                <w:position w:val="-6"/>
                <w:sz w:val="20"/>
                <w:szCs w:val="20"/>
                <w:lang w:val="en-GB"/>
              </w:rPr>
              <w:object w:dxaOrig="1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5pt;height:16.5pt" o:ole="">
                  <v:imagedata r:id="rId12" o:title=""/>
                </v:shape>
                <o:OLEObject Type="Embed" ProgID="Equation.3" ShapeID="_x0000_i1025" DrawAspect="Content" ObjectID="_1483875665"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83875666"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83875667"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83875668"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83875669" r:id="rId21"/>
              </w:object>
            </w:r>
          </w:p>
        </w:tc>
      </w:tr>
    </w:tbl>
    <w:p w:rsidR="00690A5A" w:rsidRDefault="00292E55" w:rsidP="006600DA">
      <w:pPr>
        <w:pStyle w:val="Caption"/>
      </w:pPr>
      <w:bookmarkStart w:id="116" w:name="_Toc339200257"/>
      <w:bookmarkStart w:id="117" w:name="_Toc339200302"/>
      <w:bookmarkStart w:id="118" w:name="_Toc339200347"/>
      <w:bookmarkStart w:id="119" w:name="_Toc339200540"/>
      <w:bookmarkStart w:id="120" w:name="_Toc339200675"/>
      <w:bookmarkStart w:id="121" w:name="_Toc339200797"/>
      <w:bookmarkStart w:id="122" w:name="_Toc339200951"/>
      <w:bookmarkStart w:id="123" w:name="_Toc339201038"/>
      <w:bookmarkStart w:id="124" w:name="_Toc339201099"/>
      <w:bookmarkStart w:id="125" w:name="_Toc339201142"/>
      <w:bookmarkStart w:id="126" w:name="_Toc339201350"/>
      <w:bookmarkStart w:id="127" w:name="_Toc339201459"/>
      <w:bookmarkStart w:id="128" w:name="_Toc339201542"/>
      <w:bookmarkStart w:id="129" w:name="_Toc339300718"/>
      <w:bookmarkStart w:id="130" w:name="_Toc339301735"/>
      <w:bookmarkStart w:id="131" w:name="_Toc339302984"/>
      <w:bookmarkStart w:id="132" w:name="_Toc339307720"/>
      <w:bookmarkStart w:id="133" w:name="_Toc339311290"/>
      <w:bookmarkStart w:id="134" w:name="_Toc339314948"/>
      <w:bookmarkStart w:id="135" w:name="_Toc339315109"/>
      <w:bookmarkStart w:id="136" w:name="_Toc339315233"/>
      <w:bookmarkStart w:id="137" w:name="_Toc339610900"/>
      <w:bookmarkStart w:id="138" w:name="_Toc339611425"/>
      <w:bookmarkStart w:id="139" w:name="_Toc340147699"/>
      <w:bookmarkStart w:id="140" w:name="_Toc340163115"/>
      <w:bookmarkStart w:id="141" w:name="_Toc341429576"/>
      <w:bookmarkStart w:id="142" w:name="_Toc342032155"/>
      <w:bookmarkStart w:id="143" w:name="_Toc342032218"/>
      <w:bookmarkStart w:id="144" w:name="_Toc372900668"/>
      <w:bookmarkStart w:id="145" w:name="_Toc3729016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 xml:space="preserve">Table </w:t>
      </w:r>
      <w:fldSimple w:instr=" SEQ Table \* ARABIC ">
        <w:r w:rsidR="006B094A">
          <w:rPr>
            <w:noProof/>
          </w:rPr>
          <w:t>1</w:t>
        </w:r>
      </w:fldSimple>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6" w:name="_Model_quality_Objective_1"/>
      <w:bookmarkStart w:id="147" w:name="_Ref341427375"/>
      <w:bookmarkStart w:id="148" w:name="_Toc399842364"/>
      <w:bookmarkEnd w:id="146"/>
      <w:r>
        <w:rPr>
          <w:rFonts w:cs="Arial"/>
          <w:szCs w:val="26"/>
          <w:lang w:val="en-GB"/>
        </w:rPr>
        <w:t>Model Q</w:t>
      </w:r>
      <w:r w:rsidR="00690A5A" w:rsidRPr="00340FF8">
        <w:rPr>
          <w:rFonts w:cs="Arial"/>
          <w:szCs w:val="26"/>
          <w:lang w:val="en-GB"/>
        </w:rPr>
        <w:t>uality Objective (MQO)</w:t>
      </w:r>
      <w:bookmarkEnd w:id="147"/>
      <w:bookmarkEnd w:id="148"/>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83875670"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proofErr w:type="gramStart"/>
      <w:r>
        <w:lastRenderedPageBreak/>
        <w:t>where</w:t>
      </w:r>
      <w:proofErr w:type="gramEnd"/>
      <w:r>
        <w:t xml:space="preserv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xml:space="preserve">. </w:t>
      </w:r>
    </w:p>
    <w:p w:rsidR="00690A5A" w:rsidRPr="006E7FDB" w:rsidRDefault="00690A5A" w:rsidP="00F1339B">
      <w:pPr>
        <w:jc w:val="both"/>
        <w:rPr>
          <w:lang w:val="en-GB"/>
        </w:rPr>
      </w:pPr>
    </w:p>
    <w:p w:rsidR="003E443D" w:rsidRPr="003E443D" w:rsidRDefault="00690A5A" w:rsidP="00DA4871">
      <w:pPr>
        <w:pStyle w:val="ListParagraph"/>
        <w:numPr>
          <w:ilvl w:val="3"/>
          <w:numId w:val="20"/>
        </w:numPr>
        <w:tabs>
          <w:tab w:val="clear" w:pos="2880"/>
          <w:tab w:val="num" w:pos="720"/>
        </w:tabs>
        <w:ind w:left="720"/>
        <w:jc w:val="both"/>
        <w:rPr>
          <w:lang w:val="en-GB"/>
        </w:rPr>
      </w:pPr>
      <w:r w:rsidRPr="007F42C4">
        <w:rPr>
          <w:rFonts w:ascii="Times New Roman" w:hAnsi="Times New Roman"/>
          <w:sz w:val="24"/>
          <w:szCs w:val="24"/>
        </w:rPr>
        <w:t>MQO</w:t>
      </w:r>
      <w:r w:rsidR="006E2B6A" w:rsidRPr="007F42C4">
        <w:rPr>
          <w:rFonts w:ascii="Times New Roman" w:hAnsi="Times New Roman"/>
          <w:sz w:val="24"/>
          <w:szCs w:val="24"/>
        </w:rPr>
        <w:t xml:space="preserve"> </w:t>
      </w:r>
      <w:r w:rsidRPr="007F42C4">
        <w:rPr>
          <w:rFonts w:ascii="Times New Roman" w:hAnsi="Times New Roman"/>
          <w:sz w:val="24"/>
          <w:szCs w:val="24"/>
        </w:rPr>
        <w:t>≤</w:t>
      </w:r>
      <w:r w:rsidR="006E2B6A" w:rsidRPr="007F42C4">
        <w:rPr>
          <w:rFonts w:ascii="Times New Roman" w:hAnsi="Times New Roman"/>
          <w:sz w:val="24"/>
          <w:szCs w:val="24"/>
        </w:rPr>
        <w:t xml:space="preserve"> </w:t>
      </w:r>
      <w:r w:rsidR="007F42C4" w:rsidRPr="007F42C4">
        <w:rPr>
          <w:rFonts w:ascii="Times New Roman" w:hAnsi="Times New Roman"/>
          <w:sz w:val="24"/>
          <w:szCs w:val="24"/>
        </w:rPr>
        <w:t>0.5</w:t>
      </w:r>
      <w:r w:rsidR="007F42C4">
        <w:rPr>
          <w:rFonts w:ascii="Times New Roman" w:hAnsi="Times New Roman"/>
          <w:sz w:val="24"/>
          <w:szCs w:val="24"/>
        </w:rPr>
        <w:t>.</w:t>
      </w:r>
      <w:r w:rsidRPr="007F42C4">
        <w:rPr>
          <w:rFonts w:ascii="Times New Roman" w:hAnsi="Times New Roman"/>
          <w:sz w:val="24"/>
          <w:szCs w:val="24"/>
        </w:rPr>
        <w:t xml:space="preserve"> In</w:t>
      </w:r>
      <w:r w:rsidRPr="003E443D">
        <w:rPr>
          <w:rFonts w:ascii="Times New Roman" w:hAnsi="Times New Roman"/>
          <w:sz w:val="24"/>
          <w:szCs w:val="24"/>
        </w:rPr>
        <w:t xml:space="preserve"> this case the </w:t>
      </w:r>
      <w:bookmarkStart w:id="149" w:name="OLE_LINK1"/>
      <w:r w:rsidRPr="003E443D">
        <w:rPr>
          <w:rFonts w:ascii="Times New Roman" w:hAnsi="Times New Roman"/>
          <w:sz w:val="24"/>
          <w:szCs w:val="24"/>
        </w:rPr>
        <w:t>RMSE between observed and modeled values is</w:t>
      </w:r>
      <w:bookmarkEnd w:id="149"/>
      <w:r w:rsidRPr="003E443D">
        <w:rPr>
          <w:rFonts w:ascii="Times New Roman" w:hAnsi="Times New Roman"/>
          <w:sz w:val="24"/>
          <w:szCs w:val="24"/>
        </w:rPr>
        <w:t xml:space="preserve"> less than the observation uncertainty. Model results are in average within the range of the observation uncertainty for that station and it is meaningless to further improve model performances.</w:t>
      </w:r>
    </w:p>
    <w:p w:rsidR="003E443D" w:rsidRPr="003E443D" w:rsidRDefault="003E443D" w:rsidP="003E443D">
      <w:pPr>
        <w:pStyle w:val="ListParagraph"/>
        <w:jc w:val="both"/>
        <w:rPr>
          <w:lang w:val="en-GB"/>
        </w:rPr>
      </w:pPr>
    </w:p>
    <w:p w:rsidR="003E443D" w:rsidRPr="003E443D" w:rsidRDefault="007F42C4" w:rsidP="00DA4871">
      <w:pPr>
        <w:pStyle w:val="ListParagraph"/>
        <w:numPr>
          <w:ilvl w:val="3"/>
          <w:numId w:val="20"/>
        </w:numPr>
        <w:tabs>
          <w:tab w:val="clear" w:pos="2880"/>
          <w:tab w:val="num" w:pos="720"/>
        </w:tabs>
        <w:ind w:left="720"/>
        <w:jc w:val="both"/>
        <w:rPr>
          <w:rFonts w:ascii="Times New Roman" w:hAnsi="Times New Roman"/>
          <w:sz w:val="24"/>
          <w:szCs w:val="24"/>
        </w:rPr>
      </w:pPr>
      <w:r w:rsidRPr="007F42C4">
        <w:rPr>
          <w:rFonts w:ascii="Times New Roman" w:hAnsi="Times New Roman"/>
          <w:sz w:val="24"/>
          <w:szCs w:val="24"/>
        </w:rPr>
        <w:t>0.5</w:t>
      </w:r>
      <w:r w:rsidR="006E2B6A" w:rsidRPr="007F42C4">
        <w:rPr>
          <w:rFonts w:ascii="Times New Roman" w:hAnsi="Times New Roman"/>
          <w:sz w:val="24"/>
          <w:szCs w:val="24"/>
        </w:rPr>
        <w:t xml:space="preserve"> </w:t>
      </w:r>
      <w:r w:rsidR="00690A5A" w:rsidRPr="007F42C4">
        <w:rPr>
          <w:rFonts w:ascii="Times New Roman" w:hAnsi="Times New Roman"/>
          <w:sz w:val="24"/>
          <w:szCs w:val="24"/>
        </w:rPr>
        <w:t>&lt;</w:t>
      </w:r>
      <w:r w:rsidR="006E2B6A" w:rsidRPr="007F42C4">
        <w:rPr>
          <w:rFonts w:ascii="Times New Roman" w:hAnsi="Times New Roman"/>
          <w:sz w:val="24"/>
          <w:szCs w:val="24"/>
        </w:rPr>
        <w:t xml:space="preserve"> </w:t>
      </w:r>
      <w:r w:rsidR="00690A5A" w:rsidRPr="007F42C4">
        <w:rPr>
          <w:rFonts w:ascii="Times New Roman" w:hAnsi="Times New Roman"/>
          <w:sz w:val="24"/>
          <w:szCs w:val="24"/>
        </w:rPr>
        <w:t>MQ</w:t>
      </w:r>
      <w:r w:rsidR="00690A5A" w:rsidRPr="003E443D">
        <w:rPr>
          <w:rFonts w:ascii="Times New Roman" w:hAnsi="Times New Roman"/>
          <w:sz w:val="24"/>
          <w:szCs w:val="24"/>
        </w:rPr>
        <w:t>O</w:t>
      </w:r>
      <w:r w:rsidR="006E2B6A" w:rsidRPr="003E443D">
        <w:rPr>
          <w:rFonts w:ascii="Times New Roman" w:hAnsi="Times New Roman"/>
          <w:sz w:val="24"/>
          <w:szCs w:val="24"/>
        </w:rPr>
        <w:t xml:space="preserve"> </w:t>
      </w:r>
      <w:r w:rsidR="00690A5A" w:rsidRPr="003E443D">
        <w:rPr>
          <w:rFonts w:ascii="Times New Roman" w:hAnsi="Times New Roman"/>
          <w:sz w:val="24"/>
          <w:szCs w:val="24"/>
        </w:rPr>
        <w:t>≤</w:t>
      </w:r>
      <w:r w:rsidR="006E2B6A" w:rsidRPr="003E443D">
        <w:rPr>
          <w:rFonts w:ascii="Times New Roman" w:hAnsi="Times New Roman"/>
          <w:sz w:val="24"/>
          <w:szCs w:val="24"/>
        </w:rPr>
        <w:t xml:space="preserve"> </w:t>
      </w:r>
      <w:r w:rsidR="00690A5A" w:rsidRPr="003E443D">
        <w:rPr>
          <w:rFonts w:ascii="Times New Roman" w:hAnsi="Times New Roman"/>
          <w:sz w:val="24"/>
          <w:szCs w:val="24"/>
        </w:rPr>
        <w:t xml:space="preserve">1. In this case the RMSE between observed and modeled values is in average larger than the range of observation uncertainty but the model still </w:t>
      </w:r>
      <w:r w:rsidR="006E2B6A" w:rsidRPr="003E443D">
        <w:rPr>
          <w:rFonts w:ascii="Times New Roman" w:hAnsi="Times New Roman"/>
          <w:sz w:val="24"/>
          <w:szCs w:val="24"/>
        </w:rPr>
        <w:t>is in the fulfillment zone</w:t>
      </w:r>
      <w:r w:rsidR="00690A5A" w:rsidRPr="003E443D">
        <w:rPr>
          <w:rFonts w:ascii="Times New Roman" w:hAnsi="Times New Roman"/>
          <w:sz w:val="24"/>
          <w:szCs w:val="24"/>
        </w:rPr>
        <w:t>.</w:t>
      </w:r>
    </w:p>
    <w:p w:rsidR="003E443D" w:rsidRPr="003E443D" w:rsidRDefault="003E443D" w:rsidP="003E443D">
      <w:pPr>
        <w:pStyle w:val="ListParagraph"/>
        <w:rPr>
          <w:rFonts w:ascii="Times New Roman" w:hAnsi="Times New Roman"/>
          <w:sz w:val="24"/>
          <w:szCs w:val="24"/>
        </w:rPr>
      </w:pPr>
    </w:p>
    <w:p w:rsidR="00690A5A" w:rsidRPr="003E443D" w:rsidRDefault="00690A5A" w:rsidP="00DA4871">
      <w:pPr>
        <w:pStyle w:val="ListParagraph"/>
        <w:numPr>
          <w:ilvl w:val="3"/>
          <w:numId w:val="20"/>
        </w:numPr>
        <w:tabs>
          <w:tab w:val="clear" w:pos="2880"/>
          <w:tab w:val="num" w:pos="720"/>
        </w:tabs>
        <w:ind w:left="720"/>
        <w:jc w:val="both"/>
        <w:rPr>
          <w:rFonts w:ascii="Times New Roman" w:hAnsi="Times New Roman"/>
          <w:sz w:val="24"/>
          <w:szCs w:val="24"/>
        </w:rPr>
      </w:pPr>
      <w:r w:rsidRPr="003E443D">
        <w:rPr>
          <w:rFonts w:ascii="Times New Roman" w:hAnsi="Times New Roman"/>
          <w:sz w:val="24"/>
          <w:szCs w:val="24"/>
        </w:rPr>
        <w:t>MQO</w:t>
      </w:r>
      <w:r w:rsidR="006E2B6A" w:rsidRPr="003E443D">
        <w:rPr>
          <w:rFonts w:ascii="Times New Roman" w:hAnsi="Times New Roman"/>
          <w:sz w:val="24"/>
          <w:szCs w:val="24"/>
        </w:rPr>
        <w:t xml:space="preserve"> </w:t>
      </w:r>
      <w:r w:rsidRPr="003E443D">
        <w:rPr>
          <w:rFonts w:ascii="Times New Roman" w:hAnsi="Times New Roman"/>
          <w:sz w:val="24"/>
          <w:szCs w:val="24"/>
        </w:rPr>
        <w:t>&gt;</w:t>
      </w:r>
      <w:r w:rsidR="006E2B6A" w:rsidRPr="003E443D">
        <w:rPr>
          <w:rFonts w:ascii="Times New Roman" w:hAnsi="Times New Roman"/>
          <w:sz w:val="24"/>
          <w:szCs w:val="24"/>
        </w:rPr>
        <w:t xml:space="preserve"> </w:t>
      </w:r>
      <w:r w:rsidRPr="003E443D">
        <w:rPr>
          <w:rFonts w:ascii="Times New Roman" w:hAnsi="Times New Roman"/>
          <w:sz w:val="24"/>
          <w:szCs w:val="24"/>
        </w:rPr>
        <w:t xml:space="preserve">1. In this case </w:t>
      </w:r>
      <w:r w:rsidR="00760B5A" w:rsidRPr="003E443D">
        <w:rPr>
          <w:rFonts w:ascii="Times New Roman" w:hAnsi="Times New Roman"/>
          <w:sz w:val="24"/>
          <w:szCs w:val="24"/>
        </w:rPr>
        <w:t xml:space="preserve">differences between observations and </w:t>
      </w:r>
      <w:r w:rsidRPr="003E443D">
        <w:rPr>
          <w:rFonts w:ascii="Times New Roman" w:hAnsi="Times New Roman"/>
          <w:sz w:val="24"/>
          <w:szCs w:val="24"/>
        </w:rPr>
        <w:t xml:space="preserve">model results </w:t>
      </w:r>
      <w:r w:rsidR="00760B5A" w:rsidRPr="003E443D">
        <w:rPr>
          <w:rFonts w:ascii="Times New Roman" w:hAnsi="Times New Roman"/>
          <w:sz w:val="24"/>
          <w:szCs w:val="24"/>
        </w:rPr>
        <w:t>become significant</w:t>
      </w:r>
      <w:r w:rsidR="006E2B6A" w:rsidRPr="003E443D">
        <w:rPr>
          <w:rFonts w:ascii="Times New Roman" w:hAnsi="Times New Roman"/>
          <w:sz w:val="24"/>
          <w:szCs w:val="24"/>
        </w:rPr>
        <w:t xml:space="preserve"> and the model is not fulfilling the criteria</w:t>
      </w:r>
      <w:r w:rsidR="00760B5A" w:rsidRPr="003E443D">
        <w:rPr>
          <w:rFonts w:ascii="Times New Roman" w:hAnsi="Times New Roman"/>
          <w:sz w:val="24"/>
          <w:szCs w:val="24"/>
        </w:rPr>
        <w:t>.</w:t>
      </w:r>
      <w:r w:rsidRPr="003E443D">
        <w:rPr>
          <w:rFonts w:ascii="Times New Roman" w:hAnsi="Times New Roman"/>
          <w:sz w:val="24"/>
          <w:szCs w:val="24"/>
        </w:rP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6B094A">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0" w:name="_Toc339200259"/>
      <w:bookmarkStart w:id="151" w:name="_Toc339200304"/>
      <w:bookmarkStart w:id="152" w:name="_Toc339200349"/>
      <w:bookmarkStart w:id="153" w:name="_Toc339200542"/>
      <w:bookmarkStart w:id="154" w:name="_Toc339200677"/>
      <w:bookmarkStart w:id="155" w:name="_Toc339200799"/>
      <w:bookmarkStart w:id="156" w:name="_Toc339200953"/>
      <w:bookmarkStart w:id="157" w:name="_Toc339201040"/>
      <w:bookmarkStart w:id="158" w:name="_Toc339201101"/>
      <w:bookmarkStart w:id="159" w:name="_Toc339201144"/>
      <w:bookmarkStart w:id="160" w:name="_Toc339201352"/>
      <w:bookmarkStart w:id="161" w:name="_Toc339201461"/>
      <w:bookmarkStart w:id="162" w:name="_Toc339201544"/>
      <w:bookmarkStart w:id="163" w:name="_Toc339300720"/>
      <w:bookmarkStart w:id="164" w:name="_Toc339301737"/>
      <w:bookmarkStart w:id="165" w:name="_Toc339302986"/>
      <w:bookmarkStart w:id="166" w:name="_Toc339307722"/>
      <w:bookmarkStart w:id="167" w:name="_Toc339311292"/>
      <w:bookmarkStart w:id="168" w:name="_Toc339314950"/>
      <w:bookmarkStart w:id="169" w:name="_Toc339315111"/>
      <w:bookmarkStart w:id="170" w:name="_Toc339315235"/>
      <w:bookmarkStart w:id="171" w:name="_Toc339610902"/>
      <w:bookmarkStart w:id="172" w:name="_Toc339611427"/>
      <w:bookmarkStart w:id="173" w:name="_Toc340147701"/>
      <w:bookmarkStart w:id="174" w:name="_Toc340163117"/>
      <w:bookmarkStart w:id="175" w:name="_Toc341429578"/>
      <w:bookmarkStart w:id="176" w:name="_Ref3924872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84401C">
        <w:rPr>
          <w:b w:val="0"/>
          <w:bCs w:val="0"/>
          <w:sz w:val="24"/>
          <w:szCs w:val="24"/>
        </w:rPr>
        <w:t>For annual average values, the MQO expressed in (1) reduces to</w:t>
      </w:r>
    </w:p>
    <w:p w:rsidR="00BF1F82" w:rsidRPr="00BF1F82" w:rsidRDefault="00970BB8" w:rsidP="00BF1F82">
      <w:pPr>
        <w:pStyle w:val="Caption"/>
        <w:keepNext/>
        <w:jc w:val="center"/>
      </w:pPr>
      <w:r w:rsidRPr="00970BB8">
        <w:rPr>
          <w:position w:val="-30"/>
          <w:lang w:val="en-GB"/>
        </w:rPr>
        <w:object w:dxaOrig="1900" w:dyaOrig="720">
          <v:shape id="_x0000_i1031" type="#_x0000_t75" style="width:92.5pt;height:35.5pt" o:ole="">
            <v:imagedata r:id="rId24" o:title=""/>
          </v:shape>
          <o:OLEObject Type="Embed" ProgID="Equation.3" ShapeID="_x0000_i1031" DrawAspect="Content" ObjectID="_1483875671" r:id="rId25"/>
        </w:object>
      </w:r>
      <w:r w:rsidR="00BA0567">
        <w:t xml:space="preserve">    </w:t>
      </w:r>
      <w:bookmarkEnd w:id="176"/>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7" w:name="_Toc342032157"/>
      <w:bookmarkStart w:id="178" w:name="_Toc342032220"/>
      <w:bookmarkStart w:id="179" w:name="_Toc372900670"/>
      <w:bookmarkStart w:id="180" w:name="_Toc372901671"/>
      <w:bookmarkEnd w:id="177"/>
      <w:bookmarkEnd w:id="178"/>
      <w:bookmarkEnd w:id="179"/>
      <w:bookmarkEnd w:id="180"/>
    </w:p>
    <w:p w:rsidR="00690A5A" w:rsidRPr="00340FF8" w:rsidRDefault="00690A5A" w:rsidP="00DA4871">
      <w:pPr>
        <w:pStyle w:val="Heading3"/>
        <w:numPr>
          <w:ilvl w:val="1"/>
          <w:numId w:val="23"/>
        </w:numPr>
        <w:rPr>
          <w:rFonts w:cs="Arial"/>
          <w:szCs w:val="26"/>
          <w:lang w:val="en-GB"/>
        </w:rPr>
      </w:pPr>
      <w:bookmarkStart w:id="181" w:name="_Performance_criteria_for"/>
      <w:bookmarkStart w:id="182" w:name="_Ref392252598"/>
      <w:bookmarkStart w:id="183" w:name="_Toc399842365"/>
      <w:bookmarkEnd w:id="181"/>
      <w:r w:rsidRPr="00340FF8">
        <w:rPr>
          <w:rFonts w:cs="Arial"/>
          <w:szCs w:val="26"/>
          <w:lang w:val="en-GB"/>
        </w:rPr>
        <w:t>Performance criteria for Bias, R and SD</w:t>
      </w:r>
      <w:bookmarkEnd w:id="182"/>
      <w:bookmarkEnd w:id="183"/>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4" w:name="_Ref392487110"/>
    <w:bookmarkStart w:id="185" w:name="_Ref397530380"/>
    <w:p w:rsidR="000A0EC8" w:rsidRDefault="00970BB8" w:rsidP="00BA0567">
      <w:pPr>
        <w:pStyle w:val="Caption"/>
        <w:jc w:val="center"/>
      </w:pPr>
      <w:r w:rsidRPr="000A0EC8">
        <w:rPr>
          <w:position w:val="-32"/>
        </w:rPr>
        <w:object w:dxaOrig="5179" w:dyaOrig="760">
          <v:shape id="_x0000_i1032" type="#_x0000_t75" style="width:248pt;height:36.5pt" o:ole="">
            <v:imagedata r:id="rId26" o:title=""/>
          </v:shape>
          <o:OLEObject Type="Embed" ProgID="Equation.3" ShapeID="_x0000_i1032" DrawAspect="Content" ObjectID="_1483875672" r:id="rId27"/>
        </w:object>
      </w:r>
      <w:r w:rsidR="000A0EC8">
        <w:t xml:space="preserve">       </w:t>
      </w:r>
      <w:bookmarkEnd w:id="184"/>
      <w:bookmarkEnd w:id="185"/>
      <w:r w:rsidR="00BF1F82">
        <w:t>(3)</w:t>
      </w:r>
    </w:p>
    <w:p w:rsidR="00690A5A" w:rsidRDefault="00690A5A" w:rsidP="00F1339B">
      <w:pPr>
        <w:jc w:val="both"/>
      </w:pPr>
    </w:p>
    <w:p w:rsidR="00690A5A" w:rsidRDefault="00690A5A" w:rsidP="00F1339B">
      <w:pPr>
        <w:jc w:val="both"/>
      </w:pPr>
      <w:proofErr w:type="gramStart"/>
      <w:r>
        <w:t>can</w:t>
      </w:r>
      <w:proofErr w:type="gramEnd"/>
      <w:r>
        <w:t xml:space="preserve">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5"/>
        <w:gridCol w:w="2656"/>
        <w:gridCol w:w="2281"/>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970BB8" w:rsidP="00BA0567">
            <w:pPr>
              <w:keepNext/>
            </w:pPr>
            <w:r w:rsidRPr="00970BB8">
              <w:rPr>
                <w:position w:val="-30"/>
              </w:rPr>
              <w:object w:dxaOrig="1180" w:dyaOrig="720">
                <v:shape id="_x0000_i1033" type="#_x0000_t75" style="width:58pt;height:36pt" o:ole="">
                  <v:imagedata r:id="rId28" o:title=""/>
                </v:shape>
                <o:OLEObject Type="Embed" ProgID="Equation.3" ShapeID="_x0000_i1033" DrawAspect="Content" ObjectID="_1483875673"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970BB8" w:rsidP="00BA0567">
            <w:pPr>
              <w:keepNext/>
            </w:pPr>
            <w:r w:rsidRPr="00A65FBA">
              <w:rPr>
                <w:position w:val="-32"/>
              </w:rPr>
              <w:object w:dxaOrig="1860" w:dyaOrig="800">
                <v:shape id="_x0000_i1034" type="#_x0000_t75" style="width:92.5pt;height:40.5pt" o:ole="">
                  <v:imagedata r:id="rId30" o:title=""/>
                </v:shape>
                <o:OLEObject Type="Embed" ProgID="Equation.3" ShapeID="_x0000_i1034" DrawAspect="Content" ObjectID="_1483875674"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3D13ED" w:rsidP="00BA0567">
            <w:pPr>
              <w:keepNext/>
            </w:pPr>
            <w:r w:rsidRPr="003D13ED">
              <w:rPr>
                <w:position w:val="-14"/>
              </w:rPr>
              <w:object w:dxaOrig="1920" w:dyaOrig="400">
                <v:shape id="_x0000_i1035" type="#_x0000_t75" style="width:96pt;height:20pt" o:ole="">
                  <v:imagedata r:id="rId32" o:title=""/>
                </v:shape>
                <o:OLEObject Type="Embed" ProgID="Equation.3" ShapeID="_x0000_i1035" DrawAspect="Content" ObjectID="_1483875675"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fldSimple w:instr=" SEQ Table \* ARABIC ">
        <w:r w:rsidR="006B094A">
          <w:rPr>
            <w:noProof/>
          </w:rPr>
          <w:t>2</w:t>
        </w:r>
      </w:fldSimple>
      <w:r>
        <w:t>: Model performance criteria for Bias, Correlation and standard deviation</w:t>
      </w:r>
    </w:p>
    <w:p w:rsidR="00690A5A" w:rsidRDefault="00690A5A" w:rsidP="00F1339B">
      <w:pPr>
        <w:jc w:val="both"/>
      </w:pPr>
    </w:p>
    <w:p w:rsidR="00690A5A" w:rsidRDefault="00690A5A" w:rsidP="00F1339B">
      <w:pPr>
        <w:jc w:val="both"/>
      </w:pPr>
      <w:r>
        <w:lastRenderedPageBreak/>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proofErr w:type="spellStart"/>
      <w:r>
        <w:rPr>
          <w:rFonts w:cs="Times"/>
        </w:rPr>
        <w:t>σ</w:t>
      </w:r>
      <w:r w:rsidRPr="008A1D9E">
        <w:rPr>
          <w:vertAlign w:val="subscript"/>
        </w:rPr>
        <w:t>O</w:t>
      </w:r>
      <w:proofErr w:type="spellEnd"/>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6"/>
        <w:gridCol w:w="2593"/>
        <w:gridCol w:w="2313"/>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C824B9" w:rsidP="00BA0567">
            <w:pPr>
              <w:keepNext/>
            </w:pPr>
            <w:r w:rsidRPr="00100207">
              <w:rPr>
                <w:position w:val="-30"/>
              </w:rPr>
              <w:object w:dxaOrig="1180" w:dyaOrig="720">
                <v:shape id="_x0000_i1036" type="#_x0000_t75" style="width:58pt;height:36pt" o:ole="">
                  <v:imagedata r:id="rId34" o:title=""/>
                </v:shape>
                <o:OLEObject Type="Embed" ProgID="Equation.3" ShapeID="_x0000_i1036" DrawAspect="Content" ObjectID="_1483875676"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00100207" w:rsidRPr="003D13ED">
              <w:rPr>
                <w:position w:val="-30"/>
              </w:rPr>
              <w:object w:dxaOrig="1300" w:dyaOrig="720">
                <v:shape id="_x0000_i1037" type="#_x0000_t75" style="width:65pt;height:35.5pt" o:ole="">
                  <v:imagedata r:id="rId36" o:title=""/>
                </v:shape>
                <o:OLEObject Type="Embed" ProgID="Equation.3" ShapeID="_x0000_i1037" DrawAspect="Content" ObjectID="_1483875677"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3D13ED" w:rsidP="00BA0567">
            <w:pPr>
              <w:keepNext/>
            </w:pPr>
            <w:r w:rsidRPr="00E33B10">
              <w:rPr>
                <w:position w:val="-30"/>
              </w:rPr>
              <w:object w:dxaOrig="1320" w:dyaOrig="720">
                <v:shape id="_x0000_i1038" type="#_x0000_t75" style="width:65.5pt;height:36pt" o:ole="">
                  <v:imagedata r:id="rId38" o:title=""/>
                </v:shape>
                <o:OLEObject Type="Embed" ProgID="Equation.3" ShapeID="_x0000_i1038" DrawAspect="Content" ObjectID="_1483875678"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6" w:name="table3"/>
      <w:bookmarkEnd w:id="186"/>
      <w:r>
        <w:t xml:space="preserve">Table </w:t>
      </w:r>
      <w:fldSimple w:instr=" SEQ Table \* ARABIC ">
        <w:r w:rsidR="006B094A">
          <w:rPr>
            <w:noProof/>
          </w:rPr>
          <w:t>3</w:t>
        </w:r>
      </w:fldSimple>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C824B9" w:rsidRPr="004F1732" w:rsidTr="00A058A1">
        <w:tc>
          <w:tcPr>
            <w:tcW w:w="844" w:type="dxa"/>
          </w:tcPr>
          <w:p w:rsidR="00690A5A" w:rsidRPr="004F1732" w:rsidRDefault="00690A5A" w:rsidP="006C3FA3">
            <w:pPr>
              <w:jc w:val="center"/>
              <w:rPr>
                <w:b/>
              </w:rPr>
            </w:pPr>
            <w:bookmarkStart w:id="187"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C824B9"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3D13ED"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83875679" r:id="rId41"/>
              </w:object>
            </w:r>
          </w:p>
        </w:tc>
        <w:tc>
          <w:tcPr>
            <w:tcW w:w="2160" w:type="dxa"/>
            <w:vAlign w:val="center"/>
          </w:tcPr>
          <w:p w:rsidR="00690A5A" w:rsidRPr="004F1732" w:rsidRDefault="003D13ED"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83875680" r:id="rId43"/>
              </w:object>
            </w:r>
          </w:p>
        </w:tc>
        <w:tc>
          <w:tcPr>
            <w:tcW w:w="2340" w:type="dxa"/>
            <w:vAlign w:val="center"/>
          </w:tcPr>
          <w:p w:rsidR="00690A5A" w:rsidRPr="004F1732" w:rsidRDefault="00C824B9" w:rsidP="00BA0567">
            <w:pPr>
              <w:keepNext/>
              <w:jc w:val="both"/>
            </w:pPr>
            <w:r w:rsidRPr="004F1732">
              <w:rPr>
                <w:position w:val="-32"/>
              </w:rPr>
              <w:object w:dxaOrig="1359" w:dyaOrig="740">
                <v:shape id="_x0000_i1041" type="#_x0000_t75" style="width:56pt;height:31.5pt" o:ole="">
                  <v:imagedata r:id="rId44" o:title=""/>
                </v:shape>
                <o:OLEObject Type="Embed" ProgID="Equation.3" ShapeID="_x0000_i1041" DrawAspect="Content" ObjectID="_1483875681" r:id="rId45"/>
              </w:object>
            </w:r>
          </w:p>
        </w:tc>
        <w:tc>
          <w:tcPr>
            <w:tcW w:w="1229" w:type="dxa"/>
            <w:vAlign w:val="center"/>
          </w:tcPr>
          <w:p w:rsidR="00690A5A" w:rsidRPr="004F1732" w:rsidRDefault="00C824B9" w:rsidP="00C824B9">
            <w:pPr>
              <w:jc w:val="both"/>
            </w:pPr>
            <w:r w:rsidRPr="00C824B9">
              <w:rPr>
                <w:position w:val="-10"/>
              </w:rPr>
              <w:object w:dxaOrig="940" w:dyaOrig="320">
                <v:shape id="_x0000_i1042" type="#_x0000_t75" style="width:39pt;height:13.5pt" o:ole="">
                  <v:imagedata r:id="rId46" o:title=""/>
                </v:shape>
                <o:OLEObject Type="Embed" ProgID="Equation.3" ShapeID="_x0000_i1042" DrawAspect="Content" ObjectID="_1483875682" r:id="rId47"/>
              </w:object>
            </w:r>
          </w:p>
        </w:tc>
        <w:tc>
          <w:tcPr>
            <w:tcW w:w="616" w:type="dxa"/>
            <w:vAlign w:val="center"/>
          </w:tcPr>
          <w:p w:rsidR="00690A5A" w:rsidRPr="004F1732" w:rsidRDefault="00D10D02" w:rsidP="00BF1F82">
            <w:pPr>
              <w:jc w:val="both"/>
            </w:pPr>
            <w:r>
              <w:t>(</w:t>
            </w:r>
            <w:r w:rsidR="00BF1F82">
              <w:t>10)</w:t>
            </w:r>
          </w:p>
        </w:tc>
      </w:tr>
      <w:tr w:rsidR="00C824B9"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3D13ED" w:rsidP="006C3FA3">
            <w:pPr>
              <w:jc w:val="both"/>
            </w:pPr>
            <w:r w:rsidRPr="004F1732">
              <w:rPr>
                <w:position w:val="-32"/>
              </w:rPr>
              <w:object w:dxaOrig="1960" w:dyaOrig="740">
                <v:shape id="_x0000_i1043" type="#_x0000_t75" style="width:84pt;height:30.5pt" o:ole="">
                  <v:imagedata r:id="rId48" o:title=""/>
                </v:shape>
                <o:OLEObject Type="Embed" ProgID="Equation.3" ShapeID="_x0000_i1043" DrawAspect="Content" ObjectID="_1483875683" r:id="rId49"/>
              </w:object>
            </w:r>
          </w:p>
        </w:tc>
        <w:tc>
          <w:tcPr>
            <w:tcW w:w="2160" w:type="dxa"/>
            <w:vAlign w:val="center"/>
          </w:tcPr>
          <w:p w:rsidR="00690A5A" w:rsidRPr="004F1732" w:rsidRDefault="003D13ED" w:rsidP="006C3FA3">
            <w:pPr>
              <w:jc w:val="both"/>
            </w:pPr>
            <w:r w:rsidRPr="004F1732">
              <w:rPr>
                <w:position w:val="-32"/>
              </w:rPr>
              <w:object w:dxaOrig="2020" w:dyaOrig="760">
                <v:shape id="_x0000_i1044" type="#_x0000_t75" style="width:84pt;height:31.5pt" o:ole="">
                  <v:imagedata r:id="rId50" o:title=""/>
                </v:shape>
                <o:OLEObject Type="Embed" ProgID="Equation.3" ShapeID="_x0000_i1044" DrawAspect="Content" ObjectID="_1483875684" r:id="rId51"/>
              </w:object>
            </w:r>
          </w:p>
        </w:tc>
        <w:tc>
          <w:tcPr>
            <w:tcW w:w="2340" w:type="dxa"/>
            <w:vAlign w:val="center"/>
          </w:tcPr>
          <w:p w:rsidR="00690A5A" w:rsidRPr="004F1732" w:rsidRDefault="00C824B9" w:rsidP="00BA0567">
            <w:pPr>
              <w:keepNext/>
              <w:jc w:val="both"/>
            </w:pPr>
            <w:r w:rsidRPr="004F1732">
              <w:rPr>
                <w:position w:val="-32"/>
              </w:rPr>
              <w:object w:dxaOrig="2160" w:dyaOrig="700">
                <v:shape id="_x0000_i1045" type="#_x0000_t75" style="width:98.5pt;height:31pt" o:ole="">
                  <v:imagedata r:id="rId52" o:title=""/>
                </v:shape>
                <o:OLEObject Type="Embed" ProgID="Equation.3" ShapeID="_x0000_i1045" DrawAspect="Content" ObjectID="_1483875685" r:id="rId53"/>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C824B9"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3D13ED" w:rsidP="006C3FA3">
            <w:pPr>
              <w:jc w:val="both"/>
            </w:pPr>
            <w:r w:rsidRPr="004F1732">
              <w:rPr>
                <w:position w:val="-32"/>
              </w:rPr>
              <w:object w:dxaOrig="1620" w:dyaOrig="740">
                <v:shape id="_x0000_i1046" type="#_x0000_t75" style="width:73.5pt;height:33.5pt" o:ole="">
                  <v:imagedata r:id="rId54" o:title=""/>
                </v:shape>
                <o:OLEObject Type="Embed" ProgID="Equation.3" ShapeID="_x0000_i1046" DrawAspect="Content" ObjectID="_1483875686" r:id="rId55"/>
              </w:object>
            </w:r>
          </w:p>
        </w:tc>
        <w:tc>
          <w:tcPr>
            <w:tcW w:w="2160" w:type="dxa"/>
            <w:vAlign w:val="center"/>
          </w:tcPr>
          <w:p w:rsidR="00690A5A" w:rsidRPr="004F1732" w:rsidRDefault="003D13ED" w:rsidP="006C3FA3">
            <w:pPr>
              <w:jc w:val="both"/>
            </w:pPr>
            <w:r w:rsidRPr="003D13ED">
              <w:rPr>
                <w:position w:val="-32"/>
              </w:rPr>
              <w:object w:dxaOrig="1740" w:dyaOrig="760">
                <v:shape id="_x0000_i1047" type="#_x0000_t75" style="width:73.5pt;height:30.5pt" o:ole="">
                  <v:imagedata r:id="rId56" o:title=""/>
                </v:shape>
                <o:OLEObject Type="Embed" ProgID="Equation.3" ShapeID="_x0000_i1047" DrawAspect="Content" ObjectID="_1483875687" r:id="rId57"/>
              </w:object>
            </w:r>
          </w:p>
        </w:tc>
        <w:tc>
          <w:tcPr>
            <w:tcW w:w="2340" w:type="dxa"/>
            <w:vAlign w:val="center"/>
          </w:tcPr>
          <w:p w:rsidR="00690A5A" w:rsidRPr="004F1732" w:rsidRDefault="00C824B9" w:rsidP="00BA0567">
            <w:pPr>
              <w:keepNext/>
              <w:jc w:val="both"/>
            </w:pPr>
            <w:r w:rsidRPr="004F1732">
              <w:rPr>
                <w:position w:val="-32"/>
              </w:rPr>
              <w:object w:dxaOrig="1880" w:dyaOrig="700">
                <v:shape id="_x0000_i1048" type="#_x0000_t75" style="width:82pt;height:31pt" o:ole="">
                  <v:imagedata r:id="rId58" o:title=""/>
                </v:shape>
                <o:OLEObject Type="Embed" ProgID="Equation.3" ShapeID="_x0000_i1048" DrawAspect="Content" ObjectID="_1483875688" r:id="rId59"/>
              </w:object>
            </w:r>
          </w:p>
        </w:tc>
        <w:tc>
          <w:tcPr>
            <w:tcW w:w="1229" w:type="dxa"/>
            <w:vAlign w:val="center"/>
          </w:tcPr>
          <w:p w:rsidR="00690A5A" w:rsidRPr="004F1732" w:rsidRDefault="00C824B9" w:rsidP="006C3FA3">
            <w:pPr>
              <w:jc w:val="both"/>
            </w:pPr>
            <w:r w:rsidRPr="00C824B9">
              <w:rPr>
                <w:position w:val="-10"/>
              </w:rPr>
              <w:object w:dxaOrig="1180" w:dyaOrig="320">
                <v:shape id="_x0000_i1049" type="#_x0000_t75" style="width:48.5pt;height:13.5pt" o:ole="">
                  <v:imagedata r:id="rId60" o:title=""/>
                </v:shape>
                <o:OLEObject Type="Embed" ProgID="Equation.3" ShapeID="_x0000_i1049" DrawAspect="Content" ObjectID="_1483875689" r:id="rId61"/>
              </w:objec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8" w:name="_Ref392252623"/>
      <w:bookmarkEnd w:id="187"/>
      <w:r>
        <w:t xml:space="preserve">Table </w:t>
      </w:r>
      <w:fldSimple w:instr=" SEQ Table \* ARABIC ">
        <w:r w:rsidR="006B094A">
          <w:rPr>
            <w:noProof/>
          </w:rPr>
          <w:t>4</w:t>
        </w:r>
      </w:fldSimple>
      <w:bookmarkEnd w:id="188"/>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w:t>
      </w:r>
      <w:r w:rsidR="00C824B9" w:rsidRPr="00C824B9">
        <w:rPr>
          <w:position w:val="-12"/>
        </w:rPr>
        <w:object w:dxaOrig="900" w:dyaOrig="360">
          <v:shape id="_x0000_i1050" type="#_x0000_t75" style="width:45pt;height:18pt" o:ole="">
            <v:imagedata r:id="rId62" o:title=""/>
          </v:shape>
          <o:OLEObject Type="Embed" ProgID="Equation.3" ShapeID="_x0000_i1050" DrawAspect="Content" ObjectID="_1483875690" r:id="rId63"/>
        </w:objec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lastRenderedPageBreak/>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89" w:name="_Toc392232677"/>
      <w:bookmarkStart w:id="190" w:name="_Toc392234442"/>
      <w:bookmarkStart w:id="191" w:name="_Toc392493286"/>
      <w:bookmarkStart w:id="192" w:name="_Toc392500159"/>
      <w:bookmarkStart w:id="193" w:name="_Toc392500231"/>
      <w:bookmarkStart w:id="194" w:name="_Toc392500303"/>
      <w:bookmarkStart w:id="195" w:name="_Toc392574260"/>
      <w:bookmarkStart w:id="196" w:name="_Toc392574403"/>
      <w:bookmarkStart w:id="197" w:name="_Toc392575351"/>
      <w:bookmarkStart w:id="198" w:name="_Toc392576521"/>
      <w:bookmarkStart w:id="199" w:name="_Toc392591450"/>
      <w:bookmarkStart w:id="200" w:name="_Toc398382439"/>
      <w:bookmarkStart w:id="201" w:name="_Toc398397646"/>
      <w:bookmarkStart w:id="202" w:name="_Toc398397720"/>
      <w:bookmarkStart w:id="203" w:name="_Toc398397794"/>
      <w:bookmarkStart w:id="204" w:name="_Toc399163213"/>
      <w:bookmarkStart w:id="205" w:name="_Toc399173963"/>
      <w:bookmarkStart w:id="206" w:name="_Toc399842366"/>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07" w:name="_Toc392232678"/>
      <w:bookmarkStart w:id="208" w:name="_Toc392234443"/>
      <w:bookmarkStart w:id="209" w:name="_Toc392493287"/>
      <w:bookmarkStart w:id="210" w:name="_Toc392500160"/>
      <w:bookmarkStart w:id="211" w:name="_Toc392500232"/>
      <w:bookmarkStart w:id="212" w:name="_Toc392500304"/>
      <w:bookmarkStart w:id="213" w:name="_Toc392574261"/>
      <w:bookmarkStart w:id="214" w:name="_Toc392574404"/>
      <w:bookmarkStart w:id="215" w:name="_Toc392575352"/>
      <w:bookmarkStart w:id="216" w:name="_Toc392576522"/>
      <w:bookmarkStart w:id="217" w:name="_Toc392591451"/>
      <w:bookmarkStart w:id="218" w:name="_Toc398382440"/>
      <w:bookmarkStart w:id="219" w:name="_Toc398397647"/>
      <w:bookmarkStart w:id="220" w:name="_Toc398397721"/>
      <w:bookmarkStart w:id="221" w:name="_Toc398397795"/>
      <w:bookmarkStart w:id="222" w:name="_Toc399163214"/>
      <w:bookmarkStart w:id="223" w:name="_Toc399173964"/>
      <w:bookmarkStart w:id="224" w:name="_Toc399842367"/>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25" w:name="_Toc392232679"/>
      <w:bookmarkStart w:id="226" w:name="_Toc392234444"/>
      <w:bookmarkStart w:id="227" w:name="_Toc392493288"/>
      <w:bookmarkStart w:id="228" w:name="_Toc392500161"/>
      <w:bookmarkStart w:id="229" w:name="_Toc392500233"/>
      <w:bookmarkStart w:id="230" w:name="_Toc392500305"/>
      <w:bookmarkStart w:id="231" w:name="_Toc392574262"/>
      <w:bookmarkStart w:id="232" w:name="_Toc392574405"/>
      <w:bookmarkStart w:id="233" w:name="_Toc392575353"/>
      <w:bookmarkStart w:id="234" w:name="_Toc392576523"/>
      <w:bookmarkStart w:id="235" w:name="_Toc392591452"/>
      <w:bookmarkStart w:id="236" w:name="_Toc398382441"/>
      <w:bookmarkStart w:id="237" w:name="_Toc398397648"/>
      <w:bookmarkStart w:id="238" w:name="_Toc398397722"/>
      <w:bookmarkStart w:id="239" w:name="_Toc398397796"/>
      <w:bookmarkStart w:id="240" w:name="_Toc399163215"/>
      <w:bookmarkStart w:id="241" w:name="_Toc399173965"/>
      <w:bookmarkStart w:id="242" w:name="_Toc399842368"/>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43" w:name="_Toc392232680"/>
      <w:bookmarkStart w:id="244" w:name="_Toc392234445"/>
      <w:bookmarkStart w:id="245" w:name="_Toc392493289"/>
      <w:bookmarkStart w:id="246" w:name="_Toc392500162"/>
      <w:bookmarkStart w:id="247" w:name="_Toc392500234"/>
      <w:bookmarkStart w:id="248" w:name="_Toc392500306"/>
      <w:bookmarkStart w:id="249" w:name="_Toc392574263"/>
      <w:bookmarkStart w:id="250" w:name="_Toc392574406"/>
      <w:bookmarkStart w:id="251" w:name="_Toc392575354"/>
      <w:bookmarkStart w:id="252" w:name="_Toc392576524"/>
      <w:bookmarkStart w:id="253" w:name="_Toc392591453"/>
      <w:bookmarkStart w:id="254" w:name="_Toc398382442"/>
      <w:bookmarkStart w:id="255" w:name="_Toc398397649"/>
      <w:bookmarkStart w:id="256" w:name="_Toc398397723"/>
      <w:bookmarkStart w:id="257" w:name="_Toc398397797"/>
      <w:bookmarkStart w:id="258" w:name="_Toc399163216"/>
      <w:bookmarkStart w:id="259" w:name="_Toc399173966"/>
      <w:bookmarkStart w:id="260" w:name="_Toc399842369"/>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61" w:name="_Toc392232681"/>
      <w:bookmarkStart w:id="262" w:name="_Toc392234446"/>
      <w:bookmarkStart w:id="263" w:name="_Toc392493290"/>
      <w:bookmarkStart w:id="264" w:name="_Toc392500163"/>
      <w:bookmarkStart w:id="265" w:name="_Toc392500235"/>
      <w:bookmarkStart w:id="266" w:name="_Toc392500307"/>
      <w:bookmarkStart w:id="267" w:name="_Toc392574264"/>
      <w:bookmarkStart w:id="268" w:name="_Toc392574407"/>
      <w:bookmarkStart w:id="269" w:name="_Toc392575355"/>
      <w:bookmarkStart w:id="270" w:name="_Toc392576525"/>
      <w:bookmarkStart w:id="271" w:name="_Toc392591454"/>
      <w:bookmarkStart w:id="272" w:name="_Toc398382443"/>
      <w:bookmarkStart w:id="273" w:name="_Toc398397650"/>
      <w:bookmarkStart w:id="274" w:name="_Toc398397724"/>
      <w:bookmarkStart w:id="275" w:name="_Toc398397798"/>
      <w:bookmarkStart w:id="276" w:name="_Toc399163217"/>
      <w:bookmarkStart w:id="277" w:name="_Toc399173967"/>
      <w:bookmarkStart w:id="278" w:name="_Toc39984237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79" w:name="_Toc392232682"/>
      <w:bookmarkStart w:id="280" w:name="_Toc392234447"/>
      <w:bookmarkStart w:id="281" w:name="_Toc392493291"/>
      <w:bookmarkStart w:id="282" w:name="_Toc392500164"/>
      <w:bookmarkStart w:id="283" w:name="_Toc392500236"/>
      <w:bookmarkStart w:id="284" w:name="_Toc392500308"/>
      <w:bookmarkStart w:id="285" w:name="_Toc392574265"/>
      <w:bookmarkStart w:id="286" w:name="_Toc392574408"/>
      <w:bookmarkStart w:id="287" w:name="_Toc392575356"/>
      <w:bookmarkStart w:id="288" w:name="_Toc392576526"/>
      <w:bookmarkStart w:id="289" w:name="_Toc392591455"/>
      <w:bookmarkStart w:id="290" w:name="_Toc398382444"/>
      <w:bookmarkStart w:id="291" w:name="_Toc398397651"/>
      <w:bookmarkStart w:id="292" w:name="_Toc398397725"/>
      <w:bookmarkStart w:id="293" w:name="_Toc398397799"/>
      <w:bookmarkStart w:id="294" w:name="_Toc399163218"/>
      <w:bookmarkStart w:id="295" w:name="_Toc399173968"/>
      <w:bookmarkStart w:id="296" w:name="_Toc399842371"/>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7C1FEB" w:rsidRPr="00340FF8" w:rsidRDefault="007C1FEB" w:rsidP="00DA4871">
      <w:pPr>
        <w:pStyle w:val="Heading3"/>
        <w:numPr>
          <w:ilvl w:val="1"/>
          <w:numId w:val="32"/>
        </w:numPr>
        <w:rPr>
          <w:rFonts w:cs="Arial"/>
          <w:szCs w:val="26"/>
          <w:lang w:val="en-GB"/>
        </w:rPr>
      </w:pPr>
      <w:bookmarkStart w:id="297" w:name="_Performance_criteria_for_1"/>
      <w:bookmarkStart w:id="298" w:name="_Toc399842372"/>
      <w:bookmarkEnd w:id="297"/>
      <w:r w:rsidRPr="00340FF8">
        <w:rPr>
          <w:rFonts w:cs="Arial"/>
          <w:szCs w:val="26"/>
          <w:lang w:val="en-GB"/>
        </w:rPr>
        <w:t>Performance criteria for high percentile values</w:t>
      </w:r>
      <w:bookmarkEnd w:id="298"/>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exceedances).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299" w:name="_Ref392487271"/>
    <w:p w:rsidR="007C1FEB" w:rsidRDefault="00B4575B" w:rsidP="00C664F7">
      <w:pPr>
        <w:pStyle w:val="Caption"/>
        <w:jc w:val="center"/>
      </w:pPr>
      <w:r w:rsidRPr="007C1FEB">
        <w:rPr>
          <w:position w:val="-32"/>
        </w:rPr>
        <w:object w:dxaOrig="2799" w:dyaOrig="800">
          <v:shape id="_x0000_i1051" type="#_x0000_t75" style="width:139.5pt;height:40pt" o:ole="">
            <v:imagedata r:id="rId64" o:title=""/>
          </v:shape>
          <o:OLEObject Type="Embed" ProgID="Equation.3" ShapeID="_x0000_i1051" DrawAspect="Content" ObjectID="_1483875691" r:id="rId65"/>
        </w:object>
      </w:r>
      <w:r w:rsidR="00BA0567">
        <w:t xml:space="preserve">         </w:t>
      </w:r>
      <w:r w:rsidR="007C1FEB">
        <w:t>(</w:t>
      </w:r>
      <w:bookmarkEnd w:id="299"/>
      <w:r w:rsidR="00BF1F82">
        <w:t>13)</w:t>
      </w:r>
    </w:p>
    <w:p w:rsidR="007C1FEB" w:rsidRDefault="007C1FEB" w:rsidP="006600DA">
      <w:proofErr w:type="gramStart"/>
      <w:r>
        <w:t>where</w:t>
      </w:r>
      <w:proofErr w:type="gramEnd"/>
      <w:r>
        <w:t xml:space="preserve"> “</w:t>
      </w:r>
      <w:proofErr w:type="spellStart"/>
      <w:r>
        <w:t>perc</w:t>
      </w:r>
      <w:proofErr w:type="spellEnd"/>
      <w:r>
        <w:t xml:space="preserve">” is a selected percentile value and </w:t>
      </w:r>
      <w:proofErr w:type="spellStart"/>
      <w:r>
        <w:t>M</w:t>
      </w:r>
      <w:r w:rsidRPr="006600DA">
        <w:rPr>
          <w:sz w:val="18"/>
        </w:rPr>
        <w:t>perc</w:t>
      </w:r>
      <w:proofErr w:type="spellEnd"/>
      <w:r>
        <w:t xml:space="preserve"> and </w:t>
      </w:r>
      <w:proofErr w:type="spellStart"/>
      <w:r>
        <w:t>O</w:t>
      </w:r>
      <w:r w:rsidRPr="006600DA">
        <w:rPr>
          <w:sz w:val="16"/>
        </w:rPr>
        <w:t>perc</w:t>
      </w:r>
      <w:proofErr w:type="spellEnd"/>
      <w:r>
        <w:t xml:space="preserve"> are the </w:t>
      </w:r>
      <w:proofErr w:type="spellStart"/>
      <w:r>
        <w:t>modelled</w:t>
      </w:r>
      <w:proofErr w:type="spellEnd"/>
      <w:r>
        <w:t xml:space="preserve"> and observed values corresponding to the selected percentile. The denominator is directly given as a function of the </w:t>
      </w:r>
      <w:r w:rsidR="00B4575B">
        <w:t>measurement</w:t>
      </w:r>
      <w:r>
        <w:t xml:space="preserve"> uncertainty characterizing the </w:t>
      </w:r>
      <w:proofErr w:type="spellStart"/>
      <w:r>
        <w:t>O</w:t>
      </w:r>
      <w:r w:rsidRPr="006649DD">
        <w:rPr>
          <w:sz w:val="16"/>
        </w:rPr>
        <w:t>perc</w:t>
      </w:r>
      <w:proofErr w:type="spellEnd"/>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w:t>
      </w:r>
      <w:r w:rsidR="00C824B9">
        <w:t>he 8h daily maximum O3 set to 92.9</w:t>
      </w:r>
      <w:r w:rsidR="00302EC9">
        <w:t>% (26</w:t>
      </w:r>
      <w:r w:rsidR="00302EC9" w:rsidRPr="00302EC9">
        <w:rPr>
          <w:vertAlign w:val="superscript"/>
        </w:rPr>
        <w:t>th</w:t>
      </w:r>
      <w:r w:rsidR="00302EC9">
        <w:t xml:space="preserve"> occurrence in 365 days) and for da</w:t>
      </w:r>
      <w:r w:rsidR="00C824B9">
        <w:t>ily PM10 and PM25 both set to 90</w:t>
      </w:r>
      <w:r w:rsidR="00302EC9">
        <w:t>.1%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300" w:name="_An_expression_for"/>
      <w:bookmarkStart w:id="301" w:name="_Ref398395875"/>
      <w:bookmarkStart w:id="302" w:name="_Toc399842373"/>
      <w:bookmarkStart w:id="303" w:name="_Ref392252482"/>
      <w:bookmarkStart w:id="304" w:name="_Ref341164944"/>
      <w:bookmarkEnd w:id="300"/>
      <w:r w:rsidRPr="00340FF8">
        <w:rPr>
          <w:rFonts w:cs="Arial"/>
          <w:szCs w:val="26"/>
          <w:lang w:val="en-GB"/>
        </w:rPr>
        <w:t>An expression for the measurement uncertaint</w:t>
      </w:r>
      <w:r w:rsidR="00F90CE1">
        <w:rPr>
          <w:rFonts w:cs="Arial"/>
          <w:szCs w:val="26"/>
          <w:lang w:val="en-GB"/>
        </w:rPr>
        <w:t>y</w:t>
      </w:r>
      <w:bookmarkEnd w:id="301"/>
      <w:bookmarkEnd w:id="302"/>
    </w:p>
    <w:p w:rsidR="00F90CE1" w:rsidRDefault="00F90CE1" w:rsidP="00F90CE1">
      <w:pPr>
        <w:rPr>
          <w:lang w:val="en-GB"/>
        </w:rPr>
      </w:pPr>
    </w:p>
    <w:p w:rsidR="00F90CE1" w:rsidRDefault="00F90CE1" w:rsidP="00F90CE1">
      <w:pPr>
        <w:jc w:val="both"/>
      </w:pPr>
      <w:r>
        <w:t>In equation (1), (2) and (13) the observation uncertainty (norma</w:t>
      </w:r>
      <w:r w:rsidR="007F42C4">
        <w:t xml:space="preserve">lization factor) appears either </w:t>
      </w:r>
      <w:r>
        <w:t>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or U</w:t>
      </w:r>
      <w:proofErr w:type="spellStart"/>
      <w:r w:rsidRPr="006D5BBE">
        <w:rPr>
          <w:sz w:val="18"/>
        </w:rPr>
        <w:t>perc</w:t>
      </w:r>
      <w:proofErr w:type="spellEnd"/>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305" w:name="_Ref392487756"/>
    <w:p w:rsidR="00F90CE1" w:rsidRDefault="00F90CE1" w:rsidP="00F90CE1">
      <w:pPr>
        <w:pStyle w:val="Caption"/>
        <w:jc w:val="center"/>
      </w:pPr>
      <w:r w:rsidRPr="00C664F7">
        <w:rPr>
          <w:position w:val="-12"/>
          <w:lang w:val="fr-FR"/>
        </w:rPr>
        <w:object w:dxaOrig="3400" w:dyaOrig="440">
          <v:shape id="_x0000_i1052" type="#_x0000_t75" style="width:183pt;height:24pt" o:ole="">
            <v:imagedata r:id="rId66" o:title=""/>
          </v:shape>
          <o:OLEObject Type="Embed" ProgID="Equation.3" ShapeID="_x0000_i1052" DrawAspect="Content" ObjectID="_1483875692" r:id="rId67"/>
        </w:object>
      </w:r>
      <w:r>
        <w:t xml:space="preserve">   (</w:t>
      </w:r>
      <w:bookmarkEnd w:id="305"/>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081EDE"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w:t>
      </w:r>
      <w:proofErr w:type="gramStart"/>
      <w:r w:rsidR="00F90CE1" w:rsidRPr="000A3A2D">
        <w:rPr>
          <w:rFonts w:ascii="Times New Roman" w:hAnsi="Times New Roman"/>
          <w:sz w:val="24"/>
          <w:szCs w:val="24"/>
          <w:lang w:val="en-GB"/>
        </w:rPr>
        <w:t>represents</w:t>
      </w:r>
      <w:proofErr w:type="gramEnd"/>
      <w:r w:rsidR="00F90CE1" w:rsidRPr="000A3A2D">
        <w:rPr>
          <w:rFonts w:ascii="Times New Roman" w:hAnsi="Times New Roman"/>
          <w:sz w:val="24"/>
          <w:szCs w:val="24"/>
          <w:lang w:val="en-GB"/>
        </w:rPr>
        <w:t xml:space="preserve">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proofErr w:type="gramStart"/>
      <w:r>
        <w:rPr>
          <w:rFonts w:ascii="Times New Roman" w:hAnsi="Times New Roman"/>
          <w:sz w:val="24"/>
          <w:szCs w:val="24"/>
          <w:lang w:val="en-GB"/>
        </w:rPr>
        <w:t>α</w:t>
      </w:r>
      <w:proofErr w:type="gramEnd"/>
      <w:r>
        <w:rPr>
          <w:rFonts w:ascii="Times New Roman" w:hAnsi="Times New Roman"/>
          <w:sz w:val="24"/>
          <w:szCs w:val="24"/>
          <w:lang w:val="en-GB"/>
        </w:rPr>
        <w:t xml:space="preserve">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proofErr w:type="gramStart"/>
      <w:r>
        <w:rPr>
          <w:rFonts w:ascii="Times New Roman" w:hAnsi="Times New Roman"/>
          <w:sz w:val="24"/>
          <w:szCs w:val="24"/>
          <w:lang w:val="en-GB"/>
        </w:rPr>
        <w:t>k</w:t>
      </w:r>
      <w:proofErr w:type="gramEnd"/>
      <w:r>
        <w:rPr>
          <w:rFonts w:ascii="Times New Roman" w:hAnsi="Times New Roman"/>
          <w:sz w:val="24"/>
          <w:szCs w:val="24"/>
          <w:lang w:val="en-GB"/>
        </w:rPr>
        <w:t xml:space="preserve">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w:t>
      </w:r>
      <w:proofErr w:type="gramStart"/>
      <w:r w:rsidRPr="005E54DB">
        <w:rPr>
          <w:rFonts w:ascii="Times New Roman" w:hAnsi="Times New Roman"/>
          <w:sz w:val="24"/>
          <w:szCs w:val="24"/>
          <w:lang w:val="en-GB"/>
        </w:rPr>
        <w:t>l</w:t>
      </w:r>
      <w:r w:rsidR="008D157A">
        <w:rPr>
          <w:rFonts w:ascii="Times New Roman" w:hAnsi="Times New Roman"/>
          <w:sz w:val="24"/>
          <w:szCs w:val="24"/>
          <w:lang w:val="en-GB"/>
        </w:rPr>
        <w:t>ie</w:t>
      </w:r>
      <w:r w:rsidRPr="005E54DB">
        <w:rPr>
          <w:rFonts w:ascii="Times New Roman" w:hAnsi="Times New Roman"/>
          <w:sz w:val="24"/>
          <w:szCs w:val="24"/>
          <w:lang w:val="en-GB"/>
        </w:rPr>
        <w:t>s</w:t>
      </w:r>
      <w:proofErr w:type="gramEnd"/>
      <w:r w:rsidRPr="005E54DB">
        <w:rPr>
          <w:rFonts w:ascii="Times New Roman" w:hAnsi="Times New Roman"/>
          <w:sz w:val="24"/>
          <w:szCs w:val="24"/>
          <w:lang w:val="en-GB"/>
        </w:rPr>
        <w:t xml:space="preserve"> within the interval of confidence consisting in </w:t>
      </w:r>
      <w:proofErr w:type="spellStart"/>
      <w:r>
        <w:rPr>
          <w:rFonts w:ascii="Times New Roman" w:hAnsi="Times New Roman"/>
          <w:sz w:val="24"/>
          <w:szCs w:val="24"/>
          <w:lang w:val="en-GB"/>
        </w:rPr>
        <w:t>O</w:t>
      </w:r>
      <w:r w:rsidRPr="005E54DB">
        <w:rPr>
          <w:rFonts w:ascii="Times New Roman" w:hAnsi="Times New Roman"/>
          <w:sz w:val="24"/>
          <w:szCs w:val="24"/>
          <w:vertAlign w:val="subscript"/>
          <w:lang w:val="en-GB"/>
        </w:rPr>
        <w:t>i</w:t>
      </w:r>
      <w:proofErr w:type="spellEnd"/>
      <w:r w:rsidRPr="005E54DB">
        <w:rPr>
          <w:rFonts w:ascii="Times New Roman" w:hAnsi="Times New Roman"/>
          <w:sz w:val="24"/>
          <w:szCs w:val="24"/>
          <w:lang w:val="en-GB"/>
        </w:rPr>
        <w:t xml:space="preserve"> ± U. Most commonly, the expanded uncertainty is scaled by using the coverage factor k = 2, to give a level of confidence of approximately 95 </w:t>
      </w:r>
      <w:proofErr w:type="spellStart"/>
      <w:r w:rsidRPr="005E54DB">
        <w:rPr>
          <w:rFonts w:ascii="Times New Roman" w:hAnsi="Times New Roman"/>
          <w:sz w:val="24"/>
          <w:szCs w:val="24"/>
          <w:lang w:val="en-GB"/>
        </w:rPr>
        <w:t>percent</w:t>
      </w:r>
      <w:r>
        <w:rPr>
          <w:rFonts w:ascii="Times New Roman" w:hAnsi="Times New Roman"/>
          <w:sz w:val="24"/>
          <w:szCs w:val="24"/>
          <w:lang w:val="en-GB"/>
        </w:rPr>
        <w:t>s</w:t>
      </w:r>
      <w:proofErr w:type="spellEnd"/>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w:t>
      </w:r>
      <w:r>
        <w:rPr>
          <w:rFonts w:ascii="Times New Roman" w:hAnsi="Times New Roman"/>
          <w:sz w:val="24"/>
          <w:szCs w:val="24"/>
          <w:lang w:val="en-GB"/>
        </w:rPr>
        <w:lastRenderedPageBreak/>
        <w:t xml:space="preserve">are provided in </w:t>
      </w:r>
      <w:r w:rsidR="003E443D">
        <w:rPr>
          <w:rFonts w:ascii="Times New Roman" w:hAnsi="Times New Roman"/>
          <w:sz w:val="24"/>
          <w:szCs w:val="24"/>
          <w:lang w:val="en-GB"/>
        </w:rPr>
        <w:t xml:space="preserve">Section </w:t>
      </w:r>
      <w:r w:rsidR="003E443D">
        <w:rPr>
          <w:rFonts w:ascii="Times New Roman" w:hAnsi="Times New Roman"/>
          <w:sz w:val="24"/>
          <w:szCs w:val="24"/>
          <w:lang w:val="en-GB"/>
        </w:rPr>
        <w:fldChar w:fldCharType="begin"/>
      </w:r>
      <w:r w:rsidR="003E443D">
        <w:rPr>
          <w:rFonts w:ascii="Times New Roman" w:hAnsi="Times New Roman"/>
          <w:sz w:val="24"/>
          <w:szCs w:val="24"/>
          <w:lang w:val="en-GB"/>
        </w:rPr>
        <w:instrText xml:space="preserve"> REF _Ref399842265 \r \h </w:instrText>
      </w:r>
      <w:r w:rsidR="003E443D">
        <w:rPr>
          <w:rFonts w:ascii="Times New Roman" w:hAnsi="Times New Roman"/>
          <w:sz w:val="24"/>
          <w:szCs w:val="24"/>
          <w:lang w:val="en-GB"/>
        </w:rPr>
      </w:r>
      <w:r w:rsidR="003E443D">
        <w:rPr>
          <w:rFonts w:ascii="Times New Roman" w:hAnsi="Times New Roman"/>
          <w:sz w:val="24"/>
          <w:szCs w:val="24"/>
          <w:lang w:val="en-GB"/>
        </w:rPr>
        <w:fldChar w:fldCharType="separate"/>
      </w:r>
      <w:r w:rsidR="006B094A">
        <w:rPr>
          <w:rFonts w:ascii="Times New Roman" w:hAnsi="Times New Roman"/>
          <w:sz w:val="24"/>
          <w:szCs w:val="24"/>
          <w:lang w:val="en-GB"/>
        </w:rPr>
        <w:t>4.6</w:t>
      </w:r>
      <w:r w:rsidR="003E443D">
        <w:rPr>
          <w:rFonts w:ascii="Times New Roman" w:hAnsi="Times New Roman"/>
          <w:sz w:val="24"/>
          <w:szCs w:val="24"/>
          <w:lang w:val="en-GB"/>
        </w:rPr>
        <w:fldChar w:fldCharType="end"/>
      </w:r>
      <w:r>
        <w:rPr>
          <w:rFonts w:ascii="Times New Roman" w:hAnsi="Times New Roman"/>
          <w:sz w:val="24"/>
          <w:szCs w:val="24"/>
          <w:lang w:val="en-GB"/>
        </w:rPr>
        <w:t xml:space="preserve"> regarding the link between the confidence levels associated to the measurements and model results on one hand and 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306" w:name="_Ref392489251"/>
    <w:p w:rsidR="00F90CE1" w:rsidRPr="00C664F7" w:rsidRDefault="00F90CE1" w:rsidP="00F90CE1">
      <w:pPr>
        <w:jc w:val="center"/>
        <w:rPr>
          <w:lang w:val="en-GB"/>
        </w:rPr>
      </w:pPr>
      <w:r w:rsidRPr="00746AAD">
        <w:rPr>
          <w:position w:val="-14"/>
          <w:lang w:val="fr-FR"/>
        </w:rPr>
        <w:object w:dxaOrig="4120" w:dyaOrig="520">
          <v:shape id="_x0000_i1053" type="#_x0000_t75" style="width:214.5pt;height:27.5pt" o:ole="">
            <v:imagedata r:id="rId68" o:title=""/>
          </v:shape>
          <o:OLEObject Type="Embed" ProgID="Equation.3" ShapeID="_x0000_i1053" DrawAspect="Content" ObjectID="_1483875693" r:id="rId69"/>
        </w:object>
      </w:r>
      <w:r w:rsidRPr="00B139D6">
        <w:t xml:space="preserve">   (</w:t>
      </w:r>
      <w:bookmarkEnd w:id="306"/>
      <w:r w:rsidRPr="00B139D6">
        <w:t>15)</w:t>
      </w:r>
    </w:p>
    <w:p w:rsidR="00F90CE1" w:rsidRPr="00B139D6" w:rsidRDefault="00F90CE1" w:rsidP="00F90CE1">
      <w:proofErr w:type="gramStart"/>
      <w:r>
        <w:t>where</w:t>
      </w:r>
      <w:proofErr w:type="gramEnd"/>
      <w:r>
        <w:t xml:space="preserve"> </w:t>
      </w:r>
      <w:r w:rsidRPr="00C664F7">
        <w:rPr>
          <w:position w:val="-12"/>
          <w:lang w:val="fr-FR"/>
        </w:rPr>
        <w:object w:dxaOrig="320" w:dyaOrig="380">
          <v:shape id="_x0000_i1054" type="#_x0000_t75" style="width:14.5pt;height:17.5pt" o:ole="">
            <v:imagedata r:id="rId70" o:title=""/>
          </v:shape>
          <o:OLEObject Type="Embed" ProgID="Equation.3" ShapeID="_x0000_i1054" DrawAspect="Content" ObjectID="_1483875694" r:id="rId71"/>
        </w:object>
      </w:r>
      <w:r w:rsidRPr="00B139D6">
        <w:t xml:space="preserve">is the standard deviation of the measured time series. </w:t>
      </w:r>
    </w:p>
    <w:p w:rsidR="008D157A" w:rsidRPr="00B139D6" w:rsidRDefault="008D157A" w:rsidP="00F90CE1"/>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307" w:name="_Ref392489094"/>
    <w:p w:rsidR="00F90CE1" w:rsidRPr="00C664F7" w:rsidRDefault="00F90CE1" w:rsidP="009B7A96">
      <w:pPr>
        <w:jc w:val="center"/>
        <w:rPr>
          <w:lang w:val="en-GB"/>
        </w:rPr>
      </w:pPr>
      <w:r w:rsidRPr="0011740E">
        <w:rPr>
          <w:position w:val="-34"/>
          <w:lang w:val="fr-FR"/>
        </w:rPr>
        <w:object w:dxaOrig="7119" w:dyaOrig="800">
          <v:shape id="_x0000_i1055" type="#_x0000_t75" style="width:322.5pt;height:38pt" o:ole="">
            <v:imagedata r:id="rId72" o:title=""/>
          </v:shape>
          <o:OLEObject Type="Embed" ProgID="Equation.3" ShapeID="_x0000_i1055" DrawAspect="Content" ObjectID="_1483875695" r:id="rId73"/>
        </w:object>
      </w:r>
      <w:r w:rsidRPr="00B139D6">
        <w:t xml:space="preserve">  (</w:t>
      </w:r>
      <w:bookmarkEnd w:id="307"/>
      <w:r w:rsidRPr="00B139D6">
        <w:t>16)</w:t>
      </w:r>
    </w:p>
    <w:p w:rsidR="00F90CE1" w:rsidRDefault="00F90CE1" w:rsidP="00F90CE1">
      <w:pPr>
        <w:jc w:val="both"/>
        <w:rPr>
          <w:lang w:val="en-GB"/>
        </w:rPr>
      </w:pPr>
      <w:proofErr w:type="gramStart"/>
      <w:r>
        <w:rPr>
          <w:lang w:val="en-GB"/>
        </w:rPr>
        <w:t>where</w:t>
      </w:r>
      <w:proofErr w:type="gramEnd"/>
      <w:r>
        <w:rPr>
          <w:lang w:val="en-GB"/>
        </w:rPr>
        <w:t xml:space="preserve"> </w:t>
      </w:r>
      <w:proofErr w:type="spellStart"/>
      <w:r w:rsidRPr="00627005">
        <w:rPr>
          <w:lang w:val="en-GB"/>
        </w:rPr>
        <w:t>N</w:t>
      </w:r>
      <w:r w:rsidRPr="006600DA">
        <w:rPr>
          <w:sz w:val="18"/>
          <w:lang w:val="en-GB"/>
        </w:rPr>
        <w:t>p</w:t>
      </w:r>
      <w:proofErr w:type="spellEnd"/>
      <w:r w:rsidRPr="00627005">
        <w:rPr>
          <w:lang w:val="en-GB"/>
        </w:rPr>
        <w:t xml:space="preserve"> and </w:t>
      </w:r>
      <w:proofErr w:type="spellStart"/>
      <w:r w:rsidRPr="00627005">
        <w:rPr>
          <w:lang w:val="en-GB"/>
        </w:rPr>
        <w:t>N</w:t>
      </w:r>
      <w:r w:rsidRPr="006600DA">
        <w:rPr>
          <w:sz w:val="18"/>
          <w:lang w:val="en-GB"/>
        </w:rPr>
        <w:t>np</w:t>
      </w:r>
      <w:proofErr w:type="spellEnd"/>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xml:space="preserve">. As seen in equation (16) the standard deviation term is assumed to be linearly related to the observed mean value in the annual average formulation. The calculation of the </w:t>
      </w:r>
      <w:proofErr w:type="spellStart"/>
      <w:r>
        <w:rPr>
          <w:lang w:val="en-GB"/>
        </w:rPr>
        <w:t>N</w:t>
      </w:r>
      <w:r w:rsidRPr="006600DA">
        <w:rPr>
          <w:sz w:val="18"/>
          <w:lang w:val="en-GB"/>
        </w:rPr>
        <w:t>p</w:t>
      </w:r>
      <w:proofErr w:type="spellEnd"/>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sidR="006B094A">
        <w:rPr>
          <w:lang w:val="en-GB"/>
        </w:rPr>
        <w:fldChar w:fldCharType="separate"/>
      </w:r>
      <w:r w:rsidR="006B094A" w:rsidRPr="007C1FEB">
        <w:rPr>
          <w:position w:val="-32"/>
        </w:rPr>
        <w:pict>
          <v:shape id="_x0000_i1081" type="#_x0000_t75" style="width:139.5pt;height:40pt">
            <v:imagedata r:id="rId64" o:title=""/>
          </v:shape>
        </w:pict>
      </w:r>
      <w:r w:rsidR="006B094A">
        <w:t xml:space="preserve">         (</w:t>
      </w:r>
      <w:r>
        <w:rPr>
          <w:lang w:val="en-GB"/>
        </w:rPr>
        <w:fldChar w:fldCharType="end"/>
      </w:r>
      <w:r w:rsidR="00E40419">
        <w:rPr>
          <w:lang w:val="en-GB"/>
        </w:rPr>
        <w:t>13</w:t>
      </w:r>
      <w:r w:rsidR="00F17452">
        <w:rPr>
          <w:lang w:val="en-GB"/>
        </w:rPr>
        <w:t>)</w:t>
      </w:r>
      <w:r>
        <w:rPr>
          <w:lang w:val="en-GB"/>
        </w:rPr>
        <w:t>, equation (14) is used with O=</w:t>
      </w:r>
      <w:proofErr w:type="spellStart"/>
      <w:r>
        <w:rPr>
          <w:lang w:val="en-GB"/>
        </w:rPr>
        <w:t>O</w:t>
      </w:r>
      <w:r w:rsidRPr="006600DA">
        <w:rPr>
          <w:sz w:val="18"/>
          <w:lang w:val="en-GB"/>
        </w:rPr>
        <w:t>perc</w:t>
      </w:r>
      <w:proofErr w:type="spellEnd"/>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081EDE" w:rsidP="00F90CE1">
            <w:pPr>
              <w:jc w:val="center"/>
              <w:rPr>
                <w:lang w:val="en-GB"/>
              </w:rPr>
            </w:pPr>
            <m:oMathPara>
              <m:oMath>
                <m:sSubSup>
                  <m:sSubSupPr>
                    <m:ctrlPr>
                      <w:ins w:id="308" w:author="Philippe Thunis" w:date="2015-01-21T10:46:00Z">
                        <w:rPr>
                          <w:rFonts w:ascii="Cambria Math" w:hAnsi="Cambria Math"/>
                          <w:i/>
                          <w:lang w:val="en-GB"/>
                        </w:rPr>
                      </w:ins>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proofErr w:type="spellStart"/>
            <w:r w:rsidRPr="004F1732">
              <w:rPr>
                <w:lang w:val="en-GB"/>
              </w:rPr>
              <w:t>Np</w:t>
            </w:r>
            <w:proofErr w:type="spellEnd"/>
          </w:p>
        </w:tc>
        <w:tc>
          <w:tcPr>
            <w:tcW w:w="1274" w:type="dxa"/>
          </w:tcPr>
          <w:p w:rsidR="00F90CE1" w:rsidRPr="004F1732" w:rsidRDefault="00F90CE1" w:rsidP="00F90CE1">
            <w:pPr>
              <w:jc w:val="center"/>
              <w:rPr>
                <w:lang w:val="en-GB"/>
              </w:rPr>
            </w:pPr>
            <w:proofErr w:type="spellStart"/>
            <w:r w:rsidRPr="004F1732">
              <w:rPr>
                <w:lang w:val="en-GB"/>
              </w:rPr>
              <w:t>Nnp</w:t>
            </w:r>
            <w:proofErr w:type="spellEnd"/>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309" w:name="_Ref398382164"/>
      <w:bookmarkStart w:id="310" w:name="_Ref392493698"/>
      <w:r>
        <w:t xml:space="preserve">Table </w:t>
      </w:r>
      <w:fldSimple w:instr=" SEQ Table \* ARABIC ">
        <w:r w:rsidR="006B094A">
          <w:rPr>
            <w:noProof/>
          </w:rPr>
          <w:t>5</w:t>
        </w:r>
      </w:fldSimple>
      <w:bookmarkEnd w:id="309"/>
      <w:r>
        <w:t>: List of the parameters used to calculate the uncertainty (see formulas (15) and (16))</w:t>
      </w:r>
      <w:bookmarkEnd w:id="310"/>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74" w:anchor="_" w:history="1">
        <w:r w:rsidR="00010AA9">
          <w:rPr>
            <w:rStyle w:val="Hyperlink"/>
            <w:lang w:val="en-GB"/>
          </w:rPr>
          <w:t>S</w:t>
        </w:r>
        <w:r w:rsidR="00945438" w:rsidRPr="008D157A">
          <w:rPr>
            <w:rStyle w:val="Hyperlink"/>
            <w:lang w:val="en-GB"/>
          </w:rPr>
          <w:t xml:space="preserve">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6B094A">
          <w:rPr>
            <w:rStyle w:val="Hyperlink"/>
            <w:lang w:val="en-GB"/>
          </w:rPr>
          <w:t>6.1</w:t>
        </w:r>
        <w:r w:rsidR="00945438" w:rsidRPr="008D157A">
          <w:rPr>
            <w:rStyle w:val="Hyperlink"/>
            <w:lang w:val="en-GB"/>
          </w:rPr>
          <w:fldChar w:fldCharType="end"/>
        </w:r>
      </w:hyperlink>
      <w:r w:rsidR="00945438">
        <w:rPr>
          <w:lang w:val="en-GB"/>
        </w:rPr>
        <w:t xml:space="preserve"> for more details)</w:t>
      </w:r>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34FC348A" wp14:editId="4A785A23">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580A57">
            <w:pPr>
              <w:pStyle w:val="Caption"/>
              <w:jc w:val="both"/>
              <w:rPr>
                <w:lang w:val="en-GB"/>
              </w:rPr>
            </w:pPr>
            <w:r>
              <w:t xml:space="preserve">Figure </w:t>
            </w:r>
            <w:fldSimple w:instr=" SEQ Figure \* ARABIC ">
              <w:r w:rsidR="006B094A">
                <w:rPr>
                  <w:noProof/>
                </w:rPr>
                <w:t>2</w:t>
              </w:r>
            </w:fldSimple>
            <w:r>
              <w:t>: Relative uncertainties for daily averaged PM10 and PM2.5, hourly NO2 and 8h daily maximum O</w:t>
            </w:r>
            <w:r w:rsidR="00945438">
              <w:t>3 as a function of concentratio</w:t>
            </w:r>
            <w:r>
              <w:t>n</w:t>
            </w:r>
            <w:r w:rsidR="00945438">
              <w:t>.</w:t>
            </w:r>
          </w:p>
        </w:tc>
        <w:tc>
          <w:tcPr>
            <w:tcW w:w="4622" w:type="dxa"/>
          </w:tcPr>
          <w:p w:rsidR="00F90CE1" w:rsidRDefault="00F90CE1" w:rsidP="00F90CE1">
            <w:pPr>
              <w:keepNext/>
              <w:jc w:val="both"/>
            </w:pPr>
            <w:r>
              <w:rPr>
                <w:noProof/>
              </w:rPr>
              <w:drawing>
                <wp:inline distT="0" distB="0" distL="0" distR="0" wp14:anchorId="0626DFEA" wp14:editId="1C68B667">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3</w:t>
              </w:r>
            </w:fldSimple>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82A4F34" wp14:editId="0A2D6A2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4</w:t>
              </w:r>
            </w:fldSimple>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0B4E92DF" wp14:editId="60651EAC">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5</w:t>
              </w:r>
            </w:fldSimple>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22568607" wp14:editId="6C607057">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fldSimple w:instr=" SEQ Figure \* ARABIC ">
              <w:r w:rsidR="006B094A">
                <w:rPr>
                  <w:noProof/>
                </w:rPr>
                <w:t>6</w:t>
              </w:r>
            </w:fldSimple>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4AC2A37B" wp14:editId="2806727D">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311" w:name="_Ref398370787"/>
            <w:r>
              <w:t xml:space="preserve">Figure </w:t>
            </w:r>
            <w:fldSimple w:instr=" SEQ Figure \* ARABIC ">
              <w:r w:rsidR="006B094A">
                <w:rPr>
                  <w:noProof/>
                </w:rPr>
                <w:t>7</w:t>
              </w:r>
            </w:fldSimple>
            <w:bookmarkEnd w:id="311"/>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6B094A">
        <w:t xml:space="preserve">Figure </w:t>
      </w:r>
      <w:r w:rsidR="006B094A">
        <w:rPr>
          <w:noProof/>
        </w:rPr>
        <w:t>7</w:t>
      </w:r>
      <w:r w:rsidR="00945438">
        <w:rPr>
          <w:lang w:val="en-GB"/>
        </w:rPr>
        <w:fldChar w:fldCharType="end"/>
      </w:r>
      <w:r>
        <w:rPr>
          <w:lang w:val="en-GB"/>
        </w:rPr>
        <w:t xml:space="preserve"> we compare formulations (14</w:t>
      </w:r>
      <w:r w:rsidR="005C2B3D">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6" type="#_x0000_t75" style="width:76.5pt;height:21pt" o:ole="">
            <v:imagedata r:id="rId81" o:title=""/>
          </v:shape>
          <o:OLEObject Type="Embed" ProgID="Equation.3" ShapeID="_x0000_i1056" DrawAspect="Content" ObjectID="_1483875696" r:id="rId82"/>
        </w:object>
      </w:r>
      <w:r w:rsidRPr="006B094A">
        <w:t xml:space="preserve">. </w:t>
      </w:r>
      <w:r w:rsidRPr="00766C18">
        <w:t xml:space="preserve">Based on 2009 observations, the following values of </w:t>
      </w:r>
      <w:r w:rsidRPr="00766C18">
        <w:rPr>
          <w:position w:val="-10"/>
        </w:rPr>
        <w:object w:dxaOrig="320" w:dyaOrig="260">
          <v:shape id="_x0000_i1057" type="#_x0000_t75" style="width:15pt;height:12pt" o:ole="">
            <v:imagedata r:id="rId83" o:title=""/>
          </v:shape>
          <o:OLEObject Type="Embed" ProgID="Equation.3" ShapeID="_x0000_i1057" DrawAspect="Content" ObjectID="_1483875697" r:id="rId84"/>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312" w:name="_An_alternative_formulation"/>
      <w:bookmarkStart w:id="313" w:name="_Ref398395879"/>
      <w:bookmarkStart w:id="314" w:name="_Toc399842374"/>
      <w:bookmarkEnd w:id="312"/>
      <w:r>
        <w:rPr>
          <w:rFonts w:cs="Arial"/>
          <w:szCs w:val="26"/>
          <w:lang w:val="en-GB"/>
        </w:rPr>
        <w:lastRenderedPageBreak/>
        <w:t>An alternative formulation</w:t>
      </w:r>
      <w:bookmarkEnd w:id="303"/>
      <w:r w:rsidR="00945438">
        <w:rPr>
          <w:rFonts w:cs="Arial"/>
          <w:szCs w:val="26"/>
          <w:lang w:val="en-GB"/>
        </w:rPr>
        <w:t xml:space="preserve"> for the observation uncertainty</w:t>
      </w:r>
      <w:bookmarkEnd w:id="313"/>
      <w:bookmarkEnd w:id="314"/>
    </w:p>
    <w:p w:rsidR="00F90CE1" w:rsidRPr="00340FF8" w:rsidRDefault="00F90CE1" w:rsidP="00F90CE1">
      <w:pPr>
        <w:rPr>
          <w:lang w:val="en-GB"/>
        </w:rPr>
      </w:pPr>
    </w:p>
    <w:p w:rsidR="00766C18" w:rsidRPr="00B139D6" w:rsidRDefault="00F90CE1" w:rsidP="00F90CE1">
      <w:pPr>
        <w:jc w:val="both"/>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8" type="#_x0000_t75" style="width:16.5pt;height:10.5pt" o:ole="">
            <v:imagedata r:id="rId85" o:title=""/>
          </v:shape>
          <o:OLEObject Type="Embed" ProgID="Equation.3" ShapeID="_x0000_i1058" DrawAspect="Content" ObjectID="_1483875698" r:id="rId86"/>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59" type="#_x0000_t75" style="width:55.5pt;height:17pt" o:ole="">
            <v:imagedata r:id="rId87" o:title=""/>
          </v:shape>
          <o:OLEObject Type="Embed" ProgID="Equation.3" ShapeID="_x0000_i1059" DrawAspect="Content" ObjectID="_1483875699" r:id="rId88"/>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sidRPr="00B139D6">
        <w:t xml:space="preserve">n alternative formulation. </w:t>
      </w:r>
    </w:p>
    <w:p w:rsidR="00766C18" w:rsidRPr="00B139D6" w:rsidRDefault="00766C18" w:rsidP="00F90CE1">
      <w:pPr>
        <w:jc w:val="both"/>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60" type="#_x0000_t75" style="width:343.5pt;height:43.5pt" o:ole="">
            <v:imagedata r:id="rId89" o:title=""/>
          </v:shape>
          <o:OLEObject Type="Embed" ProgID="Equation.3" ShapeID="_x0000_i1060" DrawAspect="Content" ObjectID="_1483875700" r:id="rId90"/>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61" type="#_x0000_t75" style="width:165.5pt;height:38.5pt" o:ole="">
            <v:imagedata r:id="rId91" o:title=""/>
          </v:shape>
          <o:OLEObject Type="Embed" ProgID="Equation.3" ShapeID="_x0000_i1061" DrawAspect="Content" ObjectID="_1483875701" r:id="rId92"/>
        </w:object>
      </w:r>
    </w:p>
    <w:p w:rsidR="00094F45" w:rsidRDefault="00094F45" w:rsidP="00F90CE1">
      <w:pPr>
        <w:jc w:val="both"/>
      </w:pPr>
    </w:p>
    <w:p w:rsidR="00496298" w:rsidRDefault="00094F45" w:rsidP="00F90CE1">
      <w:pPr>
        <w:jc w:val="both"/>
      </w:pPr>
      <w:proofErr w:type="gramStart"/>
      <w:r>
        <w:t>where</w:t>
      </w:r>
      <w:proofErr w:type="gramEnd"/>
      <w:r>
        <w:t xml:space="preserve"> L is a low range concentration value </w:t>
      </w:r>
      <w:r w:rsidR="00496298">
        <w:t>(</w:t>
      </w:r>
      <w:proofErr w:type="spellStart"/>
      <w:r w:rsidR="00496298">
        <w:t>i..</w:t>
      </w:r>
      <w:proofErr w:type="gramStart"/>
      <w:r w:rsidR="00496298">
        <w:t>e</w:t>
      </w:r>
      <w:proofErr w:type="spellEnd"/>
      <w:proofErr w:type="gramEnd"/>
      <w:r w:rsidR="00496298">
        <w:t xml:space="preserv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62" type="#_x0000_t75" style="width:251pt;height:88.5pt" o:ole="">
            <v:imagedata r:id="rId93" o:title=""/>
          </v:shape>
          <o:OLEObject Type="Embed" ProgID="Equation.3" ShapeID="_x0000_i1062" DrawAspect="Content" ObjectID="_1483875702" r:id="rId94"/>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3" type="#_x0000_t75" style="width:16.5pt;height:10.5pt" o:ole="">
            <v:imagedata r:id="rId85" o:title=""/>
          </v:shape>
          <o:OLEObject Type="Embed" ProgID="Equation.3" ShapeID="_x0000_i1063" DrawAspect="Content" ObjectID="_1483875703" r:id="rId95"/>
        </w:object>
      </w:r>
      <w:r w:rsidRPr="00766C18">
        <w:t xml:space="preserve">and </w:t>
      </w:r>
      <w:r w:rsidRPr="00496298">
        <w:rPr>
          <w:position w:val="-10"/>
        </w:rPr>
        <w:object w:dxaOrig="1200" w:dyaOrig="360">
          <v:shape id="_x0000_i1064" type="#_x0000_t75" style="width:55.5pt;height:17pt" o:ole="">
            <v:imagedata r:id="rId96" o:title=""/>
          </v:shape>
          <o:OLEObject Type="Embed" ProgID="Equation.3" ShapeID="_x0000_i1064" DrawAspect="Content" ObjectID="_1483875704" r:id="rId97"/>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6B094A">
        <w:t xml:space="preserve">Table </w:t>
      </w:r>
      <w:r w:rsidR="006B094A">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081EDE" w:rsidP="00C53ADF">
            <w:pPr>
              <w:jc w:val="center"/>
              <w:rPr>
                <w:lang w:val="en-GB"/>
              </w:rPr>
            </w:pPr>
            <m:oMathPara>
              <m:oMath>
                <m:sSup>
                  <m:sSupPr>
                    <m:ctrlPr>
                      <w:ins w:id="315"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081EDE" w:rsidP="00DB11A8">
            <w:pPr>
              <w:jc w:val="center"/>
              <w:rPr>
                <w:lang w:val="en-GB"/>
              </w:rPr>
            </w:pPr>
            <m:oMathPara>
              <m:oMath>
                <m:sSup>
                  <m:sSupPr>
                    <m:ctrlPr>
                      <w:ins w:id="316"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proofErr w:type="spellStart"/>
            <w:r w:rsidRPr="004F1732">
              <w:rPr>
                <w:lang w:val="en-GB"/>
              </w:rPr>
              <w:t>Np</w:t>
            </w:r>
            <w:proofErr w:type="spellEnd"/>
          </w:p>
        </w:tc>
        <w:tc>
          <w:tcPr>
            <w:tcW w:w="1274" w:type="dxa"/>
          </w:tcPr>
          <w:p w:rsidR="00F85268" w:rsidRPr="004F1732" w:rsidRDefault="00F85268" w:rsidP="00DB11A8">
            <w:pPr>
              <w:jc w:val="center"/>
              <w:rPr>
                <w:lang w:val="en-GB"/>
              </w:rPr>
            </w:pPr>
            <w:proofErr w:type="spellStart"/>
            <w:r w:rsidRPr="004F1732">
              <w:rPr>
                <w:lang w:val="en-GB"/>
              </w:rPr>
              <w:t>Nnp</w:t>
            </w:r>
            <w:proofErr w:type="spellEnd"/>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48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9.6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15.1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11.9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14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1.87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 xml:space="preserve">25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9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2.01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8"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6B094A">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17" w:name="_Ref399842265"/>
      <w:bookmarkStart w:id="318" w:name="_Toc399842375"/>
      <w:r w:rsidRPr="00340FF8">
        <w:rPr>
          <w:rFonts w:cs="Arial"/>
          <w:szCs w:val="26"/>
          <w:lang w:val="en-GB"/>
        </w:rPr>
        <w:t>The 90% principle</w:t>
      </w:r>
      <w:bookmarkEnd w:id="115"/>
      <w:bookmarkEnd w:id="304"/>
      <w:bookmarkEnd w:id="317"/>
      <w:bookmarkEnd w:id="318"/>
    </w:p>
    <w:p w:rsidR="00690A5A" w:rsidRDefault="00690A5A" w:rsidP="00B160F3">
      <w:pPr>
        <w:rPr>
          <w:lang w:val="en-GB"/>
        </w:rPr>
      </w:pPr>
    </w:p>
    <w:p w:rsidR="00690A5A"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3E443D">
        <w:rPr>
          <w:lang w:val="en-GB"/>
        </w:rPr>
        <w:t xml:space="preserve">the </w:t>
      </w:r>
      <w:r w:rsidR="00252D72">
        <w:rPr>
          <w:lang w:val="en-GB"/>
        </w:rPr>
        <w:t xml:space="preserve">model </w:t>
      </w:r>
      <w:r w:rsidR="003E443D">
        <w:rPr>
          <w:lang w:val="en-GB"/>
        </w:rPr>
        <w:t>quality objective</w:t>
      </w:r>
      <w:r>
        <w:rPr>
          <w:lang w:val="en-GB"/>
        </w:rPr>
        <w:t xml:space="preserve">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w:t>
        </w:r>
        <w:proofErr w:type="gramStart"/>
        <w:r w:rsidRPr="00252D72">
          <w:rPr>
            <w:rStyle w:val="Hyperlink"/>
            <w:lang w:val="en-GB"/>
          </w:rPr>
          <w:t xml:space="preserve">Section </w:t>
        </w:r>
        <w:proofErr w:type="gramEnd"/>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6B094A">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3E443D" w:rsidRDefault="003E443D" w:rsidP="00B160F3">
      <w:pPr>
        <w:jc w:val="both"/>
        <w:rPr>
          <w:lang w:val="en-GB"/>
        </w:rPr>
      </w:pPr>
    </w:p>
    <w:p w:rsidR="00690A5A" w:rsidRDefault="00690A5A" w:rsidP="00DA4871">
      <w:pPr>
        <w:pStyle w:val="Heading2"/>
        <w:numPr>
          <w:ilvl w:val="0"/>
          <w:numId w:val="32"/>
        </w:numPr>
        <w:rPr>
          <w:lang w:val="en-GB"/>
        </w:rPr>
      </w:pPr>
      <w:bookmarkStart w:id="319" w:name="_Benchmarking_report"/>
      <w:bookmarkStart w:id="320" w:name="_Ref341164505"/>
      <w:bookmarkStart w:id="321" w:name="_Ref341164664"/>
      <w:bookmarkStart w:id="322" w:name="_Toc399842376"/>
      <w:bookmarkEnd w:id="319"/>
      <w:r>
        <w:rPr>
          <w:lang w:val="en-GB"/>
        </w:rPr>
        <w:t>Benchmarking report</w:t>
      </w:r>
      <w:bookmarkEnd w:id="320"/>
      <w:bookmarkEnd w:id="321"/>
      <w:bookmarkEnd w:id="322"/>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23" w:name="_Toc339200546"/>
      <w:bookmarkStart w:id="324" w:name="_Toc339200681"/>
      <w:bookmarkStart w:id="325" w:name="_Toc339200803"/>
      <w:bookmarkStart w:id="326" w:name="_Toc339200957"/>
      <w:bookmarkStart w:id="327" w:name="_Toc339201044"/>
      <w:bookmarkStart w:id="328" w:name="_Toc339201105"/>
      <w:bookmarkStart w:id="329" w:name="_Toc339201148"/>
      <w:bookmarkStart w:id="330" w:name="_Toc339201356"/>
      <w:bookmarkStart w:id="331" w:name="_Toc339201465"/>
      <w:bookmarkStart w:id="332" w:name="_Toc339201548"/>
      <w:bookmarkStart w:id="333" w:name="_Toc339300724"/>
      <w:bookmarkStart w:id="334" w:name="_Toc339301741"/>
      <w:bookmarkStart w:id="335" w:name="_Toc339302990"/>
      <w:bookmarkStart w:id="336" w:name="_Toc339307726"/>
      <w:bookmarkStart w:id="337" w:name="_Toc339311296"/>
      <w:bookmarkStart w:id="338" w:name="_Toc339314954"/>
      <w:bookmarkStart w:id="339" w:name="_Toc339315115"/>
      <w:bookmarkStart w:id="340" w:name="_Toc339315239"/>
      <w:bookmarkStart w:id="341" w:name="_Toc339610906"/>
      <w:bookmarkStart w:id="342" w:name="_Toc339611431"/>
      <w:bookmarkStart w:id="343" w:name="_Toc340147705"/>
      <w:bookmarkStart w:id="344" w:name="_Toc340163121"/>
      <w:bookmarkStart w:id="345" w:name="_Toc341429582"/>
      <w:bookmarkStart w:id="346" w:name="_Toc342032161"/>
      <w:bookmarkStart w:id="347" w:name="_Toc342032224"/>
      <w:bookmarkStart w:id="348" w:name="_Toc372900675"/>
      <w:bookmarkStart w:id="349" w:name="_Toc372901676"/>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rsidR="00690A5A" w:rsidRPr="00340FF8" w:rsidRDefault="00690A5A" w:rsidP="00DA4871">
      <w:pPr>
        <w:pStyle w:val="Heading3"/>
        <w:numPr>
          <w:ilvl w:val="1"/>
          <w:numId w:val="32"/>
        </w:numPr>
        <w:rPr>
          <w:rFonts w:cs="Arial"/>
          <w:szCs w:val="26"/>
          <w:lang w:val="en-GB"/>
        </w:rPr>
      </w:pPr>
      <w:bookmarkStart w:id="350" w:name="_Ref392507105"/>
      <w:bookmarkStart w:id="351" w:name="_Ref392507134"/>
      <w:bookmarkStart w:id="352" w:name="_Ref392507245"/>
      <w:bookmarkStart w:id="353" w:name="_Toc399842377"/>
      <w:r w:rsidRPr="00340FF8">
        <w:rPr>
          <w:rFonts w:cs="Arial"/>
          <w:szCs w:val="26"/>
          <w:lang w:val="en-GB"/>
        </w:rPr>
        <w:t>Hourly frequency</w:t>
      </w:r>
      <w:bookmarkEnd w:id="350"/>
      <w:bookmarkEnd w:id="351"/>
      <w:bookmarkEnd w:id="352"/>
      <w:bookmarkEnd w:id="353"/>
    </w:p>
    <w:p w:rsidR="00690A5A" w:rsidRPr="005E15A3" w:rsidRDefault="00690A5A" w:rsidP="005E15A3">
      <w:pPr>
        <w:pStyle w:val="Heading4"/>
        <w:rPr>
          <w:b w:val="0"/>
          <w:i/>
          <w:sz w:val="24"/>
          <w:szCs w:val="24"/>
          <w:u w:val="single"/>
          <w:lang w:val="en-GB"/>
        </w:rPr>
      </w:pPr>
      <w:bookmarkStart w:id="354" w:name="_Target_Diagram_(Fig2"/>
      <w:bookmarkStart w:id="355" w:name="_Target_Diagram_(Fig9"/>
      <w:bookmarkEnd w:id="354"/>
      <w:bookmarkEnd w:id="355"/>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w:t>
      </w:r>
      <w:proofErr w:type="spellStart"/>
      <w:r w:rsidR="007D72D1">
        <w:rPr>
          <w:lang w:val="en-GB"/>
        </w:rPr>
        <w:t>ius</w:t>
      </w:r>
      <w:proofErr w:type="spellEnd"/>
      <w:r w:rsidR="007D72D1">
        <w:rPr>
          <w:lang w:val="en-GB"/>
        </w:rPr>
        <w:t xml:space="preserve">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5" type="#_x0000_t75" style="width:78.5pt;height:18pt" o:ole="">
            <v:imagedata r:id="rId99" o:title=""/>
          </v:shape>
          <o:OLEObject Type="Embed" ProgID="Equation.3" ShapeID="_x0000_i1065" DrawAspect="Content" ObjectID="_1483875705" r:id="rId100"/>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6" type="#_x0000_t75" style="width:198pt;height:36.5pt" o:ole="">
                  <v:imagedata r:id="rId101" o:title=""/>
                </v:shape>
                <o:OLEObject Type="Embed" ProgID="Equation.3" ShapeID="_x0000_i1066" DrawAspect="Content" ObjectID="_1483875706" r:id="rId102"/>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7" type="#_x0000_t75" style="width:49pt;height:13.5pt" o:ole="">
                  <v:imagedata r:id="rId103" o:title=""/>
                </v:shape>
                <o:OLEObject Type="Embed" ProgID="Equation.3" ShapeID="_x0000_i1067" DrawAspect="Content" ObjectID="_1483875707" r:id="rId104"/>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8" type="#_x0000_t75" style="width:198pt;height:36.5pt" o:ole="">
                  <v:imagedata r:id="rId101" o:title=""/>
                </v:shape>
                <o:OLEObject Type="Embed" ProgID="Equation.3" ShapeID="_x0000_i1068" DrawAspect="Content" ObjectID="_1483875708" r:id="rId105"/>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69" type="#_x0000_t75" style="width:49.5pt;height:13.5pt" o:ole="">
                  <v:imagedata r:id="rId106" o:title=""/>
                </v:shape>
                <o:OLEObject Type="Embed" ProgID="Equation.3" ShapeID="_x0000_i1069" DrawAspect="Content" ObjectID="_1483875709" r:id="rId107"/>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0" type="#_x0000_t75" style="width:196pt;height:36.5pt" o:ole="">
                  <v:imagedata r:id="rId108" o:title=""/>
                </v:shape>
                <o:OLEObject Type="Embed" ProgID="Equation.3" ShapeID="_x0000_i1070" DrawAspect="Content" ObjectID="_1483875710" r:id="rId109"/>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71" type="#_x0000_t75" style="width:132pt;height:36.5pt" o:ole="">
                  <v:imagedata r:id="rId110" o:title=""/>
                </v:shape>
                <o:OLEObject Type="Embed" ProgID="Equation.3" ShapeID="_x0000_i1071" DrawAspect="Content" ObjectID="_1483875711" r:id="rId111"/>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2" type="#_x0000_t75" style="width:196pt;height:36.5pt" o:ole="">
                  <v:imagedata r:id="rId112" o:title=""/>
                </v:shape>
                <o:OLEObject Type="Embed" ProgID="Equation.3" ShapeID="_x0000_i1072" DrawAspect="Content" ObjectID="_1483875712" r:id="rId113"/>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3" type="#_x0000_t75" style="width:133.5pt;height:36.5pt" o:ole="">
                  <v:imagedata r:id="rId114" o:title=""/>
                </v:shape>
                <o:OLEObject Type="Embed" ProgID="Equation.3" ShapeID="_x0000_i1073" DrawAspect="Content" ObjectID="_1483875713" r:id="rId115"/>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4" type="#_x0000_t75" style="width:380.5pt;height:36.5pt" o:ole="">
            <v:imagedata r:id="rId116" o:title=""/>
          </v:shape>
          <o:OLEObject Type="Embed" ProgID="Equation.3" ShapeID="_x0000_i1074" DrawAspect="Content" ObjectID="_1483875714" r:id="rId117"/>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1A62DFDB" wp14:editId="5E32A21C">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fldSimple w:instr=" SEQ Figure \* ARABIC ">
        <w:r w:rsidR="006B094A">
          <w:rPr>
            <w:noProof/>
          </w:rPr>
          <w:t>8</w:t>
        </w:r>
      </w:fldSimple>
      <w:r>
        <w:t>: Split between R- and SD-dominated errors in the Target diagram. (R</w:t>
      </w:r>
      <w:proofErr w:type="gramStart"/>
      <w:r>
        <w:t>,SD</w:t>
      </w:r>
      <w:proofErr w:type="gramEnd"/>
      <w:r>
        <w:t>)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56" w:name="_Summary_Report_(Fig.2"/>
      <w:bookmarkStart w:id="357" w:name="_Summary_Report_(Fig.9"/>
      <w:bookmarkEnd w:id="356"/>
      <w:bookmarkEnd w:id="357"/>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provide the measured observed means and number of exceedances for the selected stations.</w:t>
      </w:r>
      <w:r w:rsidR="003C5020">
        <w:rPr>
          <w:lang w:val="en-GB"/>
        </w:rPr>
        <w:t xml:space="preserve"> In benchmarking mode, the threshold values for calculating the exceedances are set automatically to 50, 120 and 200 for the daily PM10, the hourly NO2 and the 8h daily O3 maximum, respectively. For other variables (PM25, WS…) for which no threshold exists, the value is set to 1000 so that no </w:t>
      </w:r>
      <w:proofErr w:type="spellStart"/>
      <w:r w:rsidR="003C5020">
        <w:rPr>
          <w:lang w:val="en-GB"/>
        </w:rPr>
        <w:t>exceedance</w:t>
      </w:r>
      <w:proofErr w:type="spellEnd"/>
      <w:r w:rsidR="003C5020">
        <w:rPr>
          <w:lang w:val="en-GB"/>
        </w:rPr>
        <w:t xml:space="preserv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w:t>
      </w:r>
      <w:r w:rsidR="009C45F6">
        <w:rPr>
          <w:lang w:val="en-GB"/>
        </w:rPr>
        <w:lastRenderedPageBreak/>
        <w:t xml:space="preserve">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6B094A">
          <w:rPr>
            <w:rStyle w:val="Hyperlink"/>
            <w:lang w:val="en-GB"/>
          </w:rPr>
          <w:t>4.2</w:t>
        </w:r>
        <w:r w:rsidR="00535318">
          <w:rPr>
            <w:rStyle w:val="Hyperlink"/>
            <w:lang w:val="en-GB"/>
          </w:rPr>
          <w:fldChar w:fldCharType="end"/>
        </w:r>
      </w:hyperlink>
      <w:r w:rsidR="005D2891">
        <w:rPr>
          <w:lang w:val="en-GB"/>
        </w:rPr>
        <w:t xml:space="preserve"> and </w:t>
      </w:r>
      <w:bookmarkStart w:id="358" w:name="OLE_LINK2"/>
      <w:r w:rsidR="005D2891">
        <w:rPr>
          <w:lang w:val="en-GB"/>
        </w:rPr>
        <w:fldChar w:fldCharType="begin"/>
      </w:r>
      <w:r w:rsidR="005D2891">
        <w:rPr>
          <w:lang w:val="en-GB"/>
        </w:rPr>
        <w:instrText xml:space="preserve"> HYPERLINK  \l "table4" </w:instrText>
      </w:r>
      <w:r w:rsidR="005D2891">
        <w:rPr>
          <w:lang w:val="en-GB"/>
        </w:rPr>
        <w:fldChar w:fldCharType="separate"/>
      </w:r>
      <w:bookmarkEnd w:id="358"/>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6B094A">
        <w:t xml:space="preserve">Table </w:t>
      </w:r>
      <w:r w:rsidR="006B094A">
        <w:rPr>
          <w:noProof/>
        </w:rPr>
        <w:t>4</w:t>
      </w:r>
      <w:r w:rsidR="00535318">
        <w:rPr>
          <w:rStyle w:val="Hyperlink"/>
          <w:lang w:val="en-GB"/>
        </w:rPr>
        <w:fldChar w:fldCharType="end"/>
      </w:r>
      <w:r w:rsidR="005D2891">
        <w:rPr>
          <w:lang w:val="en-GB"/>
        </w:rPr>
        <w:fldChar w:fldCharType="end"/>
      </w:r>
      <w:r w:rsidR="005D2891">
        <w:rPr>
          <w:lang w:val="en-GB"/>
        </w:rPr>
        <w:t xml:space="preserve"> in particular for more details)</w:t>
      </w:r>
      <w:r w:rsidRPr="004F1732">
        <w:rPr>
          <w:lang w:val="en-GB"/>
        </w:rPr>
        <w:t xml:space="preserve">. </w:t>
      </w:r>
      <w:r w:rsidRPr="004F1732">
        <w:rPr>
          <w:b/>
          <w:lang w:val="en-GB"/>
        </w:rPr>
        <w:t>Note again that fulfilment of the bias, correlation</w:t>
      </w:r>
      <w:r w:rsidR="005D2891">
        <w:rPr>
          <w:b/>
          <w:lang w:val="en-GB"/>
        </w:rPr>
        <w:t>,</w:t>
      </w:r>
      <w:r w:rsidR="00081EDE">
        <w:rPr>
          <w:b/>
          <w:lang w:val="en-GB"/>
        </w:rPr>
        <w:t xml:space="preserve"> </w:t>
      </w:r>
      <w:r w:rsidRPr="004F1732">
        <w:rPr>
          <w:b/>
          <w:lang w:val="en-GB"/>
        </w:rPr>
        <w:t xml:space="preserve">standard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59" w:name="_Ref284943671"/>
      <w:bookmarkStart w:id="360" w:name="_Ref284943666"/>
    </w:p>
    <w:p w:rsidR="00F17452" w:rsidRDefault="00C53ADF" w:rsidP="00F17452">
      <w:pPr>
        <w:keepNext/>
        <w:jc w:val="center"/>
      </w:pPr>
      <w:r>
        <w:rPr>
          <w:noProof/>
        </w:rPr>
        <w:lastRenderedPageBreak/>
        <w:drawing>
          <wp:inline distT="0" distB="0" distL="0" distR="0" wp14:anchorId="5781E5EF" wp14:editId="2D5EF2E4">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fldSimple w:instr=" SEQ Figure \* ARABIC ">
        <w:r w:rsidR="006B094A">
          <w:rPr>
            <w:noProof/>
          </w:rPr>
          <w:t>9</w:t>
        </w:r>
      </w:fldSimple>
      <w:r>
        <w:t>: Example of benchmarking performance summary report</w:t>
      </w:r>
      <w:bookmarkEnd w:id="359"/>
      <w:bookmarkEnd w:id="360"/>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61" w:name="_Ref392507305"/>
      <w:bookmarkStart w:id="362" w:name="_Toc399842378"/>
      <w:r w:rsidRPr="00340FF8">
        <w:rPr>
          <w:rFonts w:cs="Arial"/>
          <w:szCs w:val="26"/>
          <w:lang w:val="en-GB"/>
        </w:rPr>
        <w:t>Yearly frequency</w:t>
      </w:r>
      <w:bookmarkEnd w:id="361"/>
      <w:bookmarkEnd w:id="362"/>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6B094A">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5" type="#_x0000_t75" style="width:120pt;height:20.5pt" o:ole="">
            <v:imagedata r:id="rId120" o:title=""/>
          </v:shape>
          <o:OLEObject Type="Embed" ProgID="Equation.3" ShapeID="_x0000_i1075" DrawAspect="Content" ObjectID="_1483875715" r:id="rId121"/>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63" w:name="_Summary_Report_(Fig.3"/>
      <w:bookmarkEnd w:id="363"/>
      <w:r w:rsidRPr="005E15A3">
        <w:rPr>
          <w:b w:val="0"/>
          <w:i/>
          <w:sz w:val="24"/>
          <w:szCs w:val="24"/>
          <w:u w:val="single"/>
          <w:lang w:val="en-GB"/>
        </w:rPr>
        <w:t>Summary Report</w:t>
      </w:r>
      <w:bookmarkStart w:id="364" w:name="_Ref284323618"/>
      <w:bookmarkEnd w:id="5"/>
      <w:bookmarkEnd w:id="6"/>
      <w:bookmarkEnd w:id="7"/>
      <w:bookmarkEnd w:id="8"/>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2E98F257" wp14:editId="3C95C175">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fldSimple w:instr=" SEQ Figure \* ARABIC ">
        <w:r w:rsidR="006B094A">
          <w:rPr>
            <w:noProof/>
          </w:rPr>
          <w:t>10</w:t>
        </w:r>
      </w:fldSimple>
      <w:r>
        <w:t>: Example of benchmarking performance summary report</w:t>
      </w:r>
    </w:p>
    <w:p w:rsidR="00690A5A" w:rsidRDefault="00690A5A" w:rsidP="00A94061">
      <w:pPr>
        <w:jc w:val="both"/>
        <w:rPr>
          <w:lang w:val="en-GB"/>
        </w:rPr>
      </w:pPr>
      <w:bookmarkStart w:id="365" w:name="_Toc260223041"/>
      <w:bookmarkStart w:id="366" w:name="_Ref260218530"/>
      <w:bookmarkEnd w:id="364"/>
      <w:bookmarkEnd w:id="365"/>
    </w:p>
    <w:p w:rsidR="00D73504" w:rsidRDefault="00D73504">
      <w:pPr>
        <w:rPr>
          <w:rFonts w:ascii="Arial" w:hAnsi="Arial"/>
          <w:b/>
          <w:i/>
          <w:sz w:val="28"/>
          <w:szCs w:val="20"/>
          <w:lang w:val="en-GB"/>
        </w:rPr>
      </w:pPr>
      <w:bookmarkStart w:id="367" w:name="_Toc254183892"/>
      <w:bookmarkStart w:id="368" w:name="_Toc254184052"/>
      <w:bookmarkStart w:id="369" w:name="_Toc260399918"/>
      <w:bookmarkStart w:id="370" w:name="_Toc284940312"/>
      <w:bookmarkEnd w:id="366"/>
      <w:r>
        <w:rPr>
          <w:lang w:val="en-GB"/>
        </w:rPr>
        <w:br w:type="page"/>
      </w:r>
    </w:p>
    <w:p w:rsidR="00690A5A" w:rsidRPr="0057639D" w:rsidRDefault="00690A5A" w:rsidP="00DA4871">
      <w:pPr>
        <w:pStyle w:val="Heading2"/>
        <w:numPr>
          <w:ilvl w:val="0"/>
          <w:numId w:val="32"/>
        </w:numPr>
        <w:jc w:val="both"/>
        <w:rPr>
          <w:lang w:val="en-GB"/>
        </w:rPr>
      </w:pPr>
      <w:bookmarkStart w:id="371" w:name="_Toc399842379"/>
      <w:r w:rsidRPr="0057639D">
        <w:rPr>
          <w:lang w:val="en-GB"/>
        </w:rPr>
        <w:lastRenderedPageBreak/>
        <w:t>References</w:t>
      </w:r>
      <w:bookmarkEnd w:id="367"/>
      <w:bookmarkEnd w:id="368"/>
      <w:bookmarkEnd w:id="369"/>
      <w:bookmarkEnd w:id="370"/>
      <w:bookmarkEnd w:id="371"/>
    </w:p>
    <w:p w:rsidR="00690A5A" w:rsidRPr="006723C1" w:rsidRDefault="00690A5A" w:rsidP="00A94061">
      <w:pPr>
        <w:jc w:val="both"/>
        <w:rPr>
          <w:sz w:val="22"/>
          <w:szCs w:val="22"/>
          <w:lang w:val="en-GB"/>
        </w:rPr>
      </w:pPr>
    </w:p>
    <w:p w:rsidR="00690A5A" w:rsidRDefault="00690A5A" w:rsidP="008A0E28">
      <w:pPr>
        <w:jc w:val="both"/>
        <w:rPr>
          <w:sz w:val="22"/>
          <w:szCs w:val="22"/>
          <w:lang w:val="en-GB"/>
        </w:rPr>
      </w:pPr>
      <w:proofErr w:type="spellStart"/>
      <w:r w:rsidRPr="007A04D4">
        <w:rPr>
          <w:sz w:val="22"/>
          <w:szCs w:val="22"/>
          <w:lang w:val="en-GB"/>
        </w:rPr>
        <w:t>Cuvelier</w:t>
      </w:r>
      <w:proofErr w:type="spellEnd"/>
      <w:r w:rsidRPr="00AC217B">
        <w:rPr>
          <w:sz w:val="22"/>
          <w:szCs w:val="22"/>
          <w:lang w:val="en-GB"/>
        </w:rPr>
        <w:t xml:space="preserve"> </w:t>
      </w:r>
      <w:r w:rsidRPr="007A04D4">
        <w:rPr>
          <w:sz w:val="22"/>
          <w:szCs w:val="22"/>
          <w:lang w:val="en-GB"/>
        </w:rPr>
        <w:t xml:space="preserve">C., P. </w:t>
      </w:r>
      <w:proofErr w:type="spellStart"/>
      <w:r w:rsidRPr="007A04D4">
        <w:rPr>
          <w:sz w:val="22"/>
          <w:szCs w:val="22"/>
          <w:lang w:val="en-GB"/>
        </w:rPr>
        <w:t>Thunis</w:t>
      </w:r>
      <w:proofErr w:type="spellEnd"/>
      <w:r w:rsidRPr="007A04D4">
        <w:rPr>
          <w:sz w:val="22"/>
          <w:szCs w:val="22"/>
          <w:lang w:val="en-GB"/>
        </w:rPr>
        <w:t xml:space="preserve">, R. </w:t>
      </w:r>
      <w:proofErr w:type="spellStart"/>
      <w:r w:rsidRPr="007A04D4">
        <w:rPr>
          <w:sz w:val="22"/>
          <w:szCs w:val="22"/>
          <w:lang w:val="en-GB"/>
        </w:rPr>
        <w:t>Vautard</w:t>
      </w:r>
      <w:proofErr w:type="spellEnd"/>
      <w:r w:rsidRPr="007A04D4">
        <w:rPr>
          <w:sz w:val="22"/>
          <w:szCs w:val="22"/>
          <w:lang w:val="en-GB"/>
        </w:rPr>
        <w:t xml:space="preserve">, M. </w:t>
      </w:r>
      <w:proofErr w:type="spellStart"/>
      <w:r w:rsidRPr="007A04D4">
        <w:rPr>
          <w:sz w:val="22"/>
          <w:szCs w:val="22"/>
          <w:lang w:val="en-GB"/>
        </w:rPr>
        <w:t>Amann</w:t>
      </w:r>
      <w:proofErr w:type="spellEnd"/>
      <w:r w:rsidRPr="007A04D4">
        <w:rPr>
          <w:sz w:val="22"/>
          <w:szCs w:val="22"/>
          <w:lang w:val="en-GB"/>
        </w:rPr>
        <w:t xml:space="preserve">, B. </w:t>
      </w:r>
      <w:proofErr w:type="spellStart"/>
      <w:r w:rsidRPr="007A04D4">
        <w:rPr>
          <w:sz w:val="22"/>
          <w:szCs w:val="22"/>
          <w:lang w:val="en-GB"/>
        </w:rPr>
        <w:t>Bessagnet</w:t>
      </w:r>
      <w:proofErr w:type="spellEnd"/>
      <w:r w:rsidRPr="007A04D4">
        <w:rPr>
          <w:sz w:val="22"/>
          <w:szCs w:val="22"/>
          <w:lang w:val="en-GB"/>
        </w:rPr>
        <w:t xml:space="preserve">, M. </w:t>
      </w:r>
      <w:proofErr w:type="spellStart"/>
      <w:r w:rsidRPr="007A04D4">
        <w:rPr>
          <w:sz w:val="22"/>
          <w:szCs w:val="22"/>
          <w:lang w:val="en-GB"/>
        </w:rPr>
        <w:t>Bedogni</w:t>
      </w:r>
      <w:proofErr w:type="spellEnd"/>
      <w:r w:rsidRPr="007A04D4">
        <w:rPr>
          <w:sz w:val="22"/>
          <w:szCs w:val="22"/>
          <w:lang w:val="en-GB"/>
        </w:rPr>
        <w:t xml:space="preserve">, R. </w:t>
      </w:r>
      <w:proofErr w:type="spellStart"/>
      <w:r w:rsidRPr="007A04D4">
        <w:rPr>
          <w:sz w:val="22"/>
          <w:szCs w:val="22"/>
          <w:lang w:val="en-GB"/>
        </w:rPr>
        <w:t>Berkowicz</w:t>
      </w:r>
      <w:proofErr w:type="spellEnd"/>
      <w:r w:rsidRPr="007A04D4">
        <w:rPr>
          <w:sz w:val="22"/>
          <w:szCs w:val="22"/>
          <w:lang w:val="en-GB"/>
        </w:rPr>
        <w:t xml:space="preserve">, J. Brandt, F. </w:t>
      </w:r>
      <w:proofErr w:type="spellStart"/>
      <w:r w:rsidRPr="007A04D4">
        <w:rPr>
          <w:sz w:val="22"/>
          <w:szCs w:val="22"/>
          <w:lang w:val="en-GB"/>
        </w:rPr>
        <w:t>Brocheton</w:t>
      </w:r>
      <w:proofErr w:type="spellEnd"/>
      <w:r w:rsidRPr="007A04D4">
        <w:rPr>
          <w:sz w:val="22"/>
          <w:szCs w:val="22"/>
          <w:lang w:val="en-GB"/>
        </w:rPr>
        <w:t xml:space="preserve">, P. </w:t>
      </w:r>
      <w:proofErr w:type="spellStart"/>
      <w:r w:rsidRPr="007A04D4">
        <w:rPr>
          <w:sz w:val="22"/>
          <w:szCs w:val="22"/>
          <w:lang w:val="en-GB"/>
        </w:rPr>
        <w:t>Builtjes</w:t>
      </w:r>
      <w:proofErr w:type="spellEnd"/>
      <w:r w:rsidRPr="007A04D4">
        <w:rPr>
          <w:sz w:val="22"/>
          <w:szCs w:val="22"/>
          <w:lang w:val="en-GB"/>
        </w:rPr>
        <w:t xml:space="preserve">, C. </w:t>
      </w:r>
      <w:proofErr w:type="spellStart"/>
      <w:r w:rsidRPr="007A04D4">
        <w:rPr>
          <w:sz w:val="22"/>
          <w:szCs w:val="22"/>
          <w:lang w:val="en-GB"/>
        </w:rPr>
        <w:t>Carnavale</w:t>
      </w:r>
      <w:proofErr w:type="spellEnd"/>
      <w:r w:rsidRPr="007A04D4">
        <w:rPr>
          <w:sz w:val="22"/>
          <w:szCs w:val="22"/>
          <w:lang w:val="en-GB"/>
        </w:rPr>
        <w:t xml:space="preserve">, A. </w:t>
      </w:r>
      <w:proofErr w:type="spellStart"/>
      <w:r w:rsidRPr="007A04D4">
        <w:rPr>
          <w:sz w:val="22"/>
          <w:szCs w:val="22"/>
          <w:lang w:val="en-GB"/>
        </w:rPr>
        <w:t>Coppalle</w:t>
      </w:r>
      <w:proofErr w:type="spellEnd"/>
      <w:r w:rsidRPr="007A04D4">
        <w:rPr>
          <w:sz w:val="22"/>
          <w:szCs w:val="22"/>
          <w:lang w:val="en-GB"/>
        </w:rPr>
        <w:t xml:space="preserve">, B. </w:t>
      </w:r>
      <w:proofErr w:type="spellStart"/>
      <w:r w:rsidRPr="007A04D4">
        <w:rPr>
          <w:sz w:val="22"/>
          <w:szCs w:val="22"/>
          <w:lang w:val="en-GB"/>
        </w:rPr>
        <w:t>Denby</w:t>
      </w:r>
      <w:proofErr w:type="spellEnd"/>
      <w:r w:rsidRPr="007A04D4">
        <w:rPr>
          <w:sz w:val="22"/>
          <w:szCs w:val="22"/>
          <w:lang w:val="en-GB"/>
        </w:rPr>
        <w:t xml:space="preserve">, J. </w:t>
      </w:r>
      <w:proofErr w:type="spellStart"/>
      <w:r w:rsidRPr="007A04D4">
        <w:rPr>
          <w:sz w:val="22"/>
          <w:szCs w:val="22"/>
          <w:lang w:val="en-GB"/>
        </w:rPr>
        <w:t>Douros</w:t>
      </w:r>
      <w:proofErr w:type="spellEnd"/>
      <w:r w:rsidRPr="007A04D4">
        <w:rPr>
          <w:sz w:val="22"/>
          <w:szCs w:val="22"/>
          <w:lang w:val="en-GB"/>
        </w:rPr>
        <w:t xml:space="preserve">, A. Graf, O. </w:t>
      </w:r>
      <w:proofErr w:type="spellStart"/>
      <w:r w:rsidRPr="007A04D4">
        <w:rPr>
          <w:sz w:val="22"/>
          <w:szCs w:val="22"/>
          <w:lang w:val="en-GB"/>
        </w:rPr>
        <w:t>Hellmuth</w:t>
      </w:r>
      <w:proofErr w:type="spellEnd"/>
      <w:r w:rsidRPr="007A04D4">
        <w:rPr>
          <w:sz w:val="22"/>
          <w:szCs w:val="22"/>
          <w:lang w:val="en-GB"/>
        </w:rPr>
        <w:t xml:space="preserve">, A. </w:t>
      </w:r>
      <w:proofErr w:type="spellStart"/>
      <w:r w:rsidRPr="007A04D4">
        <w:rPr>
          <w:sz w:val="22"/>
          <w:szCs w:val="22"/>
          <w:lang w:val="en-GB"/>
        </w:rPr>
        <w:t>Hodzic</w:t>
      </w:r>
      <w:proofErr w:type="spellEnd"/>
      <w:r w:rsidRPr="007A04D4">
        <w:rPr>
          <w:sz w:val="22"/>
          <w:szCs w:val="22"/>
          <w:lang w:val="en-GB"/>
        </w:rPr>
        <w:t xml:space="preserve">, C. </w:t>
      </w:r>
      <w:proofErr w:type="spellStart"/>
      <w:r w:rsidRPr="007A04D4">
        <w:rPr>
          <w:sz w:val="22"/>
          <w:szCs w:val="22"/>
          <w:lang w:val="en-GB"/>
        </w:rPr>
        <w:t>Honoré</w:t>
      </w:r>
      <w:proofErr w:type="spellEnd"/>
      <w:r w:rsidRPr="007A04D4">
        <w:rPr>
          <w:sz w:val="22"/>
          <w:szCs w:val="22"/>
          <w:lang w:val="en-GB"/>
        </w:rPr>
        <w:t xml:space="preserve">, J. Jonson, A. </w:t>
      </w:r>
      <w:proofErr w:type="spellStart"/>
      <w:r w:rsidRPr="007A04D4">
        <w:rPr>
          <w:sz w:val="22"/>
          <w:szCs w:val="22"/>
          <w:lang w:val="en-GB"/>
        </w:rPr>
        <w:t>Kerschbaumer</w:t>
      </w:r>
      <w:proofErr w:type="spellEnd"/>
      <w:r w:rsidRPr="007A04D4">
        <w:rPr>
          <w:sz w:val="22"/>
          <w:szCs w:val="22"/>
          <w:lang w:val="en-GB"/>
        </w:rPr>
        <w:t>, et al.</w:t>
      </w:r>
      <w:r>
        <w:rPr>
          <w:sz w:val="22"/>
          <w:szCs w:val="22"/>
          <w:lang w:val="en-GB"/>
        </w:rPr>
        <w:t xml:space="preserve">, 2007: </w:t>
      </w:r>
      <w:proofErr w:type="spellStart"/>
      <w:r w:rsidRPr="007A04D4">
        <w:rPr>
          <w:sz w:val="22"/>
          <w:szCs w:val="22"/>
          <w:lang w:val="en-GB"/>
        </w:rPr>
        <w:t>CityDelta</w:t>
      </w:r>
      <w:proofErr w:type="spellEnd"/>
      <w:r w:rsidRPr="007A04D4">
        <w:rPr>
          <w:sz w:val="22"/>
          <w:szCs w:val="22"/>
          <w:lang w:val="en-GB"/>
        </w:rPr>
        <w:t xml:space="preserve">: A model </w:t>
      </w:r>
      <w:proofErr w:type="spellStart"/>
      <w:r w:rsidRPr="007A04D4">
        <w:rPr>
          <w:sz w:val="22"/>
          <w:szCs w:val="22"/>
          <w:lang w:val="en-GB"/>
        </w:rPr>
        <w:t>intercomparison</w:t>
      </w:r>
      <w:proofErr w:type="spellEnd"/>
      <w:r w:rsidRPr="007A04D4">
        <w:rPr>
          <w:sz w:val="22"/>
          <w:szCs w:val="22"/>
          <w:lang w:val="en-GB"/>
        </w:rPr>
        <w:t xml:space="preserve">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proofErr w:type="spellStart"/>
      <w:r w:rsidRPr="00696294">
        <w:rPr>
          <w:sz w:val="22"/>
          <w:szCs w:val="22"/>
          <w:lang w:val="en-GB"/>
        </w:rPr>
        <w:t>Thunis</w:t>
      </w:r>
      <w:proofErr w:type="spellEnd"/>
      <w:r w:rsidRPr="00471950">
        <w:rPr>
          <w:sz w:val="22"/>
          <w:szCs w:val="22"/>
          <w:lang w:val="en-GB"/>
        </w:rPr>
        <w:t xml:space="preserve"> </w:t>
      </w:r>
      <w:r w:rsidRPr="00696294">
        <w:rPr>
          <w:sz w:val="22"/>
          <w:szCs w:val="22"/>
          <w:lang w:val="en-GB"/>
        </w:rPr>
        <w:t xml:space="preserve">P., L. </w:t>
      </w:r>
      <w:proofErr w:type="spellStart"/>
      <w:r w:rsidRPr="00696294">
        <w:rPr>
          <w:sz w:val="22"/>
          <w:szCs w:val="22"/>
          <w:lang w:val="en-GB"/>
        </w:rPr>
        <w:t>Rouil</w:t>
      </w:r>
      <w:proofErr w:type="spellEnd"/>
      <w:r w:rsidRPr="00696294">
        <w:rPr>
          <w:sz w:val="22"/>
          <w:szCs w:val="22"/>
          <w:lang w:val="en-GB"/>
        </w:rPr>
        <w:t xml:space="preserve">, C. </w:t>
      </w:r>
      <w:proofErr w:type="spellStart"/>
      <w:r w:rsidRPr="00696294">
        <w:rPr>
          <w:sz w:val="22"/>
          <w:szCs w:val="22"/>
          <w:lang w:val="en-GB"/>
        </w:rPr>
        <w:t>Cuvelier</w:t>
      </w:r>
      <w:proofErr w:type="spellEnd"/>
      <w:r w:rsidRPr="00696294">
        <w:rPr>
          <w:sz w:val="22"/>
          <w:szCs w:val="22"/>
          <w:lang w:val="en-GB"/>
        </w:rPr>
        <w:t xml:space="preserve">, R. Stern, A. </w:t>
      </w:r>
      <w:proofErr w:type="spellStart"/>
      <w:r w:rsidRPr="00696294">
        <w:rPr>
          <w:sz w:val="22"/>
          <w:szCs w:val="22"/>
          <w:lang w:val="en-GB"/>
        </w:rPr>
        <w:t>Kerschbaumer</w:t>
      </w:r>
      <w:proofErr w:type="spellEnd"/>
      <w:r w:rsidRPr="00696294">
        <w:rPr>
          <w:sz w:val="22"/>
          <w:szCs w:val="22"/>
          <w:lang w:val="en-GB"/>
        </w:rPr>
        <w:t xml:space="preserve">, B. </w:t>
      </w:r>
      <w:proofErr w:type="spellStart"/>
      <w:r w:rsidRPr="00696294">
        <w:rPr>
          <w:sz w:val="22"/>
          <w:szCs w:val="22"/>
          <w:lang w:val="en-GB"/>
        </w:rPr>
        <w:t>Bessagnet</w:t>
      </w:r>
      <w:proofErr w:type="spellEnd"/>
      <w:r w:rsidRPr="00696294">
        <w:rPr>
          <w:sz w:val="22"/>
          <w:szCs w:val="22"/>
          <w:lang w:val="en-GB"/>
        </w:rPr>
        <w:t xml:space="preserve">, M. </w:t>
      </w:r>
      <w:proofErr w:type="spellStart"/>
      <w:r w:rsidRPr="00696294">
        <w:rPr>
          <w:sz w:val="22"/>
          <w:szCs w:val="22"/>
          <w:lang w:val="en-GB"/>
        </w:rPr>
        <w:t>Schaap</w:t>
      </w:r>
      <w:proofErr w:type="spellEnd"/>
      <w:r w:rsidRPr="00696294">
        <w:rPr>
          <w:sz w:val="22"/>
          <w:szCs w:val="22"/>
          <w:lang w:val="en-GB"/>
        </w:rPr>
        <w:t xml:space="preserve">, P. </w:t>
      </w:r>
      <w:proofErr w:type="spellStart"/>
      <w:r w:rsidRPr="00696294">
        <w:rPr>
          <w:sz w:val="22"/>
          <w:szCs w:val="22"/>
          <w:lang w:val="en-GB"/>
        </w:rPr>
        <w:t>Builtjes</w:t>
      </w:r>
      <w:proofErr w:type="spellEnd"/>
      <w:r w:rsidRPr="00696294">
        <w:rPr>
          <w:sz w:val="22"/>
          <w:szCs w:val="22"/>
          <w:lang w:val="en-GB"/>
        </w:rPr>
        <w:t xml:space="preserve">, L. </w:t>
      </w:r>
      <w:proofErr w:type="spellStart"/>
      <w:r w:rsidRPr="00696294">
        <w:rPr>
          <w:sz w:val="22"/>
          <w:szCs w:val="22"/>
          <w:lang w:val="en-GB"/>
        </w:rPr>
        <w:t>Tarrason</w:t>
      </w:r>
      <w:proofErr w:type="spellEnd"/>
      <w:r w:rsidRPr="00696294">
        <w:rPr>
          <w:sz w:val="22"/>
          <w:szCs w:val="22"/>
          <w:lang w:val="en-GB"/>
        </w:rPr>
        <w:t xml:space="preserve">, J. </w:t>
      </w:r>
      <w:proofErr w:type="spellStart"/>
      <w:r w:rsidRPr="00696294">
        <w:rPr>
          <w:sz w:val="22"/>
          <w:szCs w:val="22"/>
          <w:lang w:val="en-GB"/>
        </w:rPr>
        <w:t>Douros</w:t>
      </w:r>
      <w:proofErr w:type="spellEnd"/>
      <w:r w:rsidRPr="00696294">
        <w:rPr>
          <w:sz w:val="22"/>
          <w:szCs w:val="22"/>
          <w:lang w:val="en-GB"/>
        </w:rPr>
        <w:t xml:space="preserve">, N. </w:t>
      </w:r>
      <w:proofErr w:type="spellStart"/>
      <w:r w:rsidRPr="00696294">
        <w:rPr>
          <w:sz w:val="22"/>
          <w:szCs w:val="22"/>
          <w:lang w:val="en-GB"/>
        </w:rPr>
        <w:t>Moussiopoulos</w:t>
      </w:r>
      <w:proofErr w:type="spellEnd"/>
      <w:r w:rsidRPr="00696294">
        <w:rPr>
          <w:sz w:val="22"/>
          <w:szCs w:val="22"/>
          <w:lang w:val="en-GB"/>
        </w:rPr>
        <w:t xml:space="preserve">, G. </w:t>
      </w:r>
      <w:proofErr w:type="spellStart"/>
      <w:r w:rsidRPr="00696294">
        <w:rPr>
          <w:sz w:val="22"/>
          <w:szCs w:val="22"/>
          <w:lang w:val="en-GB"/>
        </w:rPr>
        <w:t>Pirovano</w:t>
      </w:r>
      <w:proofErr w:type="spellEnd"/>
      <w:r w:rsidRPr="00696294">
        <w:rPr>
          <w:sz w:val="22"/>
          <w:szCs w:val="22"/>
          <w:lang w:val="en-GB"/>
        </w:rPr>
        <w:t xml:space="preserve">, M. </w:t>
      </w:r>
      <w:proofErr w:type="spellStart"/>
      <w:r w:rsidRPr="00696294">
        <w:rPr>
          <w:sz w:val="22"/>
          <w:szCs w:val="22"/>
          <w:lang w:val="en-GB"/>
        </w:rPr>
        <w:t>Bedogni</w:t>
      </w:r>
      <w:proofErr w:type="spellEnd"/>
      <w:r w:rsidRPr="00696294">
        <w:rPr>
          <w:sz w:val="22"/>
          <w:szCs w:val="22"/>
          <w:lang w:val="en-GB"/>
        </w:rPr>
        <w:t xml:space="preserve">, 2007, Analysis of model responses to emission-reduction scenarios within the </w:t>
      </w:r>
      <w:proofErr w:type="spellStart"/>
      <w:r w:rsidRPr="00696294">
        <w:rPr>
          <w:sz w:val="22"/>
          <w:szCs w:val="22"/>
          <w:lang w:val="en-GB"/>
        </w:rPr>
        <w:t>CityDelta</w:t>
      </w:r>
      <w:proofErr w:type="spellEnd"/>
      <w:r w:rsidRPr="00696294">
        <w:rPr>
          <w:sz w:val="22"/>
          <w:szCs w:val="22"/>
          <w:lang w:val="en-GB"/>
        </w:rPr>
        <w:t xml:space="preserve">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proofErr w:type="spellStart"/>
      <w:r>
        <w:rPr>
          <w:sz w:val="22"/>
          <w:szCs w:val="22"/>
          <w:lang w:val="en-GB"/>
        </w:rPr>
        <w:t>Thunis</w:t>
      </w:r>
      <w:proofErr w:type="spellEnd"/>
      <w:r>
        <w:rPr>
          <w:sz w:val="22"/>
          <w:szCs w:val="22"/>
          <w:lang w:val="en-GB"/>
        </w:rPr>
        <w:t xml:space="preserve"> P., E. </w:t>
      </w:r>
      <w:proofErr w:type="spellStart"/>
      <w:r>
        <w:rPr>
          <w:sz w:val="22"/>
          <w:szCs w:val="22"/>
          <w:lang w:val="en-GB"/>
        </w:rPr>
        <w:t>Georgieva</w:t>
      </w:r>
      <w:proofErr w:type="spellEnd"/>
      <w:r>
        <w:rPr>
          <w:sz w:val="22"/>
          <w:szCs w:val="22"/>
          <w:lang w:val="en-GB"/>
        </w:rPr>
        <w:t xml:space="preserve">, </w:t>
      </w:r>
      <w:proofErr w:type="gramStart"/>
      <w:r>
        <w:rPr>
          <w:sz w:val="22"/>
          <w:szCs w:val="22"/>
          <w:lang w:val="en-GB"/>
        </w:rPr>
        <w:t>S</w:t>
      </w:r>
      <w:proofErr w:type="gramEnd"/>
      <w:r>
        <w:rPr>
          <w:sz w:val="22"/>
          <w:szCs w:val="22"/>
          <w:lang w:val="en-GB"/>
        </w:rPr>
        <w:t xml:space="preserve">. </w:t>
      </w:r>
      <w:proofErr w:type="spellStart"/>
      <w:r>
        <w:rPr>
          <w:sz w:val="22"/>
          <w:szCs w:val="22"/>
          <w:lang w:val="en-GB"/>
        </w:rPr>
        <w:t>Galmarini</w:t>
      </w:r>
      <w:proofErr w:type="spellEnd"/>
      <w:r>
        <w:rPr>
          <w:sz w:val="22"/>
          <w:szCs w:val="22"/>
          <w:lang w:val="en-GB"/>
        </w:rPr>
        <w:t xml:space="preserve">, 2010: </w:t>
      </w:r>
      <w:r w:rsidRPr="00E312ED">
        <w:rPr>
          <w:sz w:val="22"/>
          <w:szCs w:val="22"/>
          <w:lang w:val="en-GB"/>
        </w:rPr>
        <w:t>A procedure for air quality models benchmarking</w:t>
      </w:r>
      <w:r>
        <w:rPr>
          <w:sz w:val="22"/>
          <w:szCs w:val="22"/>
          <w:lang w:val="en-GB"/>
        </w:rPr>
        <w:t>. (</w:t>
      </w:r>
      <w:hyperlink r:id="rId123"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 xml:space="preserve">P. </w:t>
      </w:r>
      <w:proofErr w:type="spellStart"/>
      <w:r w:rsidRPr="002A125A">
        <w:rPr>
          <w:sz w:val="22"/>
          <w:szCs w:val="22"/>
          <w:lang w:val="en-GB"/>
        </w:rPr>
        <w:t>Thunis</w:t>
      </w:r>
      <w:proofErr w:type="spellEnd"/>
      <w:r w:rsidRPr="002A125A">
        <w:rPr>
          <w:sz w:val="22"/>
          <w:szCs w:val="22"/>
          <w:lang w:val="en-GB"/>
        </w:rPr>
        <w:t xml:space="preserve">, A. </w:t>
      </w:r>
      <w:proofErr w:type="spellStart"/>
      <w:r w:rsidRPr="002A125A">
        <w:rPr>
          <w:sz w:val="22"/>
          <w:szCs w:val="22"/>
          <w:lang w:val="en-GB"/>
        </w:rPr>
        <w:t>Pederzoli</w:t>
      </w:r>
      <w:proofErr w:type="spellEnd"/>
      <w:r w:rsidRPr="002A125A">
        <w:rPr>
          <w:sz w:val="22"/>
          <w:szCs w:val="22"/>
          <w:lang w:val="en-GB"/>
        </w:rPr>
        <w:t xml:space="preserve">, D. </w:t>
      </w:r>
      <w:proofErr w:type="spellStart"/>
      <w:r w:rsidRPr="002A125A">
        <w:rPr>
          <w:sz w:val="22"/>
          <w:szCs w:val="22"/>
          <w:lang w:val="en-GB"/>
        </w:rPr>
        <w:t>Pernigotti</w:t>
      </w:r>
      <w:proofErr w:type="spellEnd"/>
      <w:r w:rsidRPr="002A125A">
        <w:rPr>
          <w:sz w:val="22"/>
          <w:szCs w:val="22"/>
          <w:lang w:val="en-GB"/>
        </w:rPr>
        <w:t xml:space="preserve">, 2010: Performance criteria to evaluate air quality </w:t>
      </w:r>
      <w:proofErr w:type="spellStart"/>
      <w:r w:rsidRPr="002A125A">
        <w:rPr>
          <w:sz w:val="22"/>
          <w:szCs w:val="22"/>
          <w:lang w:val="en-GB"/>
        </w:rPr>
        <w:t>modeling</w:t>
      </w:r>
      <w:proofErr w:type="spellEnd"/>
      <w:r w:rsidRPr="002A125A">
        <w:rPr>
          <w:sz w:val="22"/>
          <w:szCs w:val="22"/>
          <w:lang w:val="en-GB"/>
        </w:rPr>
        <w:t xml:space="preserve">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proofErr w:type="spellStart"/>
      <w:r w:rsidRPr="00881840">
        <w:rPr>
          <w:sz w:val="22"/>
          <w:szCs w:val="22"/>
          <w:lang w:val="en-GB"/>
        </w:rPr>
        <w:t>Thunis</w:t>
      </w:r>
      <w:proofErr w:type="spellEnd"/>
      <w:r w:rsidRPr="00881840">
        <w:rPr>
          <w:sz w:val="22"/>
          <w:szCs w:val="22"/>
          <w:lang w:val="en-GB"/>
        </w:rPr>
        <w:t xml:space="preserve"> P., D. </w:t>
      </w:r>
      <w:proofErr w:type="spellStart"/>
      <w:r w:rsidRPr="00881840">
        <w:rPr>
          <w:sz w:val="22"/>
          <w:szCs w:val="22"/>
          <w:lang w:val="en-GB"/>
        </w:rPr>
        <w:t>Pernigotti</w:t>
      </w:r>
      <w:proofErr w:type="spellEnd"/>
      <w:r w:rsidRPr="00881840">
        <w:rPr>
          <w:sz w:val="22"/>
          <w:szCs w:val="22"/>
          <w:lang w:val="en-GB"/>
        </w:rPr>
        <w:t xml:space="preserve"> and M. </w:t>
      </w:r>
      <w:proofErr w:type="spellStart"/>
      <w:r w:rsidRPr="00881840">
        <w:rPr>
          <w:sz w:val="22"/>
          <w:szCs w:val="22"/>
          <w:lang w:val="en-GB"/>
        </w:rPr>
        <w:t>Gerboles</w:t>
      </w:r>
      <w:proofErr w:type="spellEnd"/>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proofErr w:type="spellStart"/>
      <w:proofErr w:type="gramStart"/>
      <w:r w:rsidRPr="00881840">
        <w:rPr>
          <w:sz w:val="22"/>
          <w:szCs w:val="22"/>
          <w:lang w:val="en-GB"/>
        </w:rPr>
        <w:t>Pernigotti</w:t>
      </w:r>
      <w:proofErr w:type="spellEnd"/>
      <w:r w:rsidRPr="00881840">
        <w:rPr>
          <w:sz w:val="22"/>
          <w:szCs w:val="22"/>
          <w:lang w:val="en-GB"/>
        </w:rPr>
        <w:t xml:space="preserve"> D., P. </w:t>
      </w:r>
      <w:proofErr w:type="spellStart"/>
      <w:r w:rsidRPr="00881840">
        <w:rPr>
          <w:sz w:val="22"/>
          <w:szCs w:val="22"/>
          <w:lang w:val="en-GB"/>
        </w:rPr>
        <w:t>Thunis</w:t>
      </w:r>
      <w:proofErr w:type="spellEnd"/>
      <w:r w:rsidRPr="00881840">
        <w:rPr>
          <w:sz w:val="22"/>
          <w:szCs w:val="22"/>
          <w:lang w:val="en-GB"/>
        </w:rPr>
        <w:t xml:space="preserve">, M. </w:t>
      </w:r>
      <w:proofErr w:type="spellStart"/>
      <w:r w:rsidRPr="00881840">
        <w:rPr>
          <w:sz w:val="22"/>
          <w:szCs w:val="22"/>
          <w:lang w:val="en-GB"/>
        </w:rPr>
        <w:t>Gerboles</w:t>
      </w:r>
      <w:proofErr w:type="spellEnd"/>
      <w:r w:rsidRPr="00881840">
        <w:rPr>
          <w:sz w:val="22"/>
          <w:szCs w:val="22"/>
          <w:lang w:val="en-GB"/>
        </w:rPr>
        <w:t xml:space="preserve"> and C. Belis.2012.</w:t>
      </w:r>
      <w:proofErr w:type="gramEnd"/>
      <w:r w:rsidRPr="00881840">
        <w:rPr>
          <w:sz w:val="22"/>
          <w:szCs w:val="22"/>
          <w:lang w:val="en-GB"/>
        </w:rPr>
        <w:t xml:space="preserve">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72" w:name="_Toc254183893"/>
      <w:bookmarkStart w:id="373"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74" w:name="_User’s_Guide"/>
      <w:bookmarkStart w:id="375" w:name="UsersGuide"/>
      <w:bookmarkStart w:id="376" w:name="_Ref284330723"/>
      <w:bookmarkStart w:id="377" w:name="_Ref284330786"/>
      <w:bookmarkStart w:id="378" w:name="_Toc284940313"/>
      <w:bookmarkStart w:id="379" w:name="_Toc399842380"/>
      <w:bookmarkEnd w:id="374"/>
      <w:bookmarkEnd w:id="375"/>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76"/>
      <w:bookmarkEnd w:id="377"/>
      <w:bookmarkEnd w:id="378"/>
      <w:bookmarkEnd w:id="379"/>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80" w:name="_Toc284940314"/>
      <w:r>
        <w:rPr>
          <w:rFonts w:ascii="Times New Roman" w:hAnsi="Times New Roman"/>
          <w:lang w:val="en-GB"/>
        </w:rPr>
        <w:br w:type="page"/>
      </w:r>
      <w:bookmarkStart w:id="381" w:name="_Toc399842381"/>
      <w:r w:rsidR="00A96179">
        <w:rPr>
          <w:lang w:val="en-GB"/>
        </w:rPr>
        <w:lastRenderedPageBreak/>
        <w:t>What’s new</w:t>
      </w:r>
      <w:bookmarkEnd w:id="381"/>
    </w:p>
    <w:p w:rsidR="00081EDE" w:rsidRPr="00081EDE" w:rsidRDefault="0075197E" w:rsidP="00081EDE">
      <w:pPr>
        <w:pStyle w:val="Heading3"/>
        <w:numPr>
          <w:ilvl w:val="1"/>
          <w:numId w:val="24"/>
        </w:numPr>
        <w:rPr>
          <w:lang w:val="en-GB"/>
        </w:rPr>
      </w:pPr>
      <w:bookmarkStart w:id="382" w:name="_Toc399842382"/>
      <w:r>
        <w:rPr>
          <w:lang w:val="en-GB"/>
        </w:rPr>
        <w:t xml:space="preserve">From version 4.0 </w:t>
      </w:r>
      <w:r w:rsidR="00081EDE">
        <w:rPr>
          <w:lang w:val="en-GB"/>
        </w:rPr>
        <w:t>to 5.0</w:t>
      </w:r>
    </w:p>
    <w:p w:rsidR="0075197E" w:rsidRPr="0075197E" w:rsidRDefault="0075197E" w:rsidP="0075197E">
      <w:pPr>
        <w:rPr>
          <w:lang w:val="en-GB"/>
        </w:rPr>
      </w:pPr>
    </w:p>
    <w:p w:rsidR="0075197E" w:rsidRPr="0075197E" w:rsidRDefault="0075197E" w:rsidP="0075197E">
      <w:pPr>
        <w:pStyle w:val="ListParagraph"/>
        <w:numPr>
          <w:ilvl w:val="0"/>
          <w:numId w:val="12"/>
        </w:numPr>
        <w:rPr>
          <w:lang w:val="en-GB"/>
        </w:rPr>
      </w:pPr>
      <w:r>
        <w:rPr>
          <w:lang w:val="en-GB"/>
        </w:rPr>
        <w:t>An installer i</w:t>
      </w:r>
      <w:r w:rsidR="00081EDE">
        <w:rPr>
          <w:lang w:val="en-GB"/>
        </w:rPr>
        <w:t>s now provided for DELTA under W</w:t>
      </w:r>
      <w:r>
        <w:rPr>
          <w:lang w:val="en-GB"/>
        </w:rPr>
        <w:t xml:space="preserve">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75197E" w:rsidRDefault="0075197E" w:rsidP="0075197E">
      <w:pPr>
        <w:pStyle w:val="ListParagraph"/>
        <w:numPr>
          <w:ilvl w:val="0"/>
          <w:numId w:val="12"/>
        </w:numPr>
        <w:rPr>
          <w:lang w:val="en-GB"/>
        </w:rPr>
      </w:pPr>
      <w:r>
        <w:rPr>
          <w:lang w:val="en-GB"/>
        </w:rPr>
        <w:t>The mouse recognize functionality has been re-activated for the yearly summary report (bug fix)</w:t>
      </w:r>
    </w:p>
    <w:p w:rsidR="0075197E" w:rsidRDefault="0075197E" w:rsidP="0075197E">
      <w:pPr>
        <w:pStyle w:val="ListParagraph"/>
        <w:numPr>
          <w:ilvl w:val="0"/>
          <w:numId w:val="12"/>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527EE4" w:rsidRDefault="00527EE4" w:rsidP="0075197E">
      <w:pPr>
        <w:pStyle w:val="ListParagraph"/>
        <w:numPr>
          <w:ilvl w:val="0"/>
          <w:numId w:val="12"/>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t>
      </w:r>
      <w:r w:rsidR="00DB2E58">
        <w:rPr>
          <w:lang w:val="en-GB"/>
        </w:rPr>
        <w:t>will be</w:t>
      </w:r>
      <w:r>
        <w:rPr>
          <w:lang w:val="en-GB"/>
        </w:rPr>
        <w:t xml:space="preserve"> performed only once.</w:t>
      </w:r>
    </w:p>
    <w:p w:rsidR="00081EDE" w:rsidRPr="0075197E" w:rsidRDefault="00081EDE" w:rsidP="0075197E">
      <w:pPr>
        <w:pStyle w:val="ListParagraph"/>
        <w:numPr>
          <w:ilvl w:val="0"/>
          <w:numId w:val="12"/>
        </w:numPr>
        <w:rPr>
          <w:lang w:val="en-GB"/>
        </w:rPr>
      </w:pPr>
      <w:r>
        <w:rPr>
          <w:lang w:val="en-GB"/>
        </w:rPr>
        <w:t xml:space="preserve">Some </w:t>
      </w:r>
      <w:r w:rsidR="00527EE4">
        <w:rPr>
          <w:lang w:val="en-GB"/>
        </w:rPr>
        <w:t xml:space="preserve">minor </w:t>
      </w:r>
      <w:r>
        <w:rPr>
          <w:lang w:val="en-GB"/>
        </w:rPr>
        <w:t>bug</w:t>
      </w:r>
      <w:r w:rsidR="00527EE4">
        <w:rPr>
          <w:lang w:val="en-GB"/>
        </w:rPr>
        <w:t xml:space="preserve">s in the formula of </w:t>
      </w:r>
      <w:hyperlink w:anchor="_Performance_criteria_for" w:history="1">
        <w:r w:rsidR="00527EE4" w:rsidRPr="00527EE4">
          <w:rPr>
            <w:rStyle w:val="Hyperlink"/>
            <w:lang w:val="en-GB"/>
          </w:rPr>
          <w:t>Tables</w:t>
        </w:r>
      </w:hyperlink>
      <w:r w:rsidR="00527EE4">
        <w:rPr>
          <w:lang w:val="en-GB"/>
        </w:rPr>
        <w:t xml:space="preserve"> 2, 3 an</w:t>
      </w:r>
      <w:bookmarkStart w:id="383" w:name="_GoBack"/>
      <w:bookmarkEnd w:id="383"/>
      <w:r w:rsidR="00527EE4">
        <w:rPr>
          <w:lang w:val="en-GB"/>
        </w:rPr>
        <w:t>d 4 in the first Section</w:t>
      </w:r>
      <w:r>
        <w:rPr>
          <w:lang w:val="en-GB"/>
        </w:rPr>
        <w:t xml:space="preserve"> have been </w:t>
      </w:r>
      <w:r w:rsidR="00527EE4">
        <w:rPr>
          <w:lang w:val="en-GB"/>
        </w:rPr>
        <w:t>corrected</w:t>
      </w:r>
      <w:r>
        <w:rPr>
          <w:lang w:val="en-GB"/>
        </w:rPr>
        <w:t xml:space="preserve"> </w:t>
      </w:r>
    </w:p>
    <w:p w:rsidR="00A96179" w:rsidRPr="00A96179" w:rsidRDefault="00A96179" w:rsidP="00DA4871">
      <w:pPr>
        <w:pStyle w:val="Heading3"/>
        <w:numPr>
          <w:ilvl w:val="1"/>
          <w:numId w:val="24"/>
        </w:numPr>
        <w:rPr>
          <w:lang w:val="en-GB"/>
        </w:rPr>
      </w:pPr>
      <w:r>
        <w:rPr>
          <w:lang w:val="en-GB"/>
        </w:rPr>
        <w:t>From version 3.4 to 4.0</w:t>
      </w:r>
      <w:bookmarkEnd w:id="382"/>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proofErr w:type="spellStart"/>
      <w:r w:rsidR="004F69CB" w:rsidRPr="00451738">
        <w:fldChar w:fldCharType="begin"/>
      </w:r>
      <w:r w:rsidR="004F69CB" w:rsidRPr="00451738">
        <w:rPr>
          <w:rFonts w:ascii="Times New Roman" w:hAnsi="Times New Roman"/>
          <w:sz w:val="24"/>
          <w:szCs w:val="24"/>
        </w:rPr>
        <w:instrText xml:space="preserve"> HYPERLINK \l "geomap" </w:instrText>
      </w:r>
      <w:r w:rsidR="004F69CB" w:rsidRPr="00451738">
        <w:fldChar w:fldCharType="separate"/>
      </w:r>
      <w:r w:rsidRPr="00451738">
        <w:rPr>
          <w:rStyle w:val="Hyperlink"/>
          <w:rFonts w:ascii="Times New Roman" w:hAnsi="Times New Roman"/>
          <w:sz w:val="24"/>
          <w:szCs w:val="24"/>
          <w:lang w:val="en-GB" w:eastAsia="bg-BG"/>
        </w:rPr>
        <w:t>geomap</w:t>
      </w:r>
      <w:proofErr w:type="spellEnd"/>
      <w:r w:rsidR="004F69CB" w:rsidRPr="00451738">
        <w:rPr>
          <w:rStyle w:val="Hyperlink"/>
          <w:rFonts w:ascii="Times New Roman" w:hAnsi="Times New Roman"/>
          <w:sz w:val="24"/>
          <w:szCs w:val="24"/>
          <w:lang w:val="en-GB" w:eastAsia="bg-BG"/>
        </w:rPr>
        <w:fldChar w:fldCharType="end"/>
      </w:r>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proofErr w:type="spellStart"/>
        <w:r w:rsidRPr="00451738">
          <w:rPr>
            <w:rStyle w:val="Hyperlink"/>
            <w:rFonts w:ascii="Times New Roman" w:hAnsi="Times New Roman"/>
            <w:sz w:val="24"/>
            <w:szCs w:val="24"/>
            <w:lang w:val="en-GB" w:eastAsia="bg-BG"/>
          </w:rPr>
          <w:t>myDeltaInput</w:t>
        </w:r>
        <w:proofErr w:type="spellEnd"/>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proofErr w:type="spellStart"/>
      <w:r w:rsidRPr="00451738">
        <w:rPr>
          <w:rFonts w:ascii="Times New Roman" w:hAnsi="Times New Roman"/>
          <w:sz w:val="24"/>
          <w:szCs w:val="24"/>
          <w:lang w:val="en-GB" w:eastAsia="bg-BG"/>
        </w:rPr>
        <w:t>geomap</w:t>
      </w:r>
      <w:proofErr w:type="spellEnd"/>
      <w:r w:rsidRPr="00451738">
        <w:rPr>
          <w:rFonts w:ascii="Times New Roman" w:hAnsi="Times New Roman"/>
          <w:sz w:val="24"/>
          <w:szCs w:val="24"/>
          <w:lang w:val="en-GB" w:eastAsia="bg-BG"/>
        </w:rPr>
        <w:t xml:space="preserve">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lastRenderedPageBreak/>
        <w:t>Uncertainty values for PM10 TEOM and beta-ray measurement techniques have been included in the “</w:t>
      </w:r>
      <w:proofErr w:type="spellStart"/>
      <w:r w:rsidRPr="00451738">
        <w:rPr>
          <w:rFonts w:ascii="Times New Roman" w:hAnsi="Times New Roman"/>
          <w:sz w:val="24"/>
          <w:szCs w:val="24"/>
          <w:lang w:val="en-GB" w:eastAsia="bg-BG"/>
        </w:rPr>
        <w:t>goalsandcriteria_oc</w:t>
      </w:r>
      <w:proofErr w:type="spellEnd"/>
      <w:r w:rsidRPr="00451738">
        <w:rPr>
          <w:rFonts w:ascii="Times New Roman" w:hAnsi="Times New Roman"/>
          <w:sz w:val="24"/>
          <w:szCs w:val="24"/>
          <w:lang w:val="en-GB" w:eastAsia="bg-BG"/>
        </w:rPr>
        <w:t xml:space="preserve">” configuration file. See </w:t>
      </w:r>
      <w:hyperlink r:id="rId124"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w:t>
      </w:r>
      <w:proofErr w:type="spellStart"/>
      <w:r w:rsidRPr="00451738">
        <w:rPr>
          <w:rFonts w:ascii="Times New Roman" w:hAnsi="Times New Roman"/>
          <w:sz w:val="24"/>
          <w:szCs w:val="24"/>
          <w:lang w:val="en-GB" w:eastAsia="bg-BG"/>
        </w:rPr>
        <w:t>pdf</w:t>
      </w:r>
      <w:proofErr w:type="spellEnd"/>
      <w:r w:rsidRPr="00451738">
        <w:rPr>
          <w:rFonts w:ascii="Times New Roman" w:hAnsi="Times New Roman"/>
          <w:sz w:val="24"/>
          <w:szCs w:val="24"/>
          <w:lang w:val="en-GB" w:eastAsia="bg-BG"/>
        </w:rPr>
        <w:t xml:space="preserve"> format did not work properly in version 3.6.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A96179" w:rsidRPr="00A96179" w:rsidRDefault="00A96179" w:rsidP="00DA4871">
      <w:pPr>
        <w:pStyle w:val="Heading2"/>
        <w:numPr>
          <w:ilvl w:val="0"/>
          <w:numId w:val="24"/>
        </w:numPr>
        <w:rPr>
          <w:lang w:val="en-GB"/>
        </w:rPr>
      </w:pPr>
      <w:bookmarkStart w:id="384" w:name="_Installation_and_running"/>
      <w:bookmarkStart w:id="385" w:name="_Toc399842383"/>
      <w:bookmarkEnd w:id="380"/>
      <w:bookmarkEnd w:id="384"/>
      <w:r>
        <w:rPr>
          <w:lang w:val="en-GB"/>
        </w:rPr>
        <w:t>I</w:t>
      </w:r>
      <w:r w:rsidRPr="00C514F4">
        <w:rPr>
          <w:lang w:val="en-GB"/>
        </w:rPr>
        <w:t>nstallation and running step</w:t>
      </w:r>
      <w:r>
        <w:rPr>
          <w:lang w:val="en-GB"/>
        </w:rPr>
        <w:t>s</w:t>
      </w:r>
      <w:bookmarkEnd w:id="385"/>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 xml:space="preserve">ool </w:t>
      </w:r>
      <w:r w:rsidR="007F42C4">
        <w:t>is</w:t>
      </w:r>
      <w:r>
        <w:t xml:space="preserve"> </w:t>
      </w:r>
      <w:r w:rsidR="00081EDE">
        <w:t>available for</w:t>
      </w:r>
      <w:r w:rsidR="007F42C4">
        <w:t xml:space="preserve"> </w:t>
      </w:r>
      <w:r>
        <w:t>Windows environment.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under Windows</w:t>
      </w:r>
    </w:p>
    <w:p w:rsidR="007F42C4" w:rsidRDefault="007F42C4" w:rsidP="007F42C4">
      <w:pPr>
        <w:pStyle w:val="NormalWeb"/>
        <w:numPr>
          <w:ilvl w:val="0"/>
          <w:numId w:val="37"/>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7F42C4">
      <w:pPr>
        <w:pStyle w:val="NormalWeb"/>
        <w:numPr>
          <w:ilvl w:val="0"/>
          <w:numId w:val="37"/>
        </w:numPr>
      </w:pPr>
      <w:r>
        <w:t>After the first installation the software is configured to operate with a demo dataset. If you wish to re-use data you produced with an earlier version of the software, please follow the below steps:</w:t>
      </w:r>
    </w:p>
    <w:p w:rsidR="00492C02" w:rsidRDefault="00492C02" w:rsidP="00081EDE">
      <w:pPr>
        <w:pStyle w:val="NormalWeb"/>
        <w:numPr>
          <w:ilvl w:val="1"/>
          <w:numId w:val="37"/>
        </w:numPr>
      </w:pPr>
      <w:r>
        <w:t>Access the $home$ directory through the JRC_DELTA menu.</w:t>
      </w:r>
    </w:p>
    <w:p w:rsidR="00925C92" w:rsidRDefault="00081EDE" w:rsidP="00081EDE">
      <w:pPr>
        <w:pStyle w:val="NormalWeb"/>
        <w:numPr>
          <w:ilvl w:val="1"/>
          <w:numId w:val="37"/>
        </w:numPr>
      </w:pPr>
      <w:r>
        <w:t xml:space="preserve">Create a </w:t>
      </w:r>
      <w:r w:rsidR="00492C02">
        <w:t>sub-</w:t>
      </w:r>
      <w:r>
        <w:t xml:space="preserve">directory </w:t>
      </w:r>
      <w:r w:rsidR="00492C02">
        <w:t>under data/monitoring, e.g. “</w:t>
      </w:r>
      <w:proofErr w:type="spellStart"/>
      <w:r w:rsidR="00492C02">
        <w:t>Mydata</w:t>
      </w:r>
      <w:proofErr w:type="spellEnd"/>
      <w:r w:rsidR="00492C02">
        <w:t xml:space="preserve">” </w:t>
      </w:r>
      <w:r w:rsidR="00925C92">
        <w:t xml:space="preserve">(parallel to demo) and include in it your monitoring data. </w:t>
      </w:r>
    </w:p>
    <w:p w:rsidR="00925C92" w:rsidRDefault="00925C92" w:rsidP="00081EDE">
      <w:pPr>
        <w:pStyle w:val="NormalWeb"/>
        <w:numPr>
          <w:ilvl w:val="1"/>
          <w:numId w:val="37"/>
        </w:numPr>
      </w:pPr>
      <w:r>
        <w:t>Create a sub-directory under data/</w:t>
      </w:r>
      <w:r>
        <w:t>modeling</w:t>
      </w:r>
      <w:r>
        <w:t>, e.g. “</w:t>
      </w:r>
      <w:proofErr w:type="spellStart"/>
      <w:r>
        <w:t>Mydata</w:t>
      </w:r>
      <w:proofErr w:type="spellEnd"/>
      <w:r>
        <w:t xml:space="preserve">” (parallel to demo) and include in it your </w:t>
      </w:r>
      <w:r>
        <w:t>modeling</w:t>
      </w:r>
      <w:r>
        <w:t xml:space="preserve"> data</w:t>
      </w:r>
    </w:p>
    <w:p w:rsidR="00925C92" w:rsidRDefault="00925C92" w:rsidP="00925C92">
      <w:pPr>
        <w:pStyle w:val="NormalWeb"/>
        <w:numPr>
          <w:ilvl w:val="1"/>
          <w:numId w:val="37"/>
        </w:numPr>
      </w:pPr>
      <w:r>
        <w:t>Include your startup.ini file and rename it into startup_MyData.ini in the resource s</w:t>
      </w:r>
      <w:r>
        <w:t>ub-directory</w:t>
      </w:r>
    </w:p>
    <w:p w:rsidR="00925C92" w:rsidRDefault="00925C92" w:rsidP="00081EDE">
      <w:pPr>
        <w:pStyle w:val="NormalWeb"/>
        <w:numPr>
          <w:ilvl w:val="1"/>
          <w:numId w:val="37"/>
        </w:numPr>
      </w:pPr>
      <w:r>
        <w:t xml:space="preserve">Adapt the names and paths in the </w:t>
      </w:r>
      <w:hyperlink w:anchor="_Managing_multiple_datasets:_1" w:history="1">
        <w:proofErr w:type="spellStart"/>
        <w:r w:rsidRPr="00527EE4">
          <w:rPr>
            <w:rStyle w:val="Hyperlink"/>
          </w:rPr>
          <w:t>MyDeltaInput</w:t>
        </w:r>
        <w:proofErr w:type="spellEnd"/>
      </w:hyperlink>
      <w:r>
        <w:t xml:space="preserve"> file (change demo into </w:t>
      </w:r>
      <w:proofErr w:type="spellStart"/>
      <w:r>
        <w:t>Mydata</w:t>
      </w:r>
      <w:proofErr w:type="spellEnd"/>
      <w:r>
        <w:t xml:space="preserve">). The </w:t>
      </w:r>
      <w:proofErr w:type="spellStart"/>
      <w:r>
        <w:t>MyDeltaInput</w:t>
      </w:r>
      <w:proofErr w:type="spellEnd"/>
      <w:r>
        <w:t xml:space="preserve"> is placed on the resource subdirectory but is </w:t>
      </w:r>
      <w:proofErr w:type="spellStart"/>
      <w:r>
        <w:t>alao</w:t>
      </w:r>
      <w:proofErr w:type="spellEnd"/>
      <w:r>
        <w:t xml:space="preserve"> accessible through the start menu.</w:t>
      </w:r>
    </w:p>
    <w:p w:rsidR="007F42C4" w:rsidRDefault="00925C92" w:rsidP="00081EDE">
      <w:pPr>
        <w:pStyle w:val="NormalWeb"/>
        <w:numPr>
          <w:ilvl w:val="1"/>
          <w:numId w:val="37"/>
        </w:numPr>
      </w:pPr>
      <w:r>
        <w:t>Re-start the Delta application</w:t>
      </w:r>
      <w:r w:rsidR="007F42C4">
        <w:t xml:space="preserve">  </w:t>
      </w:r>
    </w:p>
    <w:p w:rsidR="00690A5A" w:rsidRPr="00925C92" w:rsidRDefault="00495AE7" w:rsidP="00925C92">
      <w:pPr>
        <w:pStyle w:val="NormalWeb"/>
        <w:numPr>
          <w:ilvl w:val="0"/>
          <w:numId w:val="37"/>
        </w:numPr>
      </w:pPr>
      <w:r>
        <w:t xml:space="preserve">A “JRC-DELTA” program item </w:t>
      </w:r>
      <w:r w:rsidR="00925C92">
        <w:t>in the start menu g</w:t>
      </w:r>
      <w:r>
        <w:t xml:space="preserve">ives you access to 1) the home installation directory, </w:t>
      </w:r>
      <w:r w:rsidR="00925C92">
        <w:t xml:space="preserve">2) the </w:t>
      </w:r>
      <w:proofErr w:type="spellStart"/>
      <w:r w:rsidR="00925C92">
        <w:t>MyDeltaInput</w:t>
      </w:r>
      <w:proofErr w:type="spellEnd"/>
      <w:r w:rsidR="00925C92">
        <w:t xml:space="preserve"> configuration file, 3) the user’s guide and 4</w:t>
      </w:r>
      <w:r>
        <w:t xml:space="preserve">) the web-site.  </w:t>
      </w:r>
    </w:p>
    <w:p w:rsidR="00690A5A" w:rsidRDefault="00690A5A" w:rsidP="00DA4871">
      <w:pPr>
        <w:pStyle w:val="Heading2"/>
        <w:numPr>
          <w:ilvl w:val="0"/>
          <w:numId w:val="24"/>
        </w:numPr>
        <w:rPr>
          <w:lang w:val="en-GB"/>
        </w:rPr>
      </w:pPr>
      <w:bookmarkStart w:id="386" w:name="_Preparation_of_input"/>
      <w:bookmarkStart w:id="387" w:name="_Toc399842384"/>
      <w:bookmarkStart w:id="388" w:name="_Toc284940315"/>
      <w:bookmarkEnd w:id="386"/>
      <w:r w:rsidRPr="00C514F4">
        <w:rPr>
          <w:lang w:val="en-GB"/>
        </w:rPr>
        <w:t>Preparation of input fil</w:t>
      </w:r>
      <w:r>
        <w:rPr>
          <w:lang w:val="en-GB"/>
        </w:rPr>
        <w:t>es</w:t>
      </w:r>
      <w:bookmarkEnd w:id="387"/>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E351D0" w:rsidP="00DA4871">
      <w:pPr>
        <w:numPr>
          <w:ilvl w:val="0"/>
          <w:numId w:val="16"/>
        </w:numPr>
        <w:ind w:left="714" w:hanging="357"/>
      </w:pPr>
      <w:r>
        <w:t>The</w:t>
      </w:r>
      <w:r w:rsidR="00690A5A">
        <w:t xml:space="preserve"> </w:t>
      </w:r>
      <w:proofErr w:type="gramStart"/>
      <w:r w:rsidR="00690A5A" w:rsidRPr="00691A3C">
        <w:rPr>
          <w:u w:val="single"/>
        </w:rPr>
        <w:t>configuration file</w:t>
      </w:r>
      <w:proofErr w:type="gramEnd"/>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w:t>
      </w:r>
      <w:proofErr w:type="gramStart"/>
      <w:r w:rsidR="00690A5A" w:rsidRPr="00793A21">
        <w:t>folder ...</w:t>
      </w:r>
      <w:proofErr w:type="gramEnd"/>
      <w:r w:rsidR="00690A5A" w:rsidRPr="00793A21">
        <w:t>\resource</w:t>
      </w:r>
      <w:r w:rsidR="00690A5A">
        <w:t>.</w:t>
      </w:r>
      <w:r w:rsidR="00000D45">
        <w:t xml:space="preserve"> </w:t>
      </w:r>
      <w:r w:rsidR="00D73504">
        <w:t>For handling different data (</w:t>
      </w:r>
      <w:proofErr w:type="spellStart"/>
      <w:r w:rsidR="00D73504">
        <w:t>obs</w:t>
      </w:r>
      <w:proofErr w:type="spellEnd"/>
      <w:r w:rsidR="00D73504">
        <w:t xml:space="preserve">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6B094A">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t xml:space="preserve">Files with </w:t>
      </w:r>
      <w:r w:rsidRPr="00691A3C">
        <w:rPr>
          <w:u w:val="single"/>
        </w:rPr>
        <w:t>observed data</w:t>
      </w:r>
      <w:r>
        <w:t xml:space="preserve"> (one file for each monitoring station). </w:t>
      </w:r>
      <w:r w:rsidRPr="00793A21">
        <w:t>These files should be in .</w:t>
      </w:r>
      <w:proofErr w:type="spellStart"/>
      <w:r w:rsidRPr="00793A21">
        <w:t>csv</w:t>
      </w:r>
      <w:proofErr w:type="spellEnd"/>
      <w:r w:rsidRPr="00793A21">
        <w:t xml:space="preserve"> 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Pr="00793A21">
        <w:t>Such files should be in .</w:t>
      </w:r>
      <w:proofErr w:type="spellStart"/>
      <w:r w:rsidRPr="00793A21">
        <w:t>cdf</w:t>
      </w:r>
      <w:proofErr w:type="spellEnd"/>
      <w:r w:rsidRPr="00793A21">
        <w:t xml:space="preserve"> format</w:t>
      </w:r>
      <w:r>
        <w:t xml:space="preserve"> (except for yearly averaged modeled data where the choice exists between </w:t>
      </w:r>
      <w:proofErr w:type="spellStart"/>
      <w:r>
        <w:t>csv</w:t>
      </w:r>
      <w:proofErr w:type="spellEnd"/>
      <w:r>
        <w:t xml:space="preserve"> and </w:t>
      </w:r>
      <w:proofErr w:type="spellStart"/>
      <w:r>
        <w:t>cdf</w:t>
      </w:r>
      <w:proofErr w:type="spellEnd"/>
      <w:r>
        <w:t xml:space="preserve"> formats)</w:t>
      </w:r>
      <w:r w:rsidRPr="00793A21">
        <w:t>, and there should be one file for each model and year. Each .</w:t>
      </w:r>
      <w:proofErr w:type="spellStart"/>
      <w:r w:rsidRPr="00793A21">
        <w:t>cdf</w:t>
      </w:r>
      <w:proofErr w:type="spellEnd"/>
      <w:r w:rsidRPr="00793A21">
        <w:t xml:space="preserve"> file may contain model results for several </w:t>
      </w:r>
      <w:r w:rsidRPr="00793A21">
        <w:lastRenderedPageBreak/>
        <w:t>locations (stations). The .</w:t>
      </w:r>
      <w:proofErr w:type="spellStart"/>
      <w:r w:rsidRPr="00793A21">
        <w:t>cdf</w:t>
      </w:r>
      <w:proofErr w:type="spellEnd"/>
      <w:r w:rsidRPr="00793A21">
        <w:t xml:space="preserve"> files should be placed in </w:t>
      </w:r>
      <w:proofErr w:type="gramStart"/>
      <w:r w:rsidRPr="00793A21">
        <w:t>folder ...</w:t>
      </w:r>
      <w:proofErr w:type="gramEnd"/>
      <w:r w:rsidRPr="00793A21">
        <w:t xml:space="preserve">\data\modeling. There is a utility to create such </w:t>
      </w:r>
      <w:proofErr w:type="spellStart"/>
      <w:r w:rsidRPr="00793A21">
        <w:t>cdf</w:t>
      </w:r>
      <w:proofErr w:type="spellEnd"/>
      <w:r w:rsidRPr="00793A21">
        <w:t xml:space="preserve"> files from </w:t>
      </w:r>
      <w:proofErr w:type="spellStart"/>
      <w:r w:rsidRPr="00793A21">
        <w:t>csv</w:t>
      </w:r>
      <w:proofErr w:type="spellEnd"/>
      <w:r w:rsidRPr="00793A21">
        <w:t xml:space="preserve"> files</w:t>
      </w:r>
      <w:r>
        <w:t xml:space="preserve"> (see </w:t>
      </w:r>
      <w:hyperlink w:anchor="_CSV_to_NetCDF" w:history="1">
        <w:proofErr w:type="gramStart"/>
        <w:r w:rsidRPr="00000D45">
          <w:rPr>
            <w:rStyle w:val="Hyperlink"/>
          </w:rPr>
          <w:t xml:space="preserve">Section </w:t>
        </w:r>
        <w:proofErr w:type="gramEnd"/>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6B094A">
          <w:rPr>
            <w:rStyle w:val="Hyperlink"/>
          </w:rPr>
          <w:t>9.2</w:t>
        </w:r>
        <w:r w:rsidR="001D5832">
          <w:rPr>
            <w:rStyle w:val="Hyperlink"/>
          </w:rPr>
          <w:fldChar w:fldCharType="end"/>
        </w:r>
      </w:hyperlink>
      <w:r>
        <w:t>)</w:t>
      </w:r>
      <w:r w:rsidRPr="00793A21">
        <w:t>.</w:t>
      </w:r>
    </w:p>
    <w:p w:rsidR="00925C92" w:rsidRDefault="00925C92" w:rsidP="00DA4871">
      <w:pPr>
        <w:numPr>
          <w:ilvl w:val="0"/>
          <w:numId w:val="16"/>
        </w:numPr>
        <w:ind w:left="714" w:hanging="357"/>
      </w:pPr>
      <w:r>
        <w:t>The file “</w:t>
      </w:r>
      <w:proofErr w:type="spellStart"/>
      <w:r>
        <w:fldChar w:fldCharType="begin"/>
      </w:r>
      <w:r>
        <w:instrText xml:space="preserve"> HYPERLINK  \l "_Managing_multiple_datasets:_1" </w:instrText>
      </w:r>
      <w:r>
        <w:fldChar w:fldCharType="separate"/>
      </w:r>
      <w:r w:rsidRPr="00925C92">
        <w:rPr>
          <w:rStyle w:val="Hyperlink"/>
        </w:rPr>
        <w:t>MyDeltaInput</w:t>
      </w:r>
      <w:proofErr w:type="spellEnd"/>
      <w:r>
        <w:fldChar w:fldCharType="end"/>
      </w:r>
      <w:r>
        <w:t>” in the resource directory should then be adapted to the paths and file names selected by the user.</w:t>
      </w:r>
    </w:p>
    <w:p w:rsidR="00690A5A" w:rsidRDefault="00690A5A" w:rsidP="00096147">
      <w:pPr>
        <w:ind w:left="357"/>
      </w:pPr>
    </w:p>
    <w:p w:rsidR="00690A5A" w:rsidRDefault="00690A5A" w:rsidP="00DA4871">
      <w:pPr>
        <w:pStyle w:val="Heading3"/>
        <w:numPr>
          <w:ilvl w:val="1"/>
          <w:numId w:val="24"/>
        </w:numPr>
        <w:rPr>
          <w:lang w:val="en-GB"/>
        </w:rPr>
      </w:pPr>
      <w:bookmarkStart w:id="389" w:name="_Toc399842385"/>
      <w:bookmarkStart w:id="390" w:name="_Init.ini"/>
      <w:bookmarkEnd w:id="390"/>
      <w:r>
        <w:rPr>
          <w:lang w:val="en-GB"/>
        </w:rPr>
        <w:t>Init.ini</w:t>
      </w:r>
      <w:bookmarkEnd w:id="389"/>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 xml:space="preserve">This is needed, </w:t>
      </w:r>
      <w:proofErr w:type="spellStart"/>
      <w:r w:rsidR="005E26A8">
        <w:rPr>
          <w:lang w:val="en-GB"/>
        </w:rPr>
        <w:t>e.g</w:t>
      </w:r>
      <w:proofErr w:type="spellEnd"/>
      <w:r w:rsidR="005E26A8">
        <w:rPr>
          <w:lang w:val="en-GB"/>
        </w:rPr>
        <w:t>,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Pr>
          <w:lang w:val="en-GB"/>
        </w:rPr>
        <w:t xml:space="preserve"> file) should be adapted:</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w:t>
      </w:r>
      <w:proofErr w:type="gramStart"/>
      <w:r w:rsidRPr="00D73504">
        <w:rPr>
          <w:sz w:val="20"/>
          <w:szCs w:val="20"/>
          <w:lang w:val="en-GB"/>
        </w:rPr>
        <w:t>:\</w:t>
      </w:r>
      <w:proofErr w:type="gramEnd"/>
      <w:r w:rsidRPr="00D73504">
        <w:rPr>
          <w:sz w:val="20"/>
          <w:szCs w:val="20"/>
          <w:lang w:val="en-GB"/>
        </w:rPr>
        <w:t>Program Files\Mozilla Firefox\firefox.exe</w:t>
      </w:r>
    </w:p>
    <w:p w:rsidR="00690A5A" w:rsidRPr="00D73504" w:rsidRDefault="00690A5A" w:rsidP="00FA510C">
      <w:pPr>
        <w:rPr>
          <w:sz w:val="20"/>
          <w:szCs w:val="20"/>
          <w:lang w:val="en-GB"/>
        </w:rPr>
      </w:pPr>
      <w:r w:rsidRPr="00D73504">
        <w:rPr>
          <w:sz w:val="20"/>
          <w:szCs w:val="20"/>
          <w:lang w:val="en-GB"/>
        </w:rPr>
        <w:t>WORKSHEET_LOCATION=C</w:t>
      </w:r>
      <w:proofErr w:type="gramStart"/>
      <w:r w:rsidRPr="00D73504">
        <w:rPr>
          <w:sz w:val="20"/>
          <w:szCs w:val="20"/>
          <w:lang w:val="en-GB"/>
        </w:rPr>
        <w:t>:\</w:t>
      </w:r>
      <w:proofErr w:type="gramEnd"/>
      <w:r w:rsidRPr="00D73504">
        <w:rPr>
          <w:sz w:val="20"/>
          <w:szCs w:val="20"/>
          <w:lang w:val="en-GB"/>
        </w:rPr>
        <w:t>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w:t>
      </w:r>
      <w:proofErr w:type="gramStart"/>
      <w:r w:rsidRPr="00D73504">
        <w:rPr>
          <w:sz w:val="20"/>
          <w:szCs w:val="20"/>
          <w:lang w:val="en-GB"/>
        </w:rPr>
        <w:t>:\</w:t>
      </w:r>
      <w:proofErr w:type="gramEnd"/>
      <w:r w:rsidRPr="00D73504">
        <w:rPr>
          <w:sz w:val="20"/>
          <w:szCs w:val="20"/>
          <w:lang w:val="en-GB"/>
        </w:rPr>
        <w:t>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w:t>
      </w:r>
      <w:proofErr w:type="gramStart"/>
      <w:r w:rsidRPr="00D73504">
        <w:rPr>
          <w:sz w:val="20"/>
          <w:szCs w:val="20"/>
          <w:lang w:val="en-GB"/>
        </w:rPr>
        <w:t>:\</w:t>
      </w:r>
      <w:proofErr w:type="gramEnd"/>
      <w:r w:rsidRPr="00D73504">
        <w:rPr>
          <w:sz w:val="20"/>
          <w:szCs w:val="20"/>
          <w:lang w:val="en-GB"/>
        </w:rPr>
        <w:t>Program Files\Adobe\Acrobat 7.0\Acrobat\Acrobat.exe</w:t>
      </w:r>
    </w:p>
    <w:p w:rsidR="00690A5A" w:rsidRPr="00D73504" w:rsidRDefault="00690A5A" w:rsidP="00FA510C">
      <w:pPr>
        <w:rPr>
          <w:sz w:val="20"/>
          <w:szCs w:val="20"/>
          <w:lang w:val="en-GB"/>
        </w:rPr>
      </w:pPr>
      <w:r w:rsidRPr="00D73504">
        <w:rPr>
          <w:sz w:val="20"/>
          <w:szCs w:val="20"/>
          <w:lang w:val="en-GB"/>
        </w:rPr>
        <w:t>GOOGLEEARTH_LOCATION=C</w:t>
      </w:r>
      <w:proofErr w:type="gramStart"/>
      <w:r w:rsidRPr="00D73504">
        <w:rPr>
          <w:sz w:val="20"/>
          <w:szCs w:val="20"/>
          <w:lang w:val="en-GB"/>
        </w:rPr>
        <w:t>:\</w:t>
      </w:r>
      <w:proofErr w:type="gramEnd"/>
      <w:r w:rsidRPr="00D73504">
        <w:rPr>
          <w:sz w:val="20"/>
          <w:szCs w:val="20"/>
          <w:lang w:val="en-GB"/>
        </w:rPr>
        <w:t>Program Files\Google\Google Earth\client\googleearth.exe</w:t>
      </w:r>
    </w:p>
    <w:p w:rsidR="00690A5A" w:rsidRDefault="00690A5A" w:rsidP="00FA510C">
      <w:pPr>
        <w:rPr>
          <w:lang w:val="en-GB"/>
        </w:rPr>
      </w:pPr>
    </w:p>
    <w:p w:rsidR="00690A5A" w:rsidRDefault="00690A5A" w:rsidP="00FA510C">
      <w:pPr>
        <w:rPr>
          <w:lang w:val="en-GB"/>
        </w:rPr>
      </w:pPr>
      <w:r>
        <w:rPr>
          <w:lang w:val="en-GB"/>
        </w:rPr>
        <w:t xml:space="preserve">REMARK: This </w:t>
      </w:r>
      <w:r w:rsidRPr="006600DA">
        <w:rPr>
          <w:i/>
          <w:lang w:val="en-GB"/>
        </w:rPr>
        <w:t>init.ini</w:t>
      </w:r>
      <w:r>
        <w:rPr>
          <w:lang w:val="en-GB"/>
        </w:rPr>
        <w:t xml:space="preserve"> file is not to be confused with the init.ini file that has to be copied to the IDL folder </w:t>
      </w:r>
      <w:r>
        <w:t>(e.g. C:\Program Files</w:t>
      </w:r>
      <w:r w:rsidRPr="00D73504">
        <w:t>\</w:t>
      </w:r>
      <w:proofErr w:type="spellStart"/>
      <w:r w:rsidRPr="00D73504">
        <w:t>Exelis</w:t>
      </w:r>
      <w:proofErr w:type="spellEnd"/>
      <w:r w:rsidRPr="00D73504">
        <w:t>\IDL8</w:t>
      </w:r>
      <w:r w:rsidR="00D73504">
        <w:t>.</w:t>
      </w:r>
      <w:r w:rsidR="00B72AAE" w:rsidRPr="00D73504">
        <w:t>X</w:t>
      </w:r>
      <w:r w:rsidRPr="00D73504">
        <w:t>)</w:t>
      </w:r>
      <w:r w:rsidRPr="00D73504">
        <w:rPr>
          <w:lang w:val="en-GB"/>
        </w:rPr>
        <w:t xml:space="preserve"> as explained</w:t>
      </w:r>
      <w:r>
        <w:rPr>
          <w:lang w:val="en-GB"/>
        </w:rPr>
        <w:t xml:space="preserve"> on the download page. This second init.ini has only one line with the path to the DELTA TOOL data (e.g. C:\DELTA).</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391" w:name="_Startup.ini"/>
      <w:bookmarkStart w:id="392" w:name="_Ref341968215"/>
      <w:bookmarkStart w:id="393" w:name="_Ref341969374"/>
      <w:bookmarkStart w:id="394" w:name="_Toc399842386"/>
      <w:bookmarkEnd w:id="391"/>
      <w:r>
        <w:rPr>
          <w:lang w:val="en-GB"/>
        </w:rPr>
        <w:t>Startup.ini</w:t>
      </w:r>
      <w:bookmarkEnd w:id="392"/>
      <w:bookmarkEnd w:id="393"/>
      <w:bookmarkEnd w:id="394"/>
    </w:p>
    <w:p w:rsidR="00690A5A" w:rsidRDefault="00690A5A" w:rsidP="007A0F3A">
      <w:pPr>
        <w:spacing w:before="120"/>
        <w:jc w:val="both"/>
      </w:pPr>
      <w:r>
        <w:t xml:space="preserve">The configuration file (startup.ini) is common to both inputs with hourly and yearly frequencies. </w:t>
      </w:r>
      <w:r w:rsidR="005E26A8">
        <w:t xml:space="preserve">It is located </w:t>
      </w:r>
      <w:proofErr w:type="gramStart"/>
      <w:r w:rsidR="005E26A8">
        <w:t xml:space="preserve">in </w:t>
      </w:r>
      <w:r w:rsidR="005E26A8" w:rsidRPr="00793A21">
        <w:t>...</w:t>
      </w:r>
      <w:proofErr w:type="gramEnd"/>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must be </w:t>
      </w:r>
      <w:r w:rsidR="00AA69BA" w:rsidRPr="00451738">
        <w:t>unique.</w:t>
      </w:r>
    </w:p>
    <w:p w:rsidR="005E26A8" w:rsidRPr="00451738" w:rsidRDefault="005E26A8" w:rsidP="00DA4871">
      <w:pPr>
        <w:numPr>
          <w:ilvl w:val="0"/>
          <w:numId w:val="5"/>
        </w:numPr>
        <w:jc w:val="both"/>
      </w:pPr>
      <w:r w:rsidRPr="00451738">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lastRenderedPageBreak/>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proofErr w:type="gramStart"/>
      <w:r w:rsidRPr="00380707">
        <w:rPr>
          <w:sz w:val="20"/>
          <w:szCs w:val="20"/>
        </w:rPr>
        <w:t>;Year</w:t>
      </w:r>
      <w:proofErr w:type="gramEnd"/>
    </w:p>
    <w:p w:rsidR="00690A5A" w:rsidRPr="00380707" w:rsidRDefault="00690A5A" w:rsidP="00380707">
      <w:pPr>
        <w:jc w:val="both"/>
        <w:rPr>
          <w:sz w:val="20"/>
          <w:szCs w:val="20"/>
        </w:rPr>
      </w:pPr>
      <w:proofErr w:type="gramStart"/>
      <w:r w:rsidRPr="00380707">
        <w:rPr>
          <w:sz w:val="20"/>
          <w:szCs w:val="20"/>
        </w:rPr>
        <w:t>;frequency</w:t>
      </w:r>
      <w:proofErr w:type="gramEnd"/>
    </w:p>
    <w:p w:rsidR="00690A5A" w:rsidRPr="005423DF" w:rsidRDefault="00690A5A" w:rsidP="00380707">
      <w:pPr>
        <w:jc w:val="both"/>
        <w:rPr>
          <w:sz w:val="20"/>
          <w:szCs w:val="20"/>
        </w:rPr>
      </w:pPr>
      <w:proofErr w:type="gramStart"/>
      <w:r w:rsidRPr="00380707">
        <w:rPr>
          <w:sz w:val="20"/>
          <w:szCs w:val="20"/>
        </w:rPr>
        <w:t>;Scale</w:t>
      </w:r>
      <w:proofErr w:type="gramEnd"/>
    </w:p>
    <w:p w:rsidR="00690A5A" w:rsidRDefault="00690A5A" w:rsidP="007A0F3A">
      <w:pPr>
        <w:jc w:val="both"/>
      </w:pPr>
      <w:r>
        <w:rPr>
          <w:sz w:val="20"/>
          <w:szCs w:val="20"/>
        </w:rPr>
        <w:t>2009</w:t>
      </w:r>
    </w:p>
    <w:p w:rsidR="00690A5A" w:rsidRDefault="00690A5A" w:rsidP="007A0F3A">
      <w:pPr>
        <w:jc w:val="both"/>
        <w:rPr>
          <w:sz w:val="20"/>
          <w:szCs w:val="20"/>
        </w:rPr>
      </w:pPr>
      <w:proofErr w:type="gramStart"/>
      <w:r>
        <w:rPr>
          <w:sz w:val="20"/>
          <w:szCs w:val="20"/>
        </w:rPr>
        <w:t>hour</w:t>
      </w:r>
      <w:proofErr w:type="gramEnd"/>
    </w:p>
    <w:p w:rsidR="00690A5A" w:rsidRDefault="00690A5A" w:rsidP="007A0F3A">
      <w:pPr>
        <w:jc w:val="both"/>
        <w:rPr>
          <w:sz w:val="20"/>
          <w:szCs w:val="20"/>
        </w:rPr>
      </w:pPr>
      <w:proofErr w:type="gramStart"/>
      <w:r>
        <w:rPr>
          <w:sz w:val="20"/>
          <w:szCs w:val="20"/>
        </w:rPr>
        <w:t>urban</w:t>
      </w:r>
      <w:proofErr w:type="gramEnd"/>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proofErr w:type="gramStart"/>
      <w:r>
        <w:rPr>
          <w:sz w:val="20"/>
          <w:szCs w:val="20"/>
        </w:rPr>
        <w:t>;</w:t>
      </w:r>
      <w:proofErr w:type="spellStart"/>
      <w:r>
        <w:rPr>
          <w:sz w:val="20"/>
          <w:szCs w:val="20"/>
        </w:rPr>
        <w:t>Species</w:t>
      </w:r>
      <w:proofErr w:type="gramEnd"/>
      <w:r>
        <w:rPr>
          <w:sz w:val="20"/>
          <w:szCs w:val="20"/>
        </w:rPr>
        <w:t>;type;</w:t>
      </w:r>
      <w:r w:rsidR="00690A5A" w:rsidRPr="001764DF">
        <w:rPr>
          <w:sz w:val="20"/>
          <w:szCs w:val="20"/>
        </w:rPr>
        <w:t>measure</w:t>
      </w:r>
      <w:proofErr w:type="spellEnd"/>
      <w:r w:rsidR="00690A5A" w:rsidRPr="001764DF">
        <w:rPr>
          <w:sz w:val="20"/>
          <w:szCs w:val="20"/>
        </w:rPr>
        <w:t xml:space="preserve"> unit</w:t>
      </w:r>
    </w:p>
    <w:p w:rsidR="00690A5A" w:rsidRPr="00F51A57" w:rsidRDefault="00690A5A" w:rsidP="007A0F3A">
      <w:pPr>
        <w:jc w:val="both"/>
        <w:rPr>
          <w:sz w:val="20"/>
          <w:szCs w:val="20"/>
        </w:rPr>
      </w:pPr>
      <w:r w:rsidRPr="00F51A57">
        <w:rPr>
          <w:sz w:val="20"/>
          <w:szCs w:val="20"/>
        </w:rPr>
        <w:t>SO2</w:t>
      </w:r>
      <w:proofErr w:type="gramStart"/>
      <w:r w:rsidRPr="00F51A57">
        <w:rPr>
          <w:sz w:val="20"/>
          <w:szCs w:val="20"/>
        </w:rPr>
        <w:t>;POL</w:t>
      </w:r>
      <w:proofErr w:type="gramEnd"/>
      <w:r w:rsidRPr="00F51A57">
        <w:rPr>
          <w:sz w:val="20"/>
          <w:szCs w:val="20"/>
        </w:rPr>
        <w:t>;</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NO2</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PM25</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PM10</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w:t>
      </w:r>
      <w:proofErr w:type="gramStart"/>
      <w:r w:rsidRPr="00F51A57">
        <w:rPr>
          <w:sz w:val="20"/>
          <w:szCs w:val="20"/>
        </w:rPr>
        <w:t>;MET</w:t>
      </w:r>
      <w:proofErr w:type="gramEnd"/>
      <w:r w:rsidRPr="00F51A57">
        <w:rPr>
          <w:sz w:val="20"/>
          <w:szCs w:val="20"/>
        </w:rPr>
        <w: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t>TEMP</w:t>
      </w:r>
      <w:proofErr w:type="gramStart"/>
      <w:r w:rsidRPr="00F51A57">
        <w:rPr>
          <w:sz w:val="20"/>
          <w:szCs w:val="20"/>
        </w:rPr>
        <w:t>;MET</w:t>
      </w:r>
      <w:proofErr w:type="gramEnd"/>
      <w:r w:rsidRPr="00F51A57">
        <w:rPr>
          <w:sz w:val="20"/>
          <w:szCs w:val="20"/>
        </w:rPr>
        <w:t xml:space="preserve">;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w:t>
      </w:r>
      <w:proofErr w:type="spellStart"/>
      <w:r w:rsidRPr="00227A64">
        <w:rPr>
          <w:sz w:val="18"/>
          <w:szCs w:val="18"/>
        </w:rPr>
        <w:t>listOfvariables</w:t>
      </w:r>
      <w:proofErr w:type="spellEnd"/>
      <w:r w:rsidRPr="00227A64">
        <w:rPr>
          <w:sz w:val="18"/>
          <w:szCs w:val="18"/>
        </w:rPr>
        <w:t xml:space="preserve">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 xml:space="preserve">station5;STAT5;163.;9.193;45.85;GMT+1;Friuli </w:t>
      </w:r>
      <w:proofErr w:type="spellStart"/>
      <w:r w:rsidRPr="0001685A">
        <w:rPr>
          <w:sz w:val="20"/>
          <w:szCs w:val="20"/>
        </w:rPr>
        <w:t>Venezia</w:t>
      </w:r>
      <w:proofErr w:type="spellEnd"/>
      <w:r w:rsidRPr="0001685A">
        <w:rPr>
          <w:sz w:val="20"/>
          <w:szCs w:val="20"/>
        </w:rPr>
        <w:t xml:space="preserve">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w:t>
        </w:r>
        <w:proofErr w:type="gramStart"/>
        <w:r w:rsidRPr="00451738">
          <w:rPr>
            <w:rFonts w:ascii="Times New Roman" w:hAnsi="Times New Roman"/>
          </w:rPr>
          <w:t xml:space="preserve">Section </w:t>
        </w:r>
        <w:proofErr w:type="gramEnd"/>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451738">
          <w:rPr>
            <w:rFonts w:ascii="Times New Roman" w:hAnsi="Times New Roman"/>
          </w:rPr>
          <w:instrText xml:space="preserve"> \* MERGEFORMAT </w:instrText>
        </w:r>
        <w:r w:rsidR="001D5832" w:rsidRPr="00451738">
          <w:rPr>
            <w:rFonts w:ascii="Times New Roman" w:hAnsi="Times New Roman"/>
          </w:rPr>
        </w:r>
        <w:r w:rsidR="001D5832" w:rsidRPr="00451738">
          <w:rPr>
            <w:rFonts w:ascii="Times New Roman" w:hAnsi="Times New Roman"/>
          </w:rPr>
          <w:fldChar w:fldCharType="separate"/>
        </w:r>
        <w:r w:rsidR="006B094A">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lastRenderedPageBreak/>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w:t>
      </w:r>
      <w:proofErr w:type="spellStart"/>
      <w:r w:rsidR="00690A5A" w:rsidRPr="00451738">
        <w:rPr>
          <w:rFonts w:ascii="Times New Roman" w:hAnsi="Times New Roman"/>
          <w:sz w:val="24"/>
          <w:szCs w:val="24"/>
        </w:rPr>
        <w:t>degC</w:t>
      </w:r>
      <w:proofErr w:type="spellEnd"/>
      <w:r w:rsidR="00690A5A" w:rsidRPr="00451738">
        <w:rPr>
          <w:rFonts w:ascii="Times New Roman" w:hAnsi="Times New Roman"/>
          <w:sz w:val="24"/>
          <w:szCs w:val="24"/>
        </w:rPr>
        <w:t>]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Stat_Code</w:t>
      </w:r>
      <w:proofErr w:type="spellEnd"/>
      <w:r w:rsidRPr="00451738">
        <w:rPr>
          <w:rFonts w:ascii="Times New Roman" w:hAnsi="Times New Roman"/>
          <w:sz w:val="24"/>
          <w:szCs w:val="24"/>
        </w:rPr>
        <w:t>: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Stat_Name</w:t>
      </w:r>
      <w:proofErr w:type="spellEnd"/>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Stat_Abbreviation</w:t>
      </w:r>
      <w:proofErr w:type="spellEnd"/>
      <w:r w:rsidRPr="00451738">
        <w:rPr>
          <w:rFonts w:ascii="Times New Roman" w:hAnsi="Times New Roman"/>
          <w:sz w:val="24"/>
          <w:szCs w:val="24"/>
        </w:rPr>
        <w:t xml:space="preserve">: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w:t>
      </w:r>
      <w:proofErr w:type="spellStart"/>
      <w:r w:rsidRPr="00451738">
        <w:rPr>
          <w:rFonts w:ascii="Times New Roman" w:hAnsi="Times New Roman"/>
          <w:sz w:val="24"/>
          <w:szCs w:val="24"/>
        </w:rPr>
        <w:t>Lat</w:t>
      </w:r>
      <w:proofErr w:type="spellEnd"/>
      <w:r w:rsidRPr="00451738">
        <w:rPr>
          <w:rFonts w:ascii="Times New Roman" w:hAnsi="Times New Roman"/>
          <w:sz w:val="24"/>
          <w:szCs w:val="24"/>
        </w:rPr>
        <w:t xml:space="preserve">: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GMTlag</w:t>
      </w:r>
      <w:proofErr w:type="spellEnd"/>
      <w:r w:rsidRPr="00451738">
        <w:rPr>
          <w:rFonts w:ascii="Times New Roman" w:hAnsi="Times New Roman"/>
          <w:sz w:val="24"/>
          <w:szCs w:val="24"/>
        </w:rPr>
        <w:t>: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Region: Name of the administrative region to which the station belongs. In alternative – a user defined region (Naming rules similar to “</w:t>
      </w:r>
      <w:proofErr w:type="spellStart"/>
      <w:r w:rsidRPr="00451738">
        <w:rPr>
          <w:rFonts w:ascii="Times New Roman" w:hAnsi="Times New Roman"/>
          <w:sz w:val="24"/>
          <w:szCs w:val="24"/>
        </w:rPr>
        <w:t>Stat_Name</w:t>
      </w:r>
      <w:proofErr w:type="spellEnd"/>
      <w:r w:rsidRPr="00451738">
        <w:rPr>
          <w:rFonts w:ascii="Times New Roman" w:hAnsi="Times New Roman"/>
          <w:sz w:val="24"/>
          <w:szCs w:val="24"/>
        </w:rPr>
        <w:t xml:space="preserve">”)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 xml:space="preserve">Categories are proposed: mountain, hilly, plane, valley or coastal. They will be used eventually to group stations and calculate average statistics for each group; </w:t>
      </w:r>
      <w:proofErr w:type="gramStart"/>
      <w:r w:rsidRPr="00451738">
        <w:rPr>
          <w:rFonts w:ascii="Times New Roman" w:hAnsi="Times New Roman"/>
          <w:sz w:val="24"/>
          <w:szCs w:val="24"/>
        </w:rPr>
        <w:t>If</w:t>
      </w:r>
      <w:proofErr w:type="gramEnd"/>
      <w:r w:rsidRPr="00451738">
        <w:rPr>
          <w:rFonts w:ascii="Times New Roman" w:hAnsi="Times New Roman"/>
          <w:sz w:val="24"/>
          <w:szCs w:val="24"/>
        </w:rPr>
        <w:t xml:space="preserve">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proofErr w:type="gramStart"/>
      <w:r w:rsidRPr="00451738">
        <w:rPr>
          <w:rFonts w:ascii="Times New Roman" w:hAnsi="Times New Roman"/>
          <w:sz w:val="24"/>
          <w:szCs w:val="24"/>
        </w:rPr>
        <w:t>listOfvariables</w:t>
      </w:r>
      <w:proofErr w:type="spellEnd"/>
      <w:proofErr w:type="gramEnd"/>
      <w:r w:rsidRPr="00451738">
        <w:rPr>
          <w:rFonts w:ascii="Times New Roman" w:hAnsi="Times New Roman"/>
          <w:sz w:val="24"/>
          <w:szCs w:val="24"/>
        </w:rPr>
        <w:t xml:space="preserve">..: The variables measured at each station , (PM10, O3, WS </w:t>
      </w:r>
      <w:proofErr w:type="spellStart"/>
      <w:r w:rsidRPr="00451738">
        <w:rPr>
          <w:rFonts w:ascii="Times New Roman" w:hAnsi="Times New Roman"/>
          <w:sz w:val="24"/>
          <w:szCs w:val="24"/>
        </w:rPr>
        <w:t>etc</w:t>
      </w:r>
      <w:proofErr w:type="spellEnd"/>
      <w:r w:rsidRPr="00451738">
        <w:rPr>
          <w:rFonts w:ascii="Times New Roman" w:hAnsi="Times New Roman"/>
          <w:sz w:val="24"/>
          <w:szCs w:val="24"/>
        </w:rPr>
        <w:t>). The variables are separated by an asterisk.</w:t>
      </w:r>
    </w:p>
    <w:p w:rsidR="00690A5A" w:rsidRPr="00451738" w:rsidRDefault="00690A5A" w:rsidP="00381476">
      <w:pPr>
        <w:jc w:val="both"/>
      </w:pPr>
    </w:p>
    <w:p w:rsidR="00690A5A" w:rsidRPr="00451738" w:rsidRDefault="00690A5A" w:rsidP="007A0F3A">
      <w:pPr>
        <w:ind w:left="360"/>
        <w:jc w:val="both"/>
      </w:pPr>
      <w:r w:rsidRPr="00451738">
        <w:t>Notes:</w:t>
      </w:r>
    </w:p>
    <w:p w:rsidR="00690A5A" w:rsidRPr="00451738" w:rsidRDefault="00690A5A" w:rsidP="007A0F3A">
      <w:pPr>
        <w:ind w:left="360"/>
        <w:jc w:val="both"/>
      </w:pPr>
    </w:p>
    <w:p w:rsidR="00690A5A" w:rsidRPr="00451738" w:rsidRDefault="00690A5A" w:rsidP="00DA4871">
      <w:pPr>
        <w:pStyle w:val="ListParagraph"/>
        <w:numPr>
          <w:ilvl w:val="0"/>
          <w:numId w:val="22"/>
        </w:numPr>
        <w:jc w:val="both"/>
        <w:rPr>
          <w:rFonts w:ascii="Times New Roman" w:hAnsi="Times New Roman"/>
          <w:sz w:val="24"/>
          <w:szCs w:val="24"/>
        </w:rPr>
      </w:pPr>
      <w:r w:rsidRPr="00451738">
        <w:rPr>
          <w:rFonts w:ascii="Times New Roman" w:hAnsi="Times New Roman"/>
          <w:sz w:val="24"/>
          <w:szCs w:val="24"/>
        </w:rPr>
        <w:t xml:space="preserve">It is left to the user to assign appropriate fields to classify stations. In our example, REGION, </w:t>
      </w: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xml:space="preserve">, </w:t>
      </w: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xml:space="preserve"> and Siting are selected but other choices could have been made. These choices will configure the widget menus to help with the selection of stations according to the chosen fields. </w:t>
      </w:r>
    </w:p>
    <w:p w:rsidR="00690A5A" w:rsidRPr="00451738" w:rsidRDefault="00690A5A" w:rsidP="00DA4871">
      <w:pPr>
        <w:pStyle w:val="ListParagraph"/>
        <w:numPr>
          <w:ilvl w:val="0"/>
          <w:numId w:val="22"/>
        </w:numPr>
        <w:jc w:val="both"/>
        <w:rPr>
          <w:rFonts w:ascii="Times New Roman" w:hAnsi="Times New Roman"/>
          <w:sz w:val="24"/>
          <w:szCs w:val="24"/>
        </w:rPr>
      </w:pPr>
      <w:r w:rsidRPr="00451738">
        <w:rPr>
          <w:rFonts w:ascii="Times New Roman" w:hAnsi="Times New Roman"/>
          <w:sz w:val="24"/>
          <w:szCs w:val="24"/>
        </w:rPr>
        <w:lastRenderedPageBreak/>
        <w:t xml:space="preserve">There are a few modifications between the version 2.0 and 3.0 (or later) of the startup.ini. However the user can use its version 2.0 of the file with </w:t>
      </w:r>
      <w:r w:rsidR="00BD41AB" w:rsidRPr="00451738">
        <w:rPr>
          <w:rFonts w:ascii="Times New Roman" w:hAnsi="Times New Roman"/>
          <w:sz w:val="24"/>
          <w:szCs w:val="24"/>
        </w:rPr>
        <w:t xml:space="preserve">newer </w:t>
      </w:r>
      <w:r w:rsidRPr="00451738">
        <w:rPr>
          <w:rFonts w:ascii="Times New Roman" w:hAnsi="Times New Roman"/>
          <w:sz w:val="24"/>
          <w:szCs w:val="24"/>
        </w:rPr>
        <w:t>DELTA version</w:t>
      </w:r>
      <w:r w:rsidR="00BD41AB" w:rsidRPr="00451738">
        <w:rPr>
          <w:rFonts w:ascii="Times New Roman" w:hAnsi="Times New Roman"/>
          <w:sz w:val="24"/>
          <w:szCs w:val="24"/>
        </w:rPr>
        <w:t>s</w:t>
      </w:r>
      <w:r w:rsidRPr="00451738">
        <w:rPr>
          <w:rFonts w:ascii="Times New Roman" w:hAnsi="Times New Roman"/>
          <w:sz w:val="24"/>
          <w:szCs w:val="24"/>
        </w:rPr>
        <w:t xml:space="preserve">. The startup file will update automatically and three new lines will be inserted.  </w:t>
      </w:r>
    </w:p>
    <w:p w:rsidR="00690A5A" w:rsidRPr="00381476" w:rsidRDefault="00690A5A" w:rsidP="00DA4871">
      <w:pPr>
        <w:pStyle w:val="Heading3"/>
        <w:numPr>
          <w:ilvl w:val="1"/>
          <w:numId w:val="24"/>
        </w:numPr>
        <w:rPr>
          <w:lang w:val="en-GB"/>
        </w:rPr>
      </w:pPr>
      <w:r>
        <w:rPr>
          <w:lang w:val="en-GB"/>
        </w:rPr>
        <w:t xml:space="preserve"> </w:t>
      </w:r>
      <w:bookmarkStart w:id="395" w:name="_Toc399842387"/>
      <w:r w:rsidRPr="009C43D7">
        <w:rPr>
          <w:lang w:val="en-GB"/>
        </w:rPr>
        <w:t>Observation file</w:t>
      </w:r>
      <w:bookmarkEnd w:id="395"/>
    </w:p>
    <w:p w:rsidR="00690A5A" w:rsidRPr="00340FF8" w:rsidRDefault="00690A5A" w:rsidP="00DA4871">
      <w:pPr>
        <w:pStyle w:val="Heading3"/>
        <w:numPr>
          <w:ilvl w:val="2"/>
          <w:numId w:val="24"/>
        </w:numPr>
        <w:rPr>
          <w:sz w:val="24"/>
          <w:szCs w:val="24"/>
          <w:lang w:val="en-GB"/>
        </w:rPr>
      </w:pPr>
      <w:bookmarkStart w:id="396" w:name="_Toc399842388"/>
      <w:r w:rsidRPr="00340FF8">
        <w:rPr>
          <w:sz w:val="24"/>
          <w:szCs w:val="24"/>
          <w:lang w:val="en-GB"/>
        </w:rPr>
        <w:t>Hourly Frequency</w:t>
      </w:r>
      <w:bookmarkEnd w:id="396"/>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lastRenderedPageBreak/>
        <w:t>If data are monitored on a daily basis (</w:t>
      </w:r>
      <w:proofErr w:type="spellStart"/>
      <w:r w:rsidRPr="00B70A98">
        <w:t>e.g</w:t>
      </w:r>
      <w:proofErr w:type="spellEnd"/>
      <w:r w:rsidRPr="00B70A98">
        <w:t xml:space="preserve">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Pr="00920A94" w:rsidRDefault="00D07B6B" w:rsidP="00DA4871">
      <w:pPr>
        <w:numPr>
          <w:ilvl w:val="0"/>
          <w:numId w:val="6"/>
        </w:numPr>
        <w:jc w:val="both"/>
      </w:pPr>
      <w:r>
        <w:t>The semi-column ending each lines is not mandatory</w:t>
      </w:r>
    </w:p>
    <w:p w:rsidR="00690A5A" w:rsidRPr="00920A94" w:rsidRDefault="00690A5A" w:rsidP="00920A94"/>
    <w:p w:rsidR="00690A5A" w:rsidRPr="00340FF8" w:rsidRDefault="00690A5A" w:rsidP="00DA4871">
      <w:pPr>
        <w:pStyle w:val="Heading3"/>
        <w:numPr>
          <w:ilvl w:val="2"/>
          <w:numId w:val="24"/>
        </w:numPr>
        <w:rPr>
          <w:sz w:val="24"/>
          <w:szCs w:val="24"/>
          <w:lang w:val="en-GB"/>
        </w:rPr>
      </w:pPr>
      <w:bookmarkStart w:id="397" w:name="_Toc399842389"/>
      <w:r w:rsidRPr="00340FF8">
        <w:rPr>
          <w:sz w:val="24"/>
          <w:szCs w:val="24"/>
          <w:lang w:val="en-GB"/>
        </w:rPr>
        <w:t>Yearly Frequency</w:t>
      </w:r>
      <w:bookmarkEnd w:id="397"/>
    </w:p>
    <w:p w:rsidR="00690A5A" w:rsidRPr="007A0F3A" w:rsidRDefault="00690A5A" w:rsidP="007A0F3A">
      <w:pPr>
        <w:rPr>
          <w:lang w:val="en-GB"/>
        </w:rPr>
      </w:pP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The file names should be consistent with the naming rules used in the configuration file &lt;startup.ini</w:t>
      </w:r>
      <w:proofErr w:type="gramStart"/>
      <w:r>
        <w:t xml:space="preserve">&gt;  </w:t>
      </w:r>
      <w:r w:rsidRPr="00845B1E">
        <w:t>(</w:t>
      </w:r>
      <w:proofErr w:type="gramEnd"/>
      <w:r w:rsidRPr="00845B1E">
        <w:t xml:space="preserve">see </w:t>
      </w:r>
      <w:r>
        <w:t xml:space="preserve">Section </w:t>
      </w:r>
      <w:r>
        <w:fldChar w:fldCharType="begin"/>
      </w:r>
      <w:r>
        <w:instrText xml:space="preserve"> REF _Ref341968215 \r \h </w:instrText>
      </w:r>
      <w:r>
        <w:fldChar w:fldCharType="separate"/>
      </w:r>
      <w:r w:rsidR="006B094A">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w:t>
      </w:r>
      <w:proofErr w:type="spellStart"/>
      <w:r>
        <w:t>YearlyAvg</w:t>
      </w:r>
      <w:proofErr w:type="spellEnd"/>
      <w:r>
        <w:t>” to indicate that yearly averaged results are used.</w:t>
      </w:r>
      <w:r w:rsidRPr="00B81445">
        <w:t xml:space="preserve"> </w:t>
      </w:r>
      <w:proofErr w:type="gramStart"/>
      <w:r>
        <w:t>Should follow the year (4 digits) and species of interest.</w:t>
      </w:r>
      <w:proofErr w:type="gramEnd"/>
      <w:r>
        <w:t xml:space="preserve">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w:t>
      </w:r>
      <w:proofErr w:type="gramStart"/>
      <w:r>
        <w:t>;2009</w:t>
      </w:r>
      <w:proofErr w:type="gramEnd"/>
      <w:r>
        <w:t>;PM10;NO2;WS</w:t>
      </w:r>
    </w:p>
    <w:p w:rsidR="00690A5A" w:rsidRDefault="00690A5A" w:rsidP="007A0F3A">
      <w:r>
        <w:t>; parameter1</w:t>
      </w:r>
      <w:proofErr w:type="gramStart"/>
      <w:r>
        <w:t>;parameter2</w:t>
      </w:r>
      <w:proofErr w:type="gramEnd"/>
      <w:r>
        <w:t>;parameter3</w:t>
      </w:r>
    </w:p>
    <w:p w:rsidR="00690A5A" w:rsidRDefault="00690A5A" w:rsidP="007A0F3A">
      <w:r>
        <w:t>55.1</w:t>
      </w:r>
      <w:proofErr w:type="gramStart"/>
      <w:r>
        <w:t>;15.6</w:t>
      </w:r>
      <w:proofErr w:type="gramEnd"/>
      <w:r>
        <w:t>;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690A5A" w:rsidRPr="00EC6F06" w:rsidRDefault="00690A5A" w:rsidP="00EC6F06"/>
    <w:p w:rsidR="00690A5A" w:rsidRPr="004D2DFE" w:rsidRDefault="00690A5A" w:rsidP="00DA4871">
      <w:pPr>
        <w:pStyle w:val="Heading3"/>
        <w:numPr>
          <w:ilvl w:val="1"/>
          <w:numId w:val="24"/>
        </w:numPr>
        <w:rPr>
          <w:lang w:val="en-GB"/>
        </w:rPr>
      </w:pPr>
      <w:r>
        <w:rPr>
          <w:rFonts w:ascii="Times New Roman" w:hAnsi="Times New Roman"/>
          <w:lang w:val="en-GB"/>
        </w:rPr>
        <w:lastRenderedPageBreak/>
        <w:t xml:space="preserve"> </w:t>
      </w:r>
      <w:bookmarkStart w:id="398" w:name="_Toc399842390"/>
      <w:r>
        <w:rPr>
          <w:lang w:val="en-GB"/>
        </w:rPr>
        <w:t>Model file</w:t>
      </w:r>
      <w:bookmarkEnd w:id="398"/>
    </w:p>
    <w:p w:rsidR="00690A5A" w:rsidRPr="00340FF8" w:rsidRDefault="00690A5A" w:rsidP="00DA4871">
      <w:pPr>
        <w:pStyle w:val="Heading3"/>
        <w:numPr>
          <w:ilvl w:val="2"/>
          <w:numId w:val="24"/>
        </w:numPr>
        <w:rPr>
          <w:sz w:val="24"/>
          <w:szCs w:val="24"/>
          <w:lang w:val="en-GB"/>
        </w:rPr>
      </w:pPr>
      <w:bookmarkStart w:id="399" w:name="_Toc399842391"/>
      <w:r w:rsidRPr="00340FF8">
        <w:rPr>
          <w:sz w:val="24"/>
          <w:szCs w:val="24"/>
          <w:lang w:val="en-GB"/>
        </w:rPr>
        <w:t>Hourly Frequency</w:t>
      </w:r>
      <w:bookmarkEnd w:id="399"/>
    </w:p>
    <w:p w:rsidR="00690A5A" w:rsidRDefault="00690A5A" w:rsidP="004D2DFE">
      <w:pPr>
        <w:rPr>
          <w:lang w:val="en-GB"/>
        </w:rPr>
      </w:pPr>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proofErr w:type="spellStart"/>
      <w:proofErr w:type="gramStart"/>
      <w:r>
        <w:t>netcdf</w:t>
      </w:r>
      <w:proofErr w:type="spellEnd"/>
      <w:proofErr w:type="gramEnd"/>
      <w:r>
        <w:t xml:space="preserve"> (option 1) format</w:t>
      </w:r>
      <w:r w:rsidRPr="009B5E4B">
        <w:t xml:space="preserve"> </w:t>
      </w:r>
      <w:r>
        <w:t xml:space="preserve">(one single file for a </w:t>
      </w:r>
      <w:r w:rsidRPr="005F5BC4">
        <w:t xml:space="preserve">given model </w:t>
      </w:r>
      <w:r w:rsidRPr="00B70A98">
        <w:t>and time period</w:t>
      </w:r>
      <w:r w:rsidR="00D07B6B">
        <w:t xml:space="preserve">. A </w:t>
      </w:r>
      <w:proofErr w:type="spellStart"/>
      <w:r w:rsidR="00D07B6B">
        <w:t>ncdf</w:t>
      </w:r>
      <w:proofErr w:type="spellEnd"/>
      <w:r w:rsidR="00D07B6B">
        <w:t xml:space="preserve">-variable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proofErr w:type="spellStart"/>
      <w:proofErr w:type="gramStart"/>
      <w:r w:rsidRPr="00B70A98">
        <w:t>netcdf</w:t>
      </w:r>
      <w:proofErr w:type="spellEnd"/>
      <w:proofErr w:type="gramEnd"/>
      <w:r w:rsidRPr="00B70A98">
        <w:t xml:space="preserve"> (option 2) format (on</w:t>
      </w:r>
      <w:r w:rsidR="00D07B6B">
        <w:t xml:space="preserve">e single file for a given model and </w:t>
      </w:r>
      <w:r w:rsidRPr="00D07B6B">
        <w:t>time period</w:t>
      </w:r>
      <w:r w:rsidR="00D07B6B">
        <w:t>.</w:t>
      </w:r>
      <w:r w:rsidRPr="00D07B6B">
        <w:t xml:space="preserve"> </w:t>
      </w:r>
      <w:proofErr w:type="gramStart"/>
      <w:r w:rsidR="00D07B6B">
        <w:t>A</w:t>
      </w:r>
      <w:proofErr w:type="gramEnd"/>
      <w:r w:rsidR="00D07B6B">
        <w:t xml:space="preserve"> </w:t>
      </w:r>
      <w:proofErr w:type="spellStart"/>
      <w:r w:rsidR="00D07B6B">
        <w:t>ncdf</w:t>
      </w:r>
      <w:proofErr w:type="spellEnd"/>
      <w:r w:rsidR="00D07B6B">
        <w:t xml:space="preserve">-variable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DA4871">
      <w:pPr>
        <w:numPr>
          <w:ilvl w:val="0"/>
          <w:numId w:val="7"/>
        </w:numPr>
        <w:jc w:val="both"/>
      </w:pPr>
      <w:proofErr w:type="spellStart"/>
      <w:proofErr w:type="gramStart"/>
      <w:r w:rsidRPr="005F5BC4">
        <w:t>csv</w:t>
      </w:r>
      <w:proofErr w:type="spellEnd"/>
      <w:proofErr w:type="gramEnd"/>
      <w:r w:rsidRPr="005F5BC4">
        <w:t xml:space="preserve"> format (</w:t>
      </w:r>
      <w:r>
        <w:t xml:space="preserve">similar to the one described </w:t>
      </w:r>
      <w:r w:rsidRPr="005F5BC4">
        <w:t xml:space="preserve">for the observations) </w:t>
      </w:r>
      <w:r w:rsidR="00EA761F">
        <w:t>Such files cannot be used directly, but a utility (</w:t>
      </w:r>
      <w:hyperlink w:anchor="_CSV_to_NetCDF" w:history="1">
        <w:r w:rsidR="00EA761F" w:rsidRPr="00A53A37">
          <w:rPr>
            <w:rStyle w:val="Hyperlink"/>
          </w:rPr>
          <w:t>an IDL processor</w:t>
        </w:r>
      </w:hyperlink>
      <w:r w:rsidR="00D07B6B">
        <w:rPr>
          <w:rStyle w:val="Hyperlink"/>
        </w:rPr>
        <w:t>: Modcsv2cdf</w:t>
      </w:r>
      <w:r w:rsidR="00EA761F">
        <w:t>)</w:t>
      </w:r>
      <w:r w:rsidR="00EA761F" w:rsidRPr="005F5BC4">
        <w:t xml:space="preserve"> is provided on the </w:t>
      </w:r>
      <w:r w:rsidR="00EA761F">
        <w:t xml:space="preserve">Delta Tool web site to convert them into </w:t>
      </w:r>
      <w:proofErr w:type="spellStart"/>
      <w:r w:rsidR="00EA761F">
        <w:t>netc</w:t>
      </w:r>
      <w:r w:rsidR="00EA761F" w:rsidRPr="005F5BC4">
        <w:t>df</w:t>
      </w:r>
      <w:proofErr w:type="spellEnd"/>
      <w:r w:rsidR="00EA761F" w:rsidRPr="005F5BC4">
        <w:t xml:space="preserve"> format</w:t>
      </w:r>
      <w:r w:rsidR="00EA761F">
        <w:t>.</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w:t>
      </w:r>
      <w:proofErr w:type="spellStart"/>
      <w:r>
        <w:t>netcdf</w:t>
      </w:r>
      <w:proofErr w:type="spellEnd"/>
      <w:r>
        <w:t xml:space="preserve">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w:t>
      </w:r>
      <w:proofErr w:type="spellStart"/>
      <w:r>
        <w:t>netcdf</w:t>
      </w:r>
      <w:proofErr w:type="spellEnd"/>
      <w:r>
        <w:t xml:space="preserve">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 xml:space="preserve">inside the </w:t>
      </w:r>
      <w:proofErr w:type="spellStart"/>
      <w:r>
        <w:t>netCD</w:t>
      </w:r>
      <w:r w:rsidR="00D07B6B">
        <w:t>F</w:t>
      </w:r>
      <w:proofErr w:type="spellEnd"/>
      <w:r w:rsidR="00D07B6B">
        <w:t xml:space="preserve"> file should be named as “</w:t>
      </w:r>
      <w:proofErr w:type="spellStart"/>
      <w:r w:rsidR="00D07B6B">
        <w:t>StatN</w:t>
      </w:r>
      <w:r>
        <w:t>ame_Parameter</w:t>
      </w:r>
      <w:proofErr w:type="spellEnd"/>
      <w:r>
        <w:t>” (see examples below)</w:t>
      </w:r>
      <w:r w:rsidRPr="00F27FB6">
        <w:t xml:space="preserve"> </w:t>
      </w:r>
      <w:proofErr w:type="gramStart"/>
      <w:r>
        <w:t xml:space="preserve">where </w:t>
      </w:r>
      <w:r w:rsidRPr="007C0D29">
        <w:t xml:space="preserve"> </w:t>
      </w:r>
      <w:r w:rsidR="00D07B6B">
        <w:t>“</w:t>
      </w:r>
      <w:proofErr w:type="spellStart"/>
      <w:proofErr w:type="gramEnd"/>
      <w:r w:rsidR="00D07B6B">
        <w:t>StatN</w:t>
      </w:r>
      <w:r>
        <w:t>ame</w:t>
      </w:r>
      <w:proofErr w:type="spellEnd"/>
      <w:r>
        <w:t>”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r (b) a specific time period smaller than the entire year. In the latter case an additional attribute should be included</w:t>
      </w:r>
      <w:r>
        <w:t xml:space="preserve"> in the </w:t>
      </w:r>
      <w:proofErr w:type="spellStart"/>
      <w:r>
        <w:t>netCDF</w:t>
      </w:r>
      <w:proofErr w:type="spellEnd"/>
      <w:r>
        <w:t xml:space="preserve"> file to set the initial starting time (in hours) as follows (</w:t>
      </w:r>
      <w:r w:rsidRPr="00CD001B">
        <w:t xml:space="preserve">global attributes: </w:t>
      </w:r>
      <w:proofErr w:type="spellStart"/>
      <w:r w:rsidRPr="00CD001B">
        <w:t>StartHour</w:t>
      </w:r>
      <w:proofErr w:type="spellEnd"/>
      <w:r w:rsidRPr="00CD001B">
        <w:t xml:space="preserve"> = 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lastRenderedPageBreak/>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0B012E" w:rsidRDefault="00690A5A" w:rsidP="004D2DFE">
      <w:pPr>
        <w:rPr>
          <w:rFonts w:ascii="Courier New" w:hAnsi="Courier New" w:cs="Courier New"/>
          <w:sz w:val="20"/>
          <w:szCs w:val="20"/>
        </w:rPr>
      </w:pPr>
      <w:proofErr w:type="spellStart"/>
      <w:proofErr w:type="gramStart"/>
      <w:r w:rsidRPr="000B012E">
        <w:rPr>
          <w:rFonts w:ascii="Courier New" w:hAnsi="Courier New" w:cs="Courier New"/>
          <w:sz w:val="20"/>
          <w:szCs w:val="20"/>
        </w:rPr>
        <w:t>netcdf</w:t>
      </w:r>
      <w:proofErr w:type="spellEnd"/>
      <w:proofErr w:type="gramEnd"/>
      <w:r w:rsidRPr="000B012E">
        <w:rPr>
          <w:rFonts w:ascii="Courier New" w:hAnsi="Courier New" w:cs="Courier New"/>
          <w:sz w:val="20"/>
          <w:szCs w:val="20"/>
        </w:rPr>
        <w:t xml:space="preserve"> 2008_WRFCHIM_TIME.cdf {</w:t>
      </w:r>
    </w:p>
    <w:p w:rsidR="00690A5A" w:rsidRPr="006B094A" w:rsidRDefault="00690A5A" w:rsidP="004D2DFE">
      <w:pPr>
        <w:rPr>
          <w:rFonts w:ascii="Courier New" w:hAnsi="Courier New" w:cs="Courier New"/>
          <w:sz w:val="20"/>
          <w:szCs w:val="20"/>
          <w:lang w:val="fr-FR"/>
        </w:rPr>
      </w:pPr>
      <w:r w:rsidRPr="006B094A">
        <w:rPr>
          <w:rFonts w:ascii="Courier New" w:hAnsi="Courier New" w:cs="Courier New"/>
          <w:sz w:val="20"/>
          <w:szCs w:val="20"/>
          <w:lang w:val="fr-FR"/>
        </w:rPr>
        <w:t>dimensions:</w:t>
      </w:r>
    </w:p>
    <w:p w:rsidR="00690A5A" w:rsidRPr="00970BB8" w:rsidRDefault="00690A5A" w:rsidP="004D2DFE">
      <w:pPr>
        <w:rPr>
          <w:rFonts w:ascii="Courier New" w:hAnsi="Courier New" w:cs="Courier New"/>
          <w:sz w:val="20"/>
          <w:szCs w:val="20"/>
          <w:lang w:val="fr-FR"/>
        </w:rPr>
      </w:pPr>
      <w:r w:rsidRPr="006B094A">
        <w:rPr>
          <w:rFonts w:ascii="Courier New" w:hAnsi="Courier New" w:cs="Courier New"/>
          <w:sz w:val="20"/>
          <w:szCs w:val="20"/>
          <w:lang w:val="fr-FR"/>
        </w:rPr>
        <w:t xml:space="preserve">  </w:t>
      </w:r>
      <w:r w:rsidRPr="00970BB8">
        <w:rPr>
          <w:rFonts w:ascii="Courier New" w:hAnsi="Courier New" w:cs="Courier New"/>
          <w:sz w:val="20"/>
          <w:szCs w:val="20"/>
          <w:lang w:val="fr-FR"/>
        </w:rPr>
        <w:t>T = 8760 ;</w:t>
      </w:r>
    </w:p>
    <w:p w:rsidR="00690A5A" w:rsidRPr="006B094A" w:rsidRDefault="00690A5A" w:rsidP="004D2DFE">
      <w:pPr>
        <w:rPr>
          <w:rFonts w:ascii="Courier New" w:hAnsi="Courier New" w:cs="Courier New"/>
          <w:sz w:val="20"/>
          <w:szCs w:val="20"/>
          <w:lang w:val="fr-FR"/>
        </w:rPr>
      </w:pPr>
      <w:r w:rsidRPr="006B094A">
        <w:rPr>
          <w:rFonts w:ascii="Courier New" w:hAnsi="Courier New" w:cs="Courier New"/>
          <w:sz w:val="20"/>
          <w:szCs w:val="20"/>
          <w:lang w:val="fr-FR"/>
        </w:rPr>
        <w:t>variables:</w:t>
      </w:r>
    </w:p>
    <w:p w:rsidR="00690A5A" w:rsidRPr="006B094A" w:rsidRDefault="00690A5A" w:rsidP="004D2DFE">
      <w:pPr>
        <w:rPr>
          <w:rFonts w:ascii="Courier New" w:hAnsi="Courier New" w:cs="Courier New"/>
          <w:sz w:val="20"/>
          <w:szCs w:val="20"/>
          <w:lang w:val="fr-FR"/>
        </w:rPr>
      </w:pPr>
      <w:r w:rsidRPr="006B094A">
        <w:rPr>
          <w:rFonts w:ascii="Courier New" w:hAnsi="Courier New" w:cs="Courier New"/>
          <w:sz w:val="20"/>
          <w:szCs w:val="20"/>
          <w:lang w:val="fr-FR"/>
        </w:rPr>
        <w:t xml:space="preserve">  float station0_CO2(T);</w:t>
      </w:r>
    </w:p>
    <w:p w:rsidR="00690A5A" w:rsidRPr="005E7621" w:rsidRDefault="00690A5A" w:rsidP="004D2DFE">
      <w:pPr>
        <w:rPr>
          <w:rFonts w:ascii="Courier New" w:hAnsi="Courier New" w:cs="Courier New"/>
          <w:sz w:val="20"/>
          <w:szCs w:val="20"/>
        </w:rPr>
      </w:pPr>
      <w:r w:rsidRPr="006B094A">
        <w:rPr>
          <w:rFonts w:ascii="Courier New" w:hAnsi="Courier New" w:cs="Courier New"/>
          <w:sz w:val="20"/>
          <w:szCs w:val="20"/>
          <w:lang w:val="fr-FR"/>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2008_WRFCHIM_TIME.cdf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381476" w:rsidRDefault="00690A5A" w:rsidP="0011431C">
      <w:pPr>
        <w:rPr>
          <w:rFonts w:ascii="Courier New" w:hAnsi="Courier New" w:cs="Courier New"/>
          <w:sz w:val="20"/>
          <w:szCs w:val="20"/>
        </w:rPr>
      </w:pPr>
      <w:proofErr w:type="gramStart"/>
      <w:r w:rsidRPr="0011431C">
        <w:rPr>
          <w:rFonts w:ascii="Cambria" w:hAnsi="Cambria"/>
        </w:rPr>
        <w:t>variables</w:t>
      </w:r>
      <w:proofErr w:type="gramEnd"/>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381476">
        <w:rPr>
          <w:rFonts w:ascii="Courier New" w:hAnsi="Courier New" w:cs="Courier New"/>
          <w:sz w:val="20"/>
          <w:szCs w:val="20"/>
        </w:rPr>
        <w:t>float</w:t>
      </w:r>
      <w:proofErr w:type="gramEnd"/>
      <w:r w:rsidRPr="00381476">
        <w:rPr>
          <w:rFonts w:ascii="Courier New" w:hAnsi="Courier New" w:cs="Courier New"/>
          <w:sz w:val="20"/>
          <w:szCs w:val="20"/>
        </w:rPr>
        <w:t xml:space="preserve">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jc w:val="both"/>
        <w:rPr>
          <w:b/>
          <w:sz w:val="20"/>
          <w:szCs w:val="20"/>
        </w:rPr>
      </w:pPr>
    </w:p>
    <w:p w:rsidR="00690A5A" w:rsidRPr="00797987" w:rsidRDefault="00690A5A" w:rsidP="004D2DFE">
      <w:pPr>
        <w:jc w:val="both"/>
        <w:rPr>
          <w:sz w:val="20"/>
          <w:szCs w:val="20"/>
          <w:lang w:val="en-GB"/>
        </w:rPr>
      </w:pPr>
    </w:p>
    <w:p w:rsidR="00690A5A" w:rsidRDefault="00690A5A" w:rsidP="004D2DFE">
      <w:pPr>
        <w:rPr>
          <w:b/>
        </w:rPr>
      </w:pPr>
      <w:r w:rsidRPr="00D67470">
        <w:rPr>
          <w:b/>
        </w:rPr>
        <w:t>Particular requirements:</w:t>
      </w:r>
    </w:p>
    <w:p w:rsidR="00690A5A" w:rsidRPr="00D67470" w:rsidRDefault="00690A5A" w:rsidP="004D2DFE">
      <w:pPr>
        <w:rPr>
          <w:b/>
        </w:rPr>
      </w:pPr>
    </w:p>
    <w:p w:rsidR="00690A5A" w:rsidRDefault="00690A5A" w:rsidP="00DA4871">
      <w:pPr>
        <w:numPr>
          <w:ilvl w:val="0"/>
          <w:numId w:val="8"/>
        </w:numPr>
        <w:jc w:val="both"/>
      </w:pP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proofErr w:type="spellStart"/>
      <w:r>
        <w:t>cdf</w:t>
      </w:r>
      <w:proofErr w:type="spellEnd"/>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t xml:space="preserve">One single </w:t>
      </w:r>
      <w:proofErr w:type="spellStart"/>
      <w:r w:rsidRPr="00FA510C">
        <w:t>netcdf</w:t>
      </w:r>
      <w:proofErr w:type="spellEnd"/>
      <w:r w:rsidRPr="00FA510C">
        <w:t xml:space="preserve">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 xml:space="preserve">inside the </w:t>
      </w:r>
      <w:proofErr w:type="spellStart"/>
      <w:r>
        <w:t>netCDF</w:t>
      </w:r>
      <w:proofErr w:type="spellEnd"/>
      <w:r w:rsidR="004370C6">
        <w:t xml:space="preserve"> file should be named as “</w:t>
      </w:r>
      <w:proofErr w:type="spellStart"/>
      <w:r w:rsidR="004370C6">
        <w:t>StatN</w:t>
      </w:r>
      <w:r>
        <w:t>ame_Parameter</w:t>
      </w:r>
      <w:proofErr w:type="spellEnd"/>
      <w:r>
        <w:t>” (see examples below)</w:t>
      </w:r>
      <w:r w:rsidRPr="00F27FB6">
        <w:t xml:space="preserve"> </w:t>
      </w:r>
      <w:proofErr w:type="gramStart"/>
      <w:r>
        <w:t xml:space="preserve">where </w:t>
      </w:r>
      <w:r w:rsidRPr="007C0D29">
        <w:t xml:space="preserve"> </w:t>
      </w:r>
      <w:r w:rsidR="004370C6">
        <w:t>“</w:t>
      </w:r>
      <w:proofErr w:type="spellStart"/>
      <w:proofErr w:type="gramEnd"/>
      <w:r w:rsidR="004370C6">
        <w:t>StatN</w:t>
      </w:r>
      <w:r>
        <w:t>ame</w:t>
      </w:r>
      <w:proofErr w:type="spellEnd"/>
      <w:r>
        <w:t>”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 xml:space="preserve">hourly data). </w:t>
      </w:r>
      <w:proofErr w:type="gramStart"/>
      <w:r w:rsidRPr="00B70A98">
        <w:t>Or (b) a specific time period smaller than the entire year.</w:t>
      </w:r>
      <w:proofErr w:type="gramEnd"/>
      <w:r w:rsidRPr="00B70A98">
        <w:t xml:space="preserve"> In the latter case an additional attribute should be included</w:t>
      </w:r>
      <w:r>
        <w:t xml:space="preserve"> in the </w:t>
      </w:r>
      <w:proofErr w:type="spellStart"/>
      <w:r>
        <w:t>netCDF</w:t>
      </w:r>
      <w:proofErr w:type="spellEnd"/>
      <w:r>
        <w:t xml:space="preserve"> file to set the initial starting time (in hours) as follows (</w:t>
      </w:r>
      <w:r>
        <w:rPr>
          <w:rFonts w:ascii="Cambria" w:hAnsi="Cambria"/>
        </w:rPr>
        <w:t xml:space="preserve">global attributes: </w:t>
      </w:r>
      <w:proofErr w:type="spellStart"/>
      <w:r>
        <w:rPr>
          <w:rFonts w:ascii="Cambria" w:hAnsi="Cambria"/>
        </w:rPr>
        <w:t>StartHour</w:t>
      </w:r>
      <w:proofErr w:type="spellEnd"/>
      <w:r>
        <w:rPr>
          <w:rFonts w:ascii="Cambria" w:hAnsi="Cambria"/>
        </w:rPr>
        <w:t xml:space="preserve">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proofErr w:type="spellStart"/>
      <w:r>
        <w:t>Modelled</w:t>
      </w:r>
      <w:proofErr w:type="spellEnd"/>
      <w:r>
        <w:t xml:space="preserve">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proofErr w:type="spellStart"/>
      <w:proofErr w:type="gramStart"/>
      <w:r w:rsidRPr="005E7621">
        <w:rPr>
          <w:rFonts w:ascii="Courier New" w:hAnsi="Courier New" w:cs="Courier New"/>
          <w:sz w:val="20"/>
          <w:szCs w:val="20"/>
        </w:rPr>
        <w:t>netcdf</w:t>
      </w:r>
      <w:proofErr w:type="spellEnd"/>
      <w:proofErr w:type="gramEnd"/>
      <w:r w:rsidRPr="005E7621">
        <w:rPr>
          <w:rFonts w:ascii="Courier New" w:hAnsi="Courier New" w:cs="Courier New"/>
          <w:sz w:val="20"/>
          <w:szCs w:val="20"/>
        </w:rPr>
        <w:t xml:space="preserve">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6B094A" w:rsidRDefault="00690A5A" w:rsidP="005E7621">
      <w:pPr>
        <w:rPr>
          <w:rFonts w:ascii="Courier New" w:hAnsi="Courier New" w:cs="Courier New"/>
          <w:sz w:val="20"/>
          <w:szCs w:val="20"/>
          <w:lang w:val="fr-FR"/>
        </w:rPr>
      </w:pPr>
      <w:r w:rsidRPr="006B094A">
        <w:rPr>
          <w:rFonts w:ascii="Courier New" w:hAnsi="Courier New" w:cs="Courier New"/>
          <w:sz w:val="20"/>
          <w:szCs w:val="20"/>
          <w:lang w:val="fr-FR"/>
        </w:rPr>
        <w:t>dimensions:</w:t>
      </w:r>
    </w:p>
    <w:p w:rsidR="00690A5A" w:rsidRPr="006B094A" w:rsidRDefault="00690A5A" w:rsidP="005E7621">
      <w:pPr>
        <w:rPr>
          <w:rFonts w:ascii="Courier New" w:hAnsi="Courier New" w:cs="Courier New"/>
          <w:sz w:val="20"/>
          <w:szCs w:val="20"/>
          <w:lang w:val="fr-FR"/>
        </w:rPr>
      </w:pPr>
      <w:r w:rsidRPr="006B094A">
        <w:rPr>
          <w:rFonts w:ascii="Courier New" w:hAnsi="Courier New" w:cs="Courier New"/>
          <w:sz w:val="20"/>
          <w:szCs w:val="20"/>
          <w:lang w:val="fr-FR"/>
        </w:rPr>
        <w:t xml:space="preserve">  V = 3 ;</w:t>
      </w:r>
    </w:p>
    <w:p w:rsidR="00690A5A" w:rsidRPr="005E7621" w:rsidRDefault="00690A5A" w:rsidP="005E7621">
      <w:pPr>
        <w:rPr>
          <w:rFonts w:ascii="Courier New" w:hAnsi="Courier New" w:cs="Courier New"/>
          <w:sz w:val="20"/>
          <w:szCs w:val="20"/>
          <w:lang w:val="fr-FR"/>
        </w:rPr>
      </w:pPr>
      <w:r w:rsidRPr="006B094A">
        <w:rPr>
          <w:rFonts w:ascii="Courier New" w:hAnsi="Courier New" w:cs="Courier New"/>
          <w:sz w:val="20"/>
          <w:szCs w:val="20"/>
          <w:lang w:val="fr-FR"/>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proofErr w:type="gramStart"/>
      <w:r>
        <w:rPr>
          <w:rFonts w:ascii="Courier New" w:hAnsi="Courier New" w:cs="Courier New"/>
          <w:sz w:val="20"/>
          <w:szCs w:val="20"/>
          <w:lang w:val="fr-FR"/>
        </w:rPr>
        <w:t>v</w:t>
      </w:r>
      <w:r w:rsidRPr="005E7621">
        <w:rPr>
          <w:rFonts w:ascii="Courier New" w:hAnsi="Courier New" w:cs="Courier New"/>
          <w:sz w:val="20"/>
          <w:szCs w:val="20"/>
          <w:lang w:val="fr-FR"/>
        </w:rPr>
        <w:t>ariables</w:t>
      </w:r>
      <w:proofErr w:type="gramEnd"/>
      <w:r w:rsidRPr="005E7621">
        <w:rPr>
          <w:rFonts w:ascii="Courier New" w:hAnsi="Courier New" w:cs="Courier New"/>
          <w:sz w:val="20"/>
          <w:szCs w:val="20"/>
          <w:lang w:val="fr-FR"/>
        </w:rPr>
        <w:t>:</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5E7621">
        <w:rPr>
          <w:rFonts w:ascii="Courier New" w:hAnsi="Courier New" w:cs="Courier New"/>
          <w:sz w:val="20"/>
          <w:szCs w:val="20"/>
          <w:lang w:val="fr-FR"/>
        </w:rPr>
        <w:t>float</w:t>
      </w:r>
      <w:proofErr w:type="spellEnd"/>
      <w:r w:rsidRPr="005E7621">
        <w:rPr>
          <w:rFonts w:ascii="Courier New" w:hAnsi="Courier New" w:cs="Courier New"/>
          <w:sz w:val="20"/>
          <w:szCs w:val="20"/>
          <w:lang w:val="fr-FR"/>
        </w:rPr>
        <w:t xml:space="preserve">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w:t>
      </w:r>
      <w:proofErr w:type="gramStart"/>
      <w:r w:rsidRPr="008A7E62">
        <w:rPr>
          <w:rFonts w:ascii="Courier New" w:hAnsi="Courier New" w:cs="Courier New"/>
          <w:sz w:val="20"/>
          <w:szCs w:val="20"/>
          <w:lang w:val="fr-FR"/>
        </w:rPr>
        <w:t>global</w:t>
      </w:r>
      <w:proofErr w:type="gramEnd"/>
      <w:r w:rsidRPr="008A7E62">
        <w:rPr>
          <w:rFonts w:ascii="Courier New" w:hAnsi="Courier New" w:cs="Courier New"/>
          <w:sz w:val="20"/>
          <w:szCs w:val="20"/>
          <w:lang w:val="fr-FR"/>
        </w:rPr>
        <w:t xml:space="preserve"> </w:t>
      </w:r>
      <w:proofErr w:type="spellStart"/>
      <w:r w:rsidRPr="008A7E62">
        <w:rPr>
          <w:rFonts w:ascii="Courier New" w:hAnsi="Courier New" w:cs="Courier New"/>
          <w:sz w:val="20"/>
          <w:szCs w:val="20"/>
          <w:lang w:val="fr-FR"/>
        </w:rPr>
        <w:t>attributes</w:t>
      </w:r>
      <w:proofErr w:type="spellEnd"/>
      <w:r w:rsidRPr="008A7E62">
        <w:rPr>
          <w:rFonts w:ascii="Courier New" w:hAnsi="Courier New" w:cs="Courier New"/>
          <w:sz w:val="20"/>
          <w:szCs w:val="20"/>
          <w:lang w:val="fr-FR"/>
        </w:rPr>
        <w:t>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w:t>
      </w:r>
      <w:proofErr w:type="spellStart"/>
      <w:r w:rsidRPr="008A7E62">
        <w:rPr>
          <w:rFonts w:ascii="Courier New" w:hAnsi="Courier New" w:cs="Courier New"/>
          <w:sz w:val="20"/>
          <w:szCs w:val="20"/>
          <w:lang w:val="fr-FR"/>
        </w:rPr>
        <w:t>Parameters</w:t>
      </w:r>
      <w:proofErr w:type="spellEnd"/>
      <w:r w:rsidRPr="008A7E62">
        <w:rPr>
          <w:rFonts w:ascii="Courier New" w:hAnsi="Courier New" w:cs="Courier New"/>
          <w:sz w:val="20"/>
          <w:szCs w:val="20"/>
          <w:lang w:val="fr-FR"/>
        </w:rPr>
        <w:t xml:space="preserve">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F51D9F" w:rsidRDefault="00690A5A" w:rsidP="0011431C">
      <w:pPr>
        <w:rPr>
          <w:rFonts w:ascii="Courier New" w:hAnsi="Courier New" w:cs="Courier New"/>
          <w:sz w:val="20"/>
          <w:szCs w:val="20"/>
        </w:rPr>
      </w:pPr>
      <w:proofErr w:type="gramStart"/>
      <w:r w:rsidRPr="00F51D9F">
        <w:rPr>
          <w:rFonts w:ascii="Courier New" w:hAnsi="Courier New" w:cs="Courier New"/>
          <w:sz w:val="20"/>
          <w:szCs w:val="20"/>
        </w:rPr>
        <w:t>variables</w:t>
      </w:r>
      <w:proofErr w:type="gramEnd"/>
      <w:r w:rsidRPr="00F51D9F">
        <w:rPr>
          <w:rFonts w:ascii="Courier New" w:hAnsi="Courier New" w:cs="Courier New"/>
          <w:sz w:val="20"/>
          <w:szCs w:val="20"/>
        </w:rPr>
        <w:t>:</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global </w:t>
      </w:r>
      <w:proofErr w:type="gramStart"/>
      <w:r w:rsidRPr="00F51D9F">
        <w:rPr>
          <w:rFonts w:ascii="Courier New" w:hAnsi="Courier New" w:cs="Courier New"/>
          <w:sz w:val="20"/>
          <w:szCs w:val="20"/>
        </w:rPr>
        <w:t>attributes :</w:t>
      </w:r>
      <w:proofErr w:type="gramEnd"/>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w:t>
      </w:r>
      <w:proofErr w:type="gramStart"/>
      <w:r w:rsidRPr="00F51D9F">
        <w:rPr>
          <w:rFonts w:ascii="Courier New" w:hAnsi="Courier New" w:cs="Courier New"/>
          <w:sz w:val="20"/>
          <w:szCs w:val="20"/>
        </w:rPr>
        <w:t>51b ;</w:t>
      </w:r>
      <w:proofErr w:type="gramEnd"/>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E76714">
      <w:pPr>
        <w:rPr>
          <w:b/>
        </w:rPr>
      </w:pPr>
      <w:r w:rsidRPr="00FA510C">
        <w:rPr>
          <w:b/>
        </w:rPr>
        <w:t>Particular requirements:</w:t>
      </w:r>
    </w:p>
    <w:p w:rsidR="00690A5A" w:rsidRPr="00FA510C" w:rsidRDefault="00690A5A" w:rsidP="00BC2360">
      <w:pPr>
        <w:jc w:val="both"/>
      </w:pPr>
    </w:p>
    <w:p w:rsidR="00690A5A" w:rsidRDefault="00690A5A" w:rsidP="00BC2360">
      <w:pPr>
        <w:jc w:val="both"/>
      </w:pP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proofErr w:type="spellStart"/>
      <w:r w:rsidRPr="00BC2360">
        <w:t>cdf</w:t>
      </w:r>
      <w:proofErr w:type="spellEnd"/>
      <w:r w:rsidRPr="00BC2360">
        <w:t xml:space="preserve"> file as a</w:t>
      </w:r>
      <w:r w:rsidR="004370C6">
        <w:t>n</w:t>
      </w:r>
      <w:r w:rsidRPr="00BC2360">
        <w:t xml:space="preserve"> hourly series of “-999”.</w:t>
      </w:r>
    </w:p>
    <w:p w:rsidR="00690A5A" w:rsidRDefault="00690A5A" w:rsidP="00BC2360">
      <w:pPr>
        <w:jc w:val="both"/>
      </w:pPr>
    </w:p>
    <w:p w:rsidR="00EA761F" w:rsidRDefault="00EA761F" w:rsidP="00EA761F">
      <w:pPr>
        <w:jc w:val="both"/>
        <w:rPr>
          <w:b/>
          <w:color w:val="0070C0"/>
          <w:u w:val="single"/>
        </w:rPr>
      </w:pPr>
      <w:r w:rsidRPr="00BC2360">
        <w:rPr>
          <w:b/>
          <w:color w:val="0070C0"/>
          <w:u w:val="single"/>
        </w:rPr>
        <w:t xml:space="preserve">Description of </w:t>
      </w:r>
      <w:proofErr w:type="spellStart"/>
      <w:r>
        <w:rPr>
          <w:b/>
          <w:color w:val="0070C0"/>
          <w:u w:val="single"/>
        </w:rPr>
        <w:t>modelled</w:t>
      </w:r>
      <w:proofErr w:type="spellEnd"/>
      <w:r>
        <w:rPr>
          <w:b/>
          <w:color w:val="0070C0"/>
          <w:u w:val="single"/>
        </w:rPr>
        <w:t xml:space="preserve"> data in </w:t>
      </w:r>
      <w:proofErr w:type="spellStart"/>
      <w:r>
        <w:rPr>
          <w:b/>
          <w:color w:val="0070C0"/>
          <w:u w:val="single"/>
        </w:rPr>
        <w:t>csv</w:t>
      </w:r>
      <w:proofErr w:type="spellEnd"/>
      <w:r>
        <w:rPr>
          <w:b/>
          <w:color w:val="0070C0"/>
          <w:u w:val="single"/>
        </w:rPr>
        <w:t xml:space="preserve"> format </w:t>
      </w:r>
      <w:r w:rsidRPr="00BC2360">
        <w:rPr>
          <w:b/>
          <w:color w:val="0070C0"/>
          <w:u w:val="single"/>
        </w:rPr>
        <w:t xml:space="preserve">(option </w:t>
      </w:r>
      <w:r>
        <w:rPr>
          <w:b/>
          <w:color w:val="0070C0"/>
          <w:u w:val="single"/>
        </w:rPr>
        <w:t>3</w:t>
      </w:r>
      <w:r w:rsidRPr="00BC2360">
        <w:rPr>
          <w:b/>
          <w:color w:val="0070C0"/>
          <w:u w:val="single"/>
        </w:rPr>
        <w:t xml:space="preserve">) </w:t>
      </w:r>
    </w:p>
    <w:p w:rsidR="00EA761F" w:rsidRDefault="00EA761F" w:rsidP="00EA761F">
      <w:pPr>
        <w:jc w:val="both"/>
        <w:rPr>
          <w:b/>
          <w:color w:val="0070C0"/>
          <w:u w:val="single"/>
        </w:rPr>
      </w:pPr>
    </w:p>
    <w:p w:rsidR="00EA761F" w:rsidRPr="00311794" w:rsidRDefault="00EA761F" w:rsidP="00EA761F">
      <w:pPr>
        <w:jc w:val="both"/>
      </w:pPr>
      <w:r>
        <w:t xml:space="preserve">Files in </w:t>
      </w:r>
      <w:proofErr w:type="spellStart"/>
      <w:r>
        <w:t>csv</w:t>
      </w:r>
      <w:proofErr w:type="spellEnd"/>
      <w:r>
        <w:t xml:space="preserve"> format cannot be used directly. A</w:t>
      </w:r>
      <w:r w:rsidRPr="00C8505F">
        <w:t xml:space="preserve"> utility (</w:t>
      </w:r>
      <w:hyperlink w:anchor="_CSV_to_NetCDF" w:history="1">
        <w:r w:rsidRPr="00A53A37">
          <w:rPr>
            <w:rStyle w:val="Hyperlink"/>
          </w:rPr>
          <w:t>an IDL processor</w:t>
        </w:r>
      </w:hyperlink>
      <w:r w:rsidR="004370C6">
        <w:rPr>
          <w:rStyle w:val="Hyperlink"/>
        </w:rPr>
        <w:t>: Modcsv2cdf</w:t>
      </w:r>
      <w:r w:rsidRPr="00C8505F">
        <w:t xml:space="preserve">) is provided on the Delta Tool web site </w:t>
      </w:r>
      <w:r>
        <w:t xml:space="preserve">(link to utilities on the download page) </w:t>
      </w:r>
      <w:r w:rsidRPr="00C8505F">
        <w:t xml:space="preserve">to convert them into </w:t>
      </w:r>
      <w:proofErr w:type="spellStart"/>
      <w:r w:rsidRPr="00C8505F">
        <w:t>netcdf</w:t>
      </w:r>
      <w:proofErr w:type="spellEnd"/>
      <w:r w:rsidRPr="00C8505F">
        <w:t xml:space="preserve"> format.</w:t>
      </w:r>
      <w:r>
        <w:t xml:space="preserve"> You are referred to a readme file accompanying this tool for an explanation of the format.</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400" w:name="_Toc399842392"/>
      <w:r w:rsidRPr="00340FF8">
        <w:rPr>
          <w:sz w:val="24"/>
          <w:szCs w:val="24"/>
          <w:lang w:val="en-GB"/>
        </w:rPr>
        <w:t>Yearly Frequency</w:t>
      </w:r>
      <w:bookmarkEnd w:id="400"/>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proofErr w:type="spellStart"/>
      <w:r w:rsidRPr="00587904">
        <w:t>csv</w:t>
      </w:r>
      <w:proofErr w:type="spellEnd"/>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 &gt;.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w:t>
      </w:r>
      <w:proofErr w:type="gramStart"/>
      <w:r>
        <w:t>;2009</w:t>
      </w:r>
      <w:proofErr w:type="gramEnd"/>
      <w:r>
        <w:t>;O3;PM10...</w:t>
      </w:r>
    </w:p>
    <w:p w:rsidR="00690A5A" w:rsidRDefault="00690A5A" w:rsidP="004D2DFE">
      <w:pPr>
        <w:pStyle w:val="ListParagraph"/>
        <w:ind w:left="360"/>
        <w:jc w:val="both"/>
      </w:pPr>
      <w:proofErr w:type="gramStart"/>
      <w:r>
        <w:t>;Station</w:t>
      </w:r>
      <w:proofErr w:type="gramEnd"/>
      <w:r>
        <w:t>;ValueParam1;ValueParam2...</w:t>
      </w:r>
    </w:p>
    <w:p w:rsidR="00690A5A" w:rsidRDefault="00690A5A" w:rsidP="004D2DFE">
      <w:pPr>
        <w:pStyle w:val="ListParagraph"/>
        <w:ind w:left="360"/>
        <w:jc w:val="both"/>
      </w:pPr>
      <w:r>
        <w:t>Illmitz</w:t>
      </w:r>
      <w:proofErr w:type="gramStart"/>
      <w:r>
        <w:t>;40.3</w:t>
      </w:r>
      <w:proofErr w:type="gramEnd"/>
      <w:r>
        <w:t>;45.34</w:t>
      </w:r>
    </w:p>
    <w:p w:rsidR="00690A5A" w:rsidRDefault="00690A5A" w:rsidP="004D2DFE">
      <w:pPr>
        <w:pStyle w:val="ListParagraph"/>
        <w:ind w:left="360"/>
        <w:jc w:val="both"/>
      </w:pPr>
      <w:r>
        <w:t>Pillers</w:t>
      </w:r>
      <w:proofErr w:type="gramStart"/>
      <w:r>
        <w:t>;78</w:t>
      </w:r>
      <w:proofErr w:type="gramEnd"/>
      <w:r>
        <w:t>;54.54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401" w:name="_Ref342032271"/>
      <w:bookmarkStart w:id="402" w:name="_Toc399842393"/>
      <w:r>
        <w:rPr>
          <w:lang w:val="en-GB"/>
        </w:rPr>
        <w:t xml:space="preserve">Using </w:t>
      </w:r>
      <w:r w:rsidR="00690A5A">
        <w:rPr>
          <w:lang w:val="en-GB"/>
        </w:rPr>
        <w:t xml:space="preserve">DELTA </w:t>
      </w:r>
      <w:r>
        <w:rPr>
          <w:lang w:val="en-GB"/>
        </w:rPr>
        <w:t xml:space="preserve">with </w:t>
      </w:r>
      <w:r w:rsidR="00690A5A">
        <w:rPr>
          <w:lang w:val="en-GB"/>
        </w:rPr>
        <w:t>yearly output</w:t>
      </w:r>
      <w:bookmarkEnd w:id="401"/>
      <w:bookmarkEnd w:id="402"/>
    </w:p>
    <w:p w:rsidR="00690A5A" w:rsidRDefault="00690A5A" w:rsidP="004D2DFE">
      <w:pPr>
        <w:rPr>
          <w:lang w:val="en-GB"/>
        </w:rPr>
      </w:pPr>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403" w:name="_Managing_multiple_datasets:"/>
      <w:bookmarkEnd w:id="403"/>
    </w:p>
    <w:p w:rsidR="00D84817" w:rsidRDefault="00D84817" w:rsidP="00DA4871">
      <w:pPr>
        <w:pStyle w:val="Heading2"/>
        <w:numPr>
          <w:ilvl w:val="0"/>
          <w:numId w:val="24"/>
        </w:numPr>
        <w:rPr>
          <w:lang w:val="en-GB"/>
        </w:rPr>
      </w:pPr>
      <w:bookmarkStart w:id="404" w:name="_Exploration_mode"/>
      <w:bookmarkStart w:id="405" w:name="_Toc380154447"/>
      <w:bookmarkStart w:id="406" w:name="_Toc399842394"/>
      <w:bookmarkStart w:id="407" w:name="_Toc284940319"/>
      <w:bookmarkEnd w:id="388"/>
      <w:bookmarkEnd w:id="404"/>
      <w:r>
        <w:rPr>
          <w:lang w:val="en-GB"/>
        </w:rPr>
        <w:t>Delta Tool top menu</w:t>
      </w:r>
      <w:bookmarkEnd w:id="405"/>
      <w:bookmarkEnd w:id="406"/>
    </w:p>
    <w:p w:rsidR="00D84817" w:rsidRPr="00D84817" w:rsidRDefault="00D84817" w:rsidP="006600DA">
      <w:pPr>
        <w:rPr>
          <w:lang w:val="en-GB"/>
        </w:rPr>
      </w:pPr>
    </w:p>
    <w:p w:rsidR="00D84817" w:rsidRDefault="00D84817" w:rsidP="00D84817">
      <w:pPr>
        <w:rPr>
          <w:lang w:val="en-GB"/>
        </w:rPr>
      </w:pPr>
      <w:r w:rsidRPr="006600DA">
        <w:rPr>
          <w:noProof/>
        </w:rPr>
        <w:lastRenderedPageBreak/>
        <w:drawing>
          <wp:inline distT="0" distB="0" distL="0" distR="0" wp14:anchorId="47FAF61E" wp14:editId="01C0BBB0">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xml:space="preserve">: Save main window diagram in various format (jpeg, </w:t>
      </w:r>
      <w:proofErr w:type="spellStart"/>
      <w:r w:rsidRPr="00523249">
        <w:rPr>
          <w:rFonts w:ascii="Times New Roman" w:hAnsi="Times New Roman"/>
          <w:sz w:val="24"/>
          <w:szCs w:val="24"/>
          <w:lang w:val="en-GB"/>
        </w:rPr>
        <w:t>tif</w:t>
      </w:r>
      <w:proofErr w:type="spellEnd"/>
      <w:r w:rsidRPr="00523249">
        <w:rPr>
          <w:rFonts w:ascii="Times New Roman" w:hAnsi="Times New Roman"/>
          <w:sz w:val="24"/>
          <w:szCs w:val="24"/>
          <w:lang w:val="en-GB"/>
        </w:rPr>
        <w:t>...)</w:t>
      </w:r>
      <w:r w:rsidR="004370C6">
        <w:rPr>
          <w:rFonts w:ascii="Times New Roman" w:hAnsi="Times New Roman"/>
          <w:sz w:val="24"/>
          <w:szCs w:val="24"/>
          <w:lang w:val="en-GB"/>
        </w:rPr>
        <w:t>. Images are saved in the subdirectory “save”</w:t>
      </w:r>
    </w:p>
    <w:p w:rsidR="00D84817" w:rsidRPr="0002023A" w:rsidRDefault="00D84817" w:rsidP="00DA4871">
      <w:pPr>
        <w:pStyle w:val="ListParagraph"/>
        <w:numPr>
          <w:ilvl w:val="1"/>
          <w:numId w:val="26"/>
        </w:numPr>
        <w:rPr>
          <w:rFonts w:ascii="Times New Roman" w:hAnsi="Times New Roman"/>
          <w:sz w:val="24"/>
          <w:szCs w:val="24"/>
          <w:lang w:val="en-GB"/>
        </w:rPr>
      </w:pPr>
      <w:proofErr w:type="spellStart"/>
      <w:r w:rsidRPr="00523249">
        <w:rPr>
          <w:rFonts w:ascii="Times New Roman" w:hAnsi="Times New Roman"/>
          <w:sz w:val="24"/>
          <w:szCs w:val="24"/>
          <w:u w:val="single"/>
          <w:lang w:val="en-GB"/>
        </w:rPr>
        <w:t>BatchComposition</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A</w:t>
      </w:r>
      <w:r w:rsidRPr="0002023A">
        <w:rPr>
          <w:rFonts w:ascii="Times New Roman" w:hAnsi="Times New Roman"/>
          <w:sz w:val="24"/>
          <w:szCs w:val="24"/>
          <w:lang w:val="en-GB"/>
        </w:rPr>
        <w:t>llow the user to create his own batch composed of 1 to 4 different graphics</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BatchSave</w:t>
      </w:r>
      <w:proofErr w:type="spellEnd"/>
      <w:r>
        <w:rPr>
          <w:rFonts w:ascii="Times New Roman" w:hAnsi="Times New Roman"/>
          <w:sz w:val="24"/>
          <w:szCs w:val="24"/>
          <w:u w:val="single"/>
          <w:lang w:val="en-GB"/>
        </w:rPr>
        <w:t xml:space="preserve">: </w:t>
      </w:r>
      <w:r w:rsidRPr="0002023A">
        <w:rPr>
          <w:rFonts w:ascii="Times New Roman" w:hAnsi="Times New Roman"/>
          <w:sz w:val="24"/>
          <w:szCs w:val="24"/>
          <w:lang w:val="en-GB"/>
        </w:rPr>
        <w:t>Save current elaboration as batch</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BatchRestore</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Restore batch from existing ones.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WS</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Temperature</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w:t>
      </w:r>
      <w:proofErr w:type="spellStart"/>
      <w:r>
        <w:rPr>
          <w:rFonts w:ascii="Times New Roman" w:hAnsi="Times New Roman"/>
          <w:sz w:val="24"/>
          <w:szCs w:val="24"/>
          <w:lang w:val="en-GB"/>
        </w:rPr>
        <w:t>pdf</w:t>
      </w:r>
      <w:proofErr w:type="spellEnd"/>
      <w:r>
        <w:rPr>
          <w:rFonts w:ascii="Times New Roman" w:hAnsi="Times New Roman"/>
          <w:sz w:val="24"/>
          <w:szCs w:val="24"/>
          <w:lang w:val="en-GB"/>
        </w:rPr>
        <w:t xml:space="preserve"> format). The correct directory in which “adobe.exe” is located should be specified in the “init.ini” file in the “resource” directory.</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lastRenderedPageBreak/>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w:t>
      </w:r>
      <w:proofErr w:type="spellStart"/>
      <w:r>
        <w:rPr>
          <w:rFonts w:ascii="Times New Roman" w:hAnsi="Times New Roman"/>
          <w:sz w:val="24"/>
          <w:szCs w:val="24"/>
          <w:lang w:val="en-GB"/>
        </w:rPr>
        <w:t>independant</w:t>
      </w:r>
      <w:proofErr w:type="spellEnd"/>
      <w:r>
        <w:rPr>
          <w:rFonts w:ascii="Times New Roman" w:hAnsi="Times New Roman"/>
          <w:sz w:val="24"/>
          <w:szCs w:val="24"/>
          <w:lang w:val="en-GB"/>
        </w:rPr>
        <w:t xml:space="preserve">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6B094A">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Disclaimer</w:t>
      </w:r>
      <w:r>
        <w:rPr>
          <w:rFonts w:ascii="Times New Roman" w:hAnsi="Times New Roman"/>
          <w:sz w:val="24"/>
          <w:szCs w:val="24"/>
          <w:u w:val="single"/>
          <w:lang w:val="en-GB"/>
        </w:rPr>
        <w: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408" w:name="_Ref394573168"/>
      <w:bookmarkStart w:id="409" w:name="_Toc399842395"/>
      <w:r w:rsidRPr="004D2DFE">
        <w:rPr>
          <w:lang w:val="en-GB"/>
        </w:rPr>
        <w:t>Exploration</w:t>
      </w:r>
      <w:r w:rsidRPr="00ED0668">
        <w:rPr>
          <w:rFonts w:ascii="Times New Roman" w:hAnsi="Times New Roman"/>
          <w:lang w:val="en-GB"/>
        </w:rPr>
        <w:t xml:space="preserve"> </w:t>
      </w:r>
      <w:r w:rsidRPr="004D2DFE">
        <w:rPr>
          <w:lang w:val="en-GB"/>
        </w:rPr>
        <w:t>mode</w:t>
      </w:r>
      <w:bookmarkEnd w:id="407"/>
      <w:bookmarkEnd w:id="408"/>
      <w:bookmarkEnd w:id="409"/>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6B094A">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6B094A">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6B094A">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proofErr w:type="gramStart"/>
        <w:r w:rsidR="004370C6" w:rsidRPr="004370C6">
          <w:rPr>
            <w:rStyle w:val="Hyperlink"/>
            <w:lang w:val="en-GB"/>
          </w:rPr>
          <w:t>S</w:t>
        </w:r>
        <w:r w:rsidR="00690A5A" w:rsidRPr="004370C6">
          <w:rPr>
            <w:rStyle w:val="Hyperlink"/>
            <w:lang w:val="en-GB"/>
          </w:rPr>
          <w:t xml:space="preserve">ection </w:t>
        </w:r>
        <w:proofErr w:type="gramEnd"/>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6B094A">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drawing>
          <wp:inline distT="0" distB="0" distL="0" distR="0" wp14:anchorId="2ADF2E63" wp14:editId="4F034BBA">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fldSimple w:instr=" SEQ Figure \* ARABIC ">
        <w:r w:rsidR="006B094A">
          <w:rPr>
            <w:noProof/>
          </w:rPr>
          <w:t>11</w:t>
        </w:r>
      </w:fldSimple>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410" w:name="_The_data_selection"/>
      <w:bookmarkStart w:id="411" w:name="_Toc284940320"/>
      <w:bookmarkStart w:id="412" w:name="_Ref343511474"/>
      <w:bookmarkStart w:id="413" w:name="_Ref392252552"/>
      <w:bookmarkStart w:id="414" w:name="_Ref392252565"/>
      <w:bookmarkStart w:id="415" w:name="_Ref392252571"/>
      <w:bookmarkStart w:id="416" w:name="_Ref392252790"/>
      <w:bookmarkStart w:id="417" w:name="_Ref394562984"/>
      <w:bookmarkStart w:id="418" w:name="_Ref394573120"/>
      <w:bookmarkStart w:id="419" w:name="_Toc399842396"/>
      <w:bookmarkEnd w:id="410"/>
      <w:r w:rsidRPr="00EE71FC">
        <w:rPr>
          <w:lang w:val="en-GB"/>
        </w:rPr>
        <w:t>The data selection interface</w:t>
      </w:r>
      <w:bookmarkEnd w:id="411"/>
      <w:bookmarkEnd w:id="412"/>
      <w:bookmarkEnd w:id="413"/>
      <w:bookmarkEnd w:id="414"/>
      <w:bookmarkEnd w:id="415"/>
      <w:bookmarkEnd w:id="416"/>
      <w:bookmarkEnd w:id="417"/>
      <w:bookmarkEnd w:id="418"/>
      <w:bookmarkEnd w:id="419"/>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lastRenderedPageBreak/>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6B094A" w:rsidRPr="00F90CE1">
        <w:rPr>
          <w:lang w:val="it-IT"/>
        </w:rPr>
        <w:t xml:space="preserve">Figure </w:t>
      </w:r>
      <w:r w:rsidR="006B094A">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w:t>
      </w:r>
      <w:proofErr w:type="spellStart"/>
      <w:r>
        <w:t>Obs’</w:t>
      </w:r>
      <w:proofErr w:type="spellEnd"/>
      <w:r>
        <w:t xml:space="preserve"> button (the ‘Load </w:t>
      </w:r>
      <w:proofErr w:type="spellStart"/>
      <w:r>
        <w:t>Obs’</w:t>
      </w:r>
      <w:proofErr w:type="spellEnd"/>
      <w:r>
        <w:t xml:space="preserve">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 xml:space="preserve">press the button ‘save </w:t>
      </w:r>
      <w:proofErr w:type="spellStart"/>
      <w:r w:rsidR="00690A5A">
        <w:rPr>
          <w:lang w:val="en-GB"/>
        </w:rPr>
        <w:t>obs’</w:t>
      </w:r>
      <w:proofErr w:type="spellEnd"/>
      <w:r w:rsidR="00690A5A">
        <w:rPr>
          <w:lang w:val="en-GB"/>
        </w:rPr>
        <w:t xml:space="preserve">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xml:space="preserve">. By default the file is saved in the </w:t>
      </w:r>
      <w:proofErr w:type="spellStart"/>
      <w:r w:rsidR="00690A5A" w:rsidRPr="006E7D82">
        <w:rPr>
          <w:lang w:val="en-GB"/>
        </w:rPr>
        <w:t>dir</w:t>
      </w:r>
      <w:proofErr w:type="spellEnd"/>
      <w:r w:rsidR="00690A5A" w:rsidRPr="006E7D82">
        <w:rPr>
          <w:lang w:val="en-GB"/>
        </w:rPr>
        <w:t>…. \save.</w:t>
      </w:r>
      <w:r w:rsidR="00690A5A" w:rsidRPr="006E7D82">
        <w:rPr>
          <w:b/>
          <w:lang w:val="en-GB"/>
        </w:rPr>
        <w:t xml:space="preserve"> </w:t>
      </w:r>
      <w:r w:rsidR="00690A5A" w:rsidRPr="006E7D82">
        <w:rPr>
          <w:lang w:val="en-GB"/>
        </w:rPr>
        <w:t xml:space="preserve">To reload the saved </w:t>
      </w:r>
      <w:proofErr w:type="gramStart"/>
      <w:r w:rsidR="00690A5A" w:rsidRPr="006E7D82">
        <w:rPr>
          <w:lang w:val="en-GB"/>
        </w:rPr>
        <w:t>selections,</w:t>
      </w:r>
      <w:proofErr w:type="gramEnd"/>
      <w:r w:rsidR="00690A5A">
        <w:rPr>
          <w:lang w:val="en-GB"/>
        </w:rPr>
        <w:t xml:space="preserve"> -press the button “Load </w:t>
      </w:r>
      <w:proofErr w:type="spellStart"/>
      <w:r w:rsidR="00690A5A">
        <w:rPr>
          <w:lang w:val="en-GB"/>
        </w:rPr>
        <w:t>Obs</w:t>
      </w:r>
      <w:proofErr w:type="spellEnd"/>
      <w:r w:rsidR="00690A5A">
        <w:rPr>
          <w:lang w:val="en-GB"/>
        </w:rPr>
        <w:t xml:space="preserve">”. </w:t>
      </w:r>
    </w:p>
    <w:p w:rsidR="00690A5A" w:rsidRDefault="00690A5A" w:rsidP="00BD12F6">
      <w:pPr>
        <w:jc w:val="both"/>
        <w:rPr>
          <w:lang w:val="en-GB"/>
        </w:rPr>
      </w:pPr>
    </w:p>
    <w:p w:rsidR="00690A5A"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drawing>
          <wp:inline distT="0" distB="0" distL="0" distR="0" wp14:anchorId="4C7D0E83" wp14:editId="74A29FAA">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Default="00690A5A" w:rsidP="00605672">
      <w:pPr>
        <w:pStyle w:val="Caption"/>
        <w:spacing w:before="120"/>
        <w:rPr>
          <w:lang w:val="en-GB"/>
        </w:rPr>
      </w:pPr>
      <w:bookmarkStart w:id="420"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6B094A">
        <w:rPr>
          <w:noProof/>
          <w:lang w:val="it-IT"/>
        </w:rPr>
        <w:t>12</w:t>
      </w:r>
      <w:r w:rsidR="002F574B">
        <w:rPr>
          <w:noProof/>
        </w:rPr>
        <w:fldChar w:fldCharType="end"/>
      </w:r>
      <w:bookmarkEnd w:id="420"/>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21" w:name="_The_analysis_interface"/>
      <w:bookmarkStart w:id="422" w:name="_Toc284940321"/>
      <w:bookmarkStart w:id="423" w:name="_Ref392252801"/>
      <w:bookmarkStart w:id="424" w:name="_Ref394573128"/>
      <w:bookmarkStart w:id="425" w:name="_Toc399842397"/>
      <w:bookmarkEnd w:id="421"/>
      <w:r w:rsidRPr="00EE71FC">
        <w:rPr>
          <w:lang w:val="en-GB"/>
        </w:rPr>
        <w:t>The analysis interface</w:t>
      </w:r>
      <w:bookmarkEnd w:id="422"/>
      <w:bookmarkEnd w:id="423"/>
      <w:bookmarkEnd w:id="424"/>
      <w:bookmarkEnd w:id="425"/>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6B094A">
        <w:t xml:space="preserve">Figure </w:t>
      </w:r>
      <w:r w:rsidR="006B094A">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 xml:space="preserve">(“Time </w:t>
      </w:r>
      <w:proofErr w:type="spellStart"/>
      <w:r w:rsidR="00B33299">
        <w:rPr>
          <w:lang w:val="en-GB"/>
        </w:rPr>
        <w:t>Avg</w:t>
      </w:r>
      <w:proofErr w:type="spellEnd"/>
      <w:r w:rsidR="00B33299">
        <w:rPr>
          <w:lang w:val="en-GB"/>
        </w:rPr>
        <w:t>”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w:t>
      </w:r>
      <w:proofErr w:type="spellStart"/>
      <w:r>
        <w:rPr>
          <w:lang w:val="en-GB"/>
        </w:rPr>
        <w:t>barplots</w:t>
      </w:r>
      <w:proofErr w:type="spellEnd"/>
      <w:r>
        <w:rPr>
          <w:lang w:val="en-GB"/>
        </w:rPr>
        <w:t xml:space="preserve"> which is the common way to visualise single statistical metrics (Mean, RMSE, bias, IOA, </w:t>
      </w:r>
      <w:proofErr w:type="spellStart"/>
      <w:r>
        <w:rPr>
          <w:lang w:val="en-GB"/>
        </w:rPr>
        <w:t>Exceedance</w:t>
      </w:r>
      <w:proofErr w:type="spellEnd"/>
      <w:r>
        <w:rPr>
          <w:lang w:val="en-GB"/>
        </w:rPr>
        <w:t xml:space="preserve"> days...). Some of these statistics require threshold values which can be included (e.g. SOMO, </w:t>
      </w:r>
      <w:proofErr w:type="spellStart"/>
      <w:r>
        <w:rPr>
          <w:lang w:val="en-GB"/>
        </w:rPr>
        <w:t>Exceedance</w:t>
      </w:r>
      <w:proofErr w:type="spellEnd"/>
      <w:r>
        <w:rPr>
          <w:lang w:val="en-GB"/>
        </w:rPr>
        <w:t xml:space="preserve"> days…) on the same window. </w:t>
      </w:r>
      <w:r w:rsidR="00B33299">
        <w:rPr>
          <w:lang w:val="en-GB"/>
        </w:rPr>
        <w:t xml:space="preserve">The field for threshold values should contain numbers separated by </w:t>
      </w:r>
      <w:proofErr w:type="gramStart"/>
      <w:r w:rsidR="00B33299">
        <w:rPr>
          <w:lang w:val="en-GB"/>
        </w:rPr>
        <w:t>an</w:t>
      </w:r>
      <w:proofErr w:type="gramEnd"/>
      <w:r w:rsidR="00B33299">
        <w:rPr>
          <w:lang w:val="en-GB"/>
        </w:rPr>
        <w:t xml:space="preserve">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1DD42210" wp14:editId="6E2B8977">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26" w:name="_Ref284592739"/>
      <w:r>
        <w:t xml:space="preserve">Figure </w:t>
      </w:r>
      <w:fldSimple w:instr=" SEQ Figure \* ARABIC ">
        <w:r w:rsidR="006B094A">
          <w:rPr>
            <w:noProof/>
          </w:rPr>
          <w:t>13</w:t>
        </w:r>
      </w:fldSimple>
      <w:bookmarkEnd w:id="426"/>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27" w:name="_The_main_graphical"/>
      <w:bookmarkStart w:id="428" w:name="_Ref392252774"/>
      <w:bookmarkStart w:id="429" w:name="_Ref392252812"/>
      <w:bookmarkStart w:id="430" w:name="_Toc399842398"/>
      <w:bookmarkStart w:id="431" w:name="_Toc284940322"/>
      <w:bookmarkStart w:id="432" w:name="_Ref284944740"/>
      <w:bookmarkEnd w:id="427"/>
      <w:r w:rsidRPr="00EE71FC">
        <w:rPr>
          <w:lang w:val="en-GB"/>
        </w:rPr>
        <w:lastRenderedPageBreak/>
        <w:t>The main graphical interface</w:t>
      </w:r>
      <w:bookmarkEnd w:id="428"/>
      <w:bookmarkEnd w:id="429"/>
      <w:bookmarkEnd w:id="430"/>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proofErr w:type="gramStart"/>
      <w:r w:rsidR="009B26E5">
        <w:rPr>
          <w:lang w:val="en-GB"/>
        </w:rPr>
        <w:t xml:space="preserve">The </w:t>
      </w:r>
      <w:r>
        <w:rPr>
          <w:lang w:val="en-GB"/>
        </w:rPr>
        <w:t xml:space="preserve">Delta Tool’s main graphical interface </w:t>
      </w:r>
      <w:r w:rsidR="009B26E5">
        <w:rPr>
          <w:lang w:val="en-GB"/>
        </w:rPr>
        <w:t xml:space="preserve">will then pop-up </w:t>
      </w:r>
      <w:r>
        <w:rPr>
          <w:lang w:val="en-GB"/>
        </w:rPr>
        <w:t>(unless you have made selections that the tool does not support).</w:t>
      </w:r>
      <w:proofErr w:type="gramEnd"/>
      <w:r>
        <w:rPr>
          <w:lang w:val="en-GB"/>
        </w:rPr>
        <w:t xml:space="preserve">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17458947" wp14:editId="61B0239C">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fldSimple w:instr=" SEQ Figure \* ARABIC ">
        <w:r w:rsidR="006B094A">
          <w:rPr>
            <w:noProof/>
          </w:rPr>
          <w:t>14</w:t>
        </w:r>
      </w:fldSimple>
      <w:r>
        <w:t>: DELTA main graphical window.</w:t>
      </w:r>
    </w:p>
    <w:p w:rsidR="00690A5A" w:rsidRDefault="00690A5A">
      <w:pPr>
        <w:rPr>
          <w:lang w:val="en-GB"/>
        </w:rPr>
      </w:pPr>
      <w:r>
        <w:rPr>
          <w:lang w:val="en-GB"/>
        </w:rPr>
        <w:br w:type="page"/>
      </w:r>
    </w:p>
    <w:p w:rsidR="00690A5A" w:rsidRPr="00C236F5" w:rsidRDefault="00690A5A" w:rsidP="00C236F5">
      <w:pPr>
        <w:rPr>
          <w:lang w:val="en-GB"/>
        </w:rPr>
      </w:pPr>
    </w:p>
    <w:p w:rsidR="00450249" w:rsidRDefault="00450249" w:rsidP="00DA4871">
      <w:pPr>
        <w:pStyle w:val="Heading2"/>
        <w:numPr>
          <w:ilvl w:val="0"/>
          <w:numId w:val="24"/>
        </w:numPr>
        <w:rPr>
          <w:lang w:val="en-GB"/>
        </w:rPr>
      </w:pPr>
      <w:bookmarkStart w:id="433" w:name="_Toc399842399"/>
      <w:bookmarkStart w:id="434" w:name="_Toc284940325"/>
      <w:bookmarkEnd w:id="431"/>
      <w:bookmarkEnd w:id="432"/>
      <w:r>
        <w:rPr>
          <w:lang w:val="en-GB"/>
        </w:rPr>
        <w:t>DELTA functionalities and user’s tuning option</w:t>
      </w:r>
      <w:r w:rsidR="00DE4B8F">
        <w:rPr>
          <w:lang w:val="en-GB"/>
        </w:rPr>
        <w:t>s</w:t>
      </w:r>
      <w:bookmarkEnd w:id="433"/>
    </w:p>
    <w:p w:rsidR="005E2562" w:rsidRPr="00340FF8" w:rsidRDefault="007E0FED" w:rsidP="00DA4871">
      <w:pPr>
        <w:pStyle w:val="Heading3"/>
        <w:numPr>
          <w:ilvl w:val="1"/>
          <w:numId w:val="24"/>
        </w:numPr>
        <w:rPr>
          <w:rFonts w:cs="Arial"/>
          <w:szCs w:val="26"/>
          <w:lang w:val="en-GB"/>
        </w:rPr>
      </w:pPr>
      <w:bookmarkStart w:id="435" w:name="_“Playing”_with_uncertainty"/>
      <w:bookmarkStart w:id="436" w:name="_Ref398371095"/>
      <w:bookmarkStart w:id="437" w:name="_Ref398371107"/>
      <w:bookmarkStart w:id="438" w:name="_Ref398373453"/>
      <w:bookmarkStart w:id="439" w:name="_Toc399842400"/>
      <w:bookmarkEnd w:id="435"/>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w:t>
      </w:r>
      <w:proofErr w:type="spellStart"/>
      <w:r w:rsidR="00305EF9" w:rsidRPr="00340FF8">
        <w:rPr>
          <w:rFonts w:cs="Arial"/>
          <w:szCs w:val="26"/>
          <w:lang w:val="en-GB"/>
        </w:rPr>
        <w:t>goals_criteria_oc</w:t>
      </w:r>
      <w:proofErr w:type="spellEnd"/>
      <w:r w:rsidR="00305EF9" w:rsidRPr="00340FF8">
        <w:rPr>
          <w:rFonts w:cs="Arial"/>
          <w:szCs w:val="26"/>
          <w:lang w:val="en-GB"/>
        </w:rPr>
        <w:t>” input file</w:t>
      </w:r>
      <w:bookmarkEnd w:id="436"/>
      <w:bookmarkEnd w:id="437"/>
      <w:bookmarkEnd w:id="438"/>
      <w:bookmarkEnd w:id="439"/>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w:t>
      </w:r>
      <w:proofErr w:type="gramStart"/>
      <w:r w:rsidRPr="005E2562">
        <w:rPr>
          <w:lang w:val="en-GB"/>
        </w:rPr>
        <w:t>;PM10</w:t>
      </w:r>
      <w:proofErr w:type="gramEnd"/>
      <w:r w:rsidRPr="005E2562">
        <w:rPr>
          <w:lang w:val="en-GB"/>
        </w:rPr>
        <w:t>;ALL;OU;PMEAN;28*0.018*40*1*50*;</w:t>
      </w:r>
      <w:proofErr w:type="spellStart"/>
      <w:r w:rsidRPr="005E2562">
        <w:rPr>
          <w:lang w:val="en-GB"/>
        </w:rPr>
        <w:t>Descr</w:t>
      </w:r>
      <w:proofErr w:type="spellEnd"/>
      <w:r w:rsidRPr="005E2562">
        <w:rPr>
          <w:lang w:val="en-GB"/>
        </w:rPr>
        <w:t xml:space="preserve">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6" type="#_x0000_t75" style="width:27pt;height:16.5pt" o:ole="">
            <v:imagedata r:id="rId130" o:title=""/>
          </v:shape>
          <o:OLEObject Type="Embed" ProgID="Equation.3" ShapeID="_x0000_i1076" DrawAspect="Content" ObjectID="_1483875716" r:id="rId131"/>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7" type="#_x0000_t75" style="width:58.5pt;height:16.5pt" o:ole="">
            <v:imagedata r:id="rId132" o:title=""/>
          </v:shape>
          <o:OLEObject Type="Embed" ProgID="Equation.3" ShapeID="_x0000_i1077" DrawAspect="Content" ObjectID="_1483875717" r:id="rId133"/>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8" type="#_x0000_t75" style="width:16.5pt;height:11.5pt" o:ole="">
            <v:imagedata r:id="rId134" o:title=""/>
          </v:shape>
          <o:OLEObject Type="Embed" ProgID="Equation.3" ShapeID="_x0000_i1078" DrawAspect="Content" ObjectID="_1483875718" r:id="rId135"/>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proofErr w:type="spellStart"/>
      <w:r w:rsidRPr="005A177B">
        <w:rPr>
          <w:rFonts w:ascii="Times New Roman" w:hAnsi="Times New Roman"/>
          <w:sz w:val="24"/>
          <w:szCs w:val="24"/>
          <w:lang w:val="en-GB"/>
        </w:rPr>
        <w:t>Np</w:t>
      </w:r>
      <w:proofErr w:type="spellEnd"/>
      <w:r w:rsidRPr="005A177B">
        <w:rPr>
          <w:rFonts w:ascii="Times New Roman" w:hAnsi="Times New Roman"/>
          <w:sz w:val="24"/>
          <w:szCs w:val="24"/>
          <w:lang w:val="en-GB"/>
        </w:rPr>
        <w:t xml:space="preserve"> and </w:t>
      </w:r>
      <w:proofErr w:type="spellStart"/>
      <w:r w:rsidRPr="005A177B">
        <w:rPr>
          <w:rFonts w:ascii="Times New Roman" w:hAnsi="Times New Roman"/>
          <w:sz w:val="24"/>
          <w:szCs w:val="24"/>
          <w:lang w:val="en-GB"/>
        </w:rPr>
        <w:t>Nnp</w:t>
      </w:r>
      <w:proofErr w:type="spellEnd"/>
      <w:r w:rsidRPr="005A177B">
        <w:rPr>
          <w:rFonts w:ascii="Times New Roman" w:hAnsi="Times New Roman"/>
          <w:sz w:val="24"/>
          <w:szCs w:val="24"/>
          <w:lang w:val="en-GB"/>
        </w:rPr>
        <w:t xml:space="preserve">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 xml:space="preserve">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w:t>
      </w:r>
      <w:proofErr w:type="spellStart"/>
      <w:r>
        <w:rPr>
          <w:lang w:val="en-GB"/>
        </w:rPr>
        <w:t>teom</w:t>
      </w:r>
      <w:proofErr w:type="spellEnd"/>
      <w:r>
        <w:rPr>
          <w:lang w:val="en-GB"/>
        </w:rPr>
        <w:t xml:space="preserve">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w:t>
      </w:r>
      <w:proofErr w:type="gramStart"/>
      <w:r w:rsidRPr="00F17452">
        <w:rPr>
          <w:sz w:val="20"/>
          <w:szCs w:val="20"/>
          <w:lang w:val="en-GB"/>
        </w:rPr>
        <w:t>;PM10g</w:t>
      </w:r>
      <w:proofErr w:type="gramEnd"/>
      <w:r w:rsidRPr="00F17452">
        <w:rPr>
          <w:sz w:val="20"/>
          <w:szCs w:val="20"/>
          <w:lang w:val="en-GB"/>
        </w:rPr>
        <w:t>;ALL;OU;PMEAN;28*0.018*40*1*50</w:t>
      </w:r>
    </w:p>
    <w:p w:rsidR="0091449E" w:rsidRPr="00F17452" w:rsidRDefault="0091449E" w:rsidP="0091449E">
      <w:pPr>
        <w:jc w:val="both"/>
        <w:rPr>
          <w:sz w:val="20"/>
          <w:szCs w:val="20"/>
          <w:lang w:val="en-GB"/>
        </w:rPr>
      </w:pPr>
      <w:r w:rsidRPr="00F17452">
        <w:rPr>
          <w:sz w:val="20"/>
          <w:szCs w:val="20"/>
          <w:lang w:val="en-GB"/>
        </w:rPr>
        <w:t>27</w:t>
      </w:r>
      <w:proofErr w:type="gramStart"/>
      <w:r w:rsidRPr="00F17452">
        <w:rPr>
          <w:sz w:val="20"/>
          <w:szCs w:val="20"/>
          <w:lang w:val="en-GB"/>
        </w:rPr>
        <w:t>;PM10t</w:t>
      </w:r>
      <w:proofErr w:type="gramEnd"/>
      <w:r w:rsidRPr="00F17452">
        <w:rPr>
          <w:sz w:val="20"/>
          <w:szCs w:val="20"/>
          <w:lang w:val="en-GB"/>
        </w:rPr>
        <w:t>;ALL;OU;PMEAN;38*0.027*40*1*50</w:t>
      </w:r>
    </w:p>
    <w:p w:rsidR="0023515B" w:rsidRPr="00F17452" w:rsidRDefault="0091449E" w:rsidP="0091449E">
      <w:pPr>
        <w:jc w:val="both"/>
        <w:rPr>
          <w:sz w:val="20"/>
          <w:szCs w:val="20"/>
          <w:lang w:val="en-GB"/>
        </w:rPr>
      </w:pPr>
      <w:r w:rsidRPr="00F17452">
        <w:rPr>
          <w:sz w:val="20"/>
          <w:szCs w:val="20"/>
          <w:lang w:val="en-GB"/>
        </w:rPr>
        <w:t>28</w:t>
      </w:r>
      <w:proofErr w:type="gramStart"/>
      <w:r w:rsidRPr="00F17452">
        <w:rPr>
          <w:sz w:val="20"/>
          <w:szCs w:val="20"/>
          <w:lang w:val="en-GB"/>
        </w:rPr>
        <w:t>;PM10b</w:t>
      </w:r>
      <w:proofErr w:type="gramEnd"/>
      <w:r w:rsidRPr="00F17452">
        <w:rPr>
          <w:sz w:val="20"/>
          <w:szCs w:val="20"/>
          <w:lang w:val="en-GB"/>
        </w:rPr>
        <w:t>;ALL;OU;PMEAN;38*0.009*40*1*50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6B094A">
        <w:t>4.4</w:t>
      </w:r>
      <w:r>
        <w:fldChar w:fldCharType="end"/>
      </w:r>
      <w:r>
        <w:t xml:space="preserve"> and </w:t>
      </w:r>
      <w:r>
        <w:fldChar w:fldCharType="begin"/>
      </w:r>
      <w:r>
        <w:instrText xml:space="preserve"> REF _Ref398395879 \r \h </w:instrText>
      </w:r>
      <w:r>
        <w:fldChar w:fldCharType="separate"/>
      </w:r>
      <w:r w:rsidR="006B094A">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w:t>
      </w:r>
      <w:proofErr w:type="gramStart"/>
      <w:r w:rsidRPr="00F17452">
        <w:rPr>
          <w:sz w:val="20"/>
          <w:szCs w:val="20"/>
          <w:lang w:val="en-GB"/>
        </w:rPr>
        <w:t>;NEWSPEC</w:t>
      </w:r>
      <w:proofErr w:type="gramEnd"/>
      <w:r w:rsidRPr="00F17452">
        <w:rPr>
          <w:sz w:val="20"/>
          <w:szCs w:val="20"/>
          <w:lang w:val="en-GB"/>
        </w:rPr>
        <w:t>;ALL;OU;PMEAN;28*0.018*40*1*50*;</w:t>
      </w:r>
      <w:proofErr w:type="spellStart"/>
      <w:r w:rsidRPr="00F17452">
        <w:rPr>
          <w:sz w:val="20"/>
          <w:szCs w:val="20"/>
          <w:lang w:val="en-GB"/>
        </w:rPr>
        <w:t>Descr</w:t>
      </w:r>
      <w:proofErr w:type="spellEnd"/>
      <w:r w:rsidRPr="00F17452">
        <w:rPr>
          <w:sz w:val="20"/>
          <w:szCs w:val="20"/>
          <w:lang w:val="en-GB"/>
        </w:rPr>
        <w:t xml:space="preserve"> of: GC 56</w:t>
      </w:r>
    </w:p>
    <w:p w:rsidR="007A29FB" w:rsidRDefault="007A29FB" w:rsidP="009B7A96">
      <w:pPr>
        <w:jc w:val="both"/>
      </w:pPr>
    </w:p>
    <w:p w:rsidR="000233E6" w:rsidRDefault="007A29FB" w:rsidP="009B7A96">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w:t>
      </w:r>
      <w:proofErr w:type="gramStart"/>
      <w:r>
        <w:t>;OU</w:t>
      </w:r>
      <w:proofErr w:type="gramEnd"/>
      <w:r>
        <w:t xml:space="preserve">). The fifth field (PMEAN) is a contraction of the </w:t>
      </w:r>
      <w:r>
        <w:lastRenderedPageBreak/>
        <w:t>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6B094A">
          <w:rPr>
            <w:rStyle w:val="Hyperlink"/>
          </w:rPr>
          <w:t>4.5</w:t>
        </w:r>
        <w:r w:rsidRPr="00A613BC">
          <w:rPr>
            <w:rStyle w:val="Hyperlink"/>
          </w:rPr>
          <w:fldChar w:fldCharType="end"/>
        </w:r>
      </w:hyperlink>
      <w:r>
        <w:t xml:space="preserve"> an alternative methodology is described to set thes</w:t>
      </w:r>
      <w:r w:rsidR="00BF4FBC">
        <w:t>e uncertainty parameters. We pro</w:t>
      </w:r>
      <w:r>
        <w:t xml:space="preserve">vide here an example: </w:t>
      </w:r>
      <w:r w:rsidR="009B7A96">
        <w:t>assuming that we can estimate that the PM10 uncertainties a</w:t>
      </w:r>
      <w:r w:rsidR="001A7638">
        <w:t xml:space="preserve">round 0 and </w:t>
      </w:r>
      <w:proofErr w:type="gramStart"/>
      <w:r w:rsidR="001A7638">
        <w:t xml:space="preserve">50 </w:t>
      </w:r>
      <w:proofErr w:type="spellStart"/>
      <w:r w:rsidR="009B7A96">
        <w:t>ug</w:t>
      </w:r>
      <w:proofErr w:type="spellEnd"/>
      <w:r w:rsidR="009B7A96">
        <w:t>/m3</w:t>
      </w:r>
      <w:proofErr w:type="gramEnd"/>
      <w:r w:rsidR="009B7A96">
        <w:t xml:space="preserve"> would be 1.88 and 14 </w:t>
      </w:r>
      <w:proofErr w:type="spellStart"/>
      <w:r w:rsidR="009B7A96">
        <w:t>ug</w:t>
      </w:r>
      <w:proofErr w:type="spellEnd"/>
      <w:r w:rsidR="009B7A96">
        <w:t>/m3,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79" type="#_x0000_t75" style="width:294pt;height:75pt" o:ole="">
            <v:imagedata r:id="rId136" o:title=""/>
          </v:shape>
          <o:OLEObject Type="Embed" ProgID="Equation.3" ShapeID="_x0000_i1079" DrawAspect="Content" ObjectID="_1483875719" r:id="rId137"/>
        </w:object>
      </w:r>
    </w:p>
    <w:p w:rsidR="00044B21" w:rsidRPr="00340FF8" w:rsidRDefault="00450249" w:rsidP="00DA4871">
      <w:pPr>
        <w:pStyle w:val="Heading3"/>
        <w:numPr>
          <w:ilvl w:val="1"/>
          <w:numId w:val="24"/>
        </w:numPr>
        <w:rPr>
          <w:rFonts w:cs="Arial"/>
          <w:szCs w:val="26"/>
          <w:lang w:val="en-GB"/>
        </w:rPr>
      </w:pPr>
      <w:bookmarkStart w:id="440" w:name="_Saving_summary_statistics"/>
      <w:bookmarkStart w:id="441" w:name="_Toc399842401"/>
      <w:bookmarkEnd w:id="440"/>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41"/>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42" w:name="_Toc399842402"/>
      <w:r w:rsidRPr="00340FF8">
        <w:rPr>
          <w:rFonts w:cs="Arial"/>
          <w:szCs w:val="26"/>
          <w:lang w:val="en-GB"/>
        </w:rPr>
        <w:t>Mouse-driven recognize functionality</w:t>
      </w:r>
      <w:bookmarkEnd w:id="442"/>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43" w:name="_Managing_multiple_datasets:_1"/>
      <w:bookmarkStart w:id="444" w:name="_Ref399160914"/>
      <w:bookmarkStart w:id="445" w:name="_Toc399842403"/>
      <w:bookmarkEnd w:id="443"/>
      <w:r w:rsidRPr="00340FF8">
        <w:rPr>
          <w:rFonts w:cs="Arial"/>
          <w:szCs w:val="26"/>
          <w:lang w:val="en-GB"/>
        </w:rPr>
        <w:t>Managing multiple datasets: the “</w:t>
      </w:r>
      <w:proofErr w:type="spellStart"/>
      <w:r w:rsidRPr="00340FF8">
        <w:rPr>
          <w:rFonts w:cs="Arial"/>
          <w:szCs w:val="26"/>
          <w:lang w:val="en-GB"/>
        </w:rPr>
        <w:t>MyDeltaInput</w:t>
      </w:r>
      <w:proofErr w:type="spellEnd"/>
      <w:r w:rsidRPr="00340FF8">
        <w:rPr>
          <w:rFonts w:cs="Arial"/>
          <w:szCs w:val="26"/>
          <w:lang w:val="en-GB"/>
        </w:rPr>
        <w:t>”</w:t>
      </w:r>
      <w:r w:rsidRPr="00351087">
        <w:rPr>
          <w:rFonts w:cs="Arial"/>
          <w:szCs w:val="26"/>
          <w:lang w:val="en-GB"/>
        </w:rPr>
        <w:t xml:space="preserve"> option</w:t>
      </w:r>
      <w:bookmarkEnd w:id="444"/>
      <w:bookmarkEnd w:id="445"/>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 xml:space="preserve">The </w:t>
      </w:r>
      <w:proofErr w:type="spellStart"/>
      <w:r>
        <w:rPr>
          <w:lang w:val="en-GB"/>
        </w:rPr>
        <w:t>YEAR</w:t>
      </w:r>
      <w:r w:rsidR="00F06D7B">
        <w:rPr>
          <w:lang w:val="en-GB"/>
        </w:rPr>
        <w:t>_MODEL_TIME.cdf</w:t>
      </w:r>
      <w:proofErr w:type="spellEnd"/>
      <w:r w:rsidR="00F06D7B">
        <w:rPr>
          <w:lang w:val="en-GB"/>
        </w:rPr>
        <w:t xml:space="preserve"> file located in the ./data/</w:t>
      </w:r>
      <w:proofErr w:type="spellStart"/>
      <w:r w:rsidR="00F06D7B">
        <w:rPr>
          <w:lang w:val="en-GB"/>
        </w:rPr>
        <w:t>modeling</w:t>
      </w:r>
      <w:proofErr w:type="spellEnd"/>
      <w:r w:rsidR="00F06D7B">
        <w:rPr>
          <w:lang w:val="en-GB"/>
        </w:rPr>
        <w:t xml:space="preserve">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lastRenderedPageBreak/>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 xml:space="preserve">1 - First line contains the name of the startup.ini file in </w:t>
      </w:r>
      <w:proofErr w:type="gramStart"/>
      <w:r>
        <w:rPr>
          <w:lang w:val="en-GB"/>
        </w:rPr>
        <w:t>the ./</w:t>
      </w:r>
      <w:proofErr w:type="gramEnd"/>
      <w:r>
        <w:rPr>
          <w:lang w:val="en-GB"/>
        </w:rPr>
        <w:t>resource directory</w:t>
      </w:r>
    </w:p>
    <w:p w:rsidR="00F06D7B" w:rsidRDefault="00F06D7B" w:rsidP="00F06D7B">
      <w:pPr>
        <w:rPr>
          <w:lang w:val="en-GB"/>
        </w:rPr>
      </w:pPr>
      <w:r>
        <w:rPr>
          <w:lang w:val="en-GB"/>
        </w:rPr>
        <w:t xml:space="preserve">2 - Second line contains the location </w:t>
      </w:r>
      <w:r w:rsidR="009B26E5">
        <w:rPr>
          <w:lang w:val="en-GB"/>
        </w:rPr>
        <w:t xml:space="preserve">of the model data in </w:t>
      </w:r>
      <w:proofErr w:type="gramStart"/>
      <w:r w:rsidR="009B26E5">
        <w:rPr>
          <w:lang w:val="en-GB"/>
        </w:rPr>
        <w:t>the ./</w:t>
      </w:r>
      <w:proofErr w:type="gramEnd"/>
      <w:r w:rsidR="009B26E5">
        <w:rPr>
          <w:lang w:val="en-GB"/>
        </w:rPr>
        <w:t>data</w:t>
      </w:r>
      <w:r>
        <w:rPr>
          <w:lang w:val="en-GB"/>
        </w:rPr>
        <w:t xml:space="preserve"> directory</w:t>
      </w:r>
    </w:p>
    <w:p w:rsidR="00F06D7B" w:rsidRDefault="00F06D7B" w:rsidP="00F06D7B">
      <w:pPr>
        <w:rPr>
          <w:lang w:val="en-GB"/>
        </w:rPr>
      </w:pPr>
      <w:r>
        <w:rPr>
          <w:lang w:val="en-GB"/>
        </w:rPr>
        <w:t xml:space="preserve">3 - Third line contains the location of the monitoring data in </w:t>
      </w:r>
      <w:proofErr w:type="gramStart"/>
      <w:r>
        <w:rPr>
          <w:lang w:val="en-GB"/>
        </w:rPr>
        <w:t>the ./</w:t>
      </w:r>
      <w:proofErr w:type="gramEnd"/>
      <w:r>
        <w:rPr>
          <w:lang w:val="en-GB"/>
        </w:rPr>
        <w:t>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proofErr w:type="spellStart"/>
      <w:proofErr w:type="gramStart"/>
      <w:r w:rsidRPr="00F17452">
        <w:rPr>
          <w:sz w:val="20"/>
          <w:lang w:val="en-GB"/>
        </w:rPr>
        <w:t>model</w:t>
      </w:r>
      <w:r w:rsidR="00F06D7B" w:rsidRPr="00F17452">
        <w:rPr>
          <w:sz w:val="20"/>
          <w:lang w:val="en-GB"/>
        </w:rPr>
        <w:t>ing</w:t>
      </w:r>
      <w:proofErr w:type="spellEnd"/>
      <w:proofErr w:type="gramEnd"/>
    </w:p>
    <w:p w:rsidR="00F06D7B" w:rsidRPr="00F17452" w:rsidRDefault="00F06D7B" w:rsidP="00F06D7B">
      <w:pPr>
        <w:rPr>
          <w:sz w:val="20"/>
          <w:lang w:val="en-GB"/>
        </w:rPr>
      </w:pPr>
      <w:proofErr w:type="gramStart"/>
      <w:r w:rsidRPr="00F17452">
        <w:rPr>
          <w:sz w:val="20"/>
          <w:lang w:val="en-GB"/>
        </w:rPr>
        <w:t>monitoring</w:t>
      </w:r>
      <w:proofErr w:type="gramEnd"/>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46" w:name="_Toc399842404"/>
      <w:r w:rsidRPr="004D2DFE">
        <w:rPr>
          <w:lang w:val="en-GB"/>
        </w:rPr>
        <w:t>Benchmarking mode</w:t>
      </w:r>
      <w:bookmarkEnd w:id="446"/>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D268CB"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WS</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TEMP</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w:t>
      </w:r>
      <w:r w:rsidRPr="00535318">
        <w:rPr>
          <w:lang w:val="en-GB"/>
        </w:rPr>
        <w:lastRenderedPageBreak/>
        <w:t xml:space="preserve">play with the model data files in </w:t>
      </w:r>
      <w:proofErr w:type="gramStart"/>
      <w:r w:rsidRPr="00535318">
        <w:rPr>
          <w:lang w:val="en-GB"/>
        </w:rPr>
        <w:t>the ..</w:t>
      </w:r>
      <w:proofErr w:type="gramEnd"/>
      <w:r w:rsidRPr="00535318">
        <w:rPr>
          <w:lang w:val="en-GB"/>
        </w:rPr>
        <w:t>/</w:t>
      </w:r>
      <w:r w:rsidR="00374859" w:rsidRPr="00535318" w:rsidDel="00374859">
        <w:rPr>
          <w:lang w:val="en-GB"/>
        </w:rPr>
        <w:t xml:space="preserve"> </w:t>
      </w:r>
      <w:r w:rsidRPr="00535318">
        <w:rPr>
          <w:lang w:val="en-GB"/>
        </w:rPr>
        <w:t>data/</w:t>
      </w:r>
      <w:proofErr w:type="spellStart"/>
      <w:r w:rsidRPr="00535318">
        <w:rPr>
          <w:lang w:val="en-GB"/>
        </w:rPr>
        <w:t>modeling</w:t>
      </w:r>
      <w:proofErr w:type="spellEnd"/>
      <w:r w:rsidRPr="00535318">
        <w:rPr>
          <w:lang w:val="en-GB"/>
        </w:rPr>
        <w:t xml:space="preserve">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690A5A" w:rsidP="00DA4871">
      <w:pPr>
        <w:pStyle w:val="Heading2"/>
        <w:numPr>
          <w:ilvl w:val="0"/>
          <w:numId w:val="24"/>
        </w:numPr>
        <w:rPr>
          <w:lang w:val="en-GB"/>
        </w:rPr>
      </w:pPr>
      <w:bookmarkStart w:id="447" w:name="_Toc399842405"/>
      <w:r w:rsidRPr="004D2DFE">
        <w:rPr>
          <w:lang w:val="en-GB"/>
        </w:rPr>
        <w:t>Distributed Dataset: Po-Valley</w:t>
      </w:r>
      <w:bookmarkEnd w:id="447"/>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six air quality models for year 2005. The model domain covers the Po Valley (Italy) with at 6 x6 km2 resolution (95x65 cells) </w:t>
      </w:r>
      <w:proofErr w:type="gramStart"/>
      <w:r w:rsidRPr="00C236F5">
        <w:rPr>
          <w:lang w:val="en-GB"/>
        </w:rPr>
        <w:t>grid</w:t>
      </w:r>
      <w:proofErr w:type="gramEnd"/>
      <w:r w:rsidRPr="00C236F5">
        <w:rPr>
          <w:lang w:val="en-GB"/>
        </w:rPr>
        <w:t xml:space="preserve">. Pollutant concentrations have been simulated by 5 transport chemical (CHIMERE, TCAM, CAMX, RCG, </w:t>
      </w:r>
      <w:proofErr w:type="gramStart"/>
      <w:r w:rsidRPr="00C236F5">
        <w:rPr>
          <w:lang w:val="en-GB"/>
        </w:rPr>
        <w:t>MINNI )</w:t>
      </w:r>
      <w:proofErr w:type="gramEnd"/>
      <w:r w:rsidRPr="00C236F5">
        <w:rPr>
          <w:lang w:val="en-GB"/>
        </w:rPr>
        <w:t xml:space="preserve"> and 2 meteorological models (MM5 and TRAMPER).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 xml:space="preserve">More details about the POMI exercise can be found at the POMI website </w:t>
      </w:r>
      <w:r w:rsidR="00374859" w:rsidRPr="00374859">
        <w:rPr>
          <w:lang w:val="en-GB"/>
        </w:rPr>
        <w:t>http://aqm.jrc.ec.europa.eu/POMI/index.html</w:t>
      </w:r>
      <w:r w:rsidRPr="00C236F5">
        <w:rPr>
          <w:lang w:val="en-GB"/>
        </w:rPr>
        <w:t>. 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48" w:name="_Toc399842406"/>
      <w:r w:rsidRPr="004D2DFE">
        <w:rPr>
          <w:lang w:val="en-GB"/>
        </w:rPr>
        <w:t xml:space="preserve">Utility </w:t>
      </w:r>
      <w:r w:rsidR="005C70A2">
        <w:rPr>
          <w:lang w:val="en-GB"/>
        </w:rPr>
        <w:t>programs</w:t>
      </w:r>
      <w:bookmarkEnd w:id="448"/>
    </w:p>
    <w:p w:rsidR="005C70A2" w:rsidRDefault="005C70A2" w:rsidP="005C70A2">
      <w:pPr>
        <w:rPr>
          <w:lang w:val="en-GB"/>
        </w:rPr>
      </w:pPr>
    </w:p>
    <w:p w:rsidR="005C70A2" w:rsidRDefault="005C70A2" w:rsidP="00DA4871">
      <w:pPr>
        <w:pStyle w:val="Heading3"/>
        <w:numPr>
          <w:ilvl w:val="1"/>
          <w:numId w:val="24"/>
        </w:numPr>
        <w:rPr>
          <w:lang w:val="en-GB"/>
        </w:rPr>
      </w:pPr>
      <w:bookmarkStart w:id="449" w:name="_Ref392252140"/>
      <w:bookmarkStart w:id="450" w:name="_Ref392252154"/>
      <w:bookmarkStart w:id="451" w:name="_Toc399842407"/>
      <w:r w:rsidRPr="00FA510C">
        <w:rPr>
          <w:lang w:val="en-GB"/>
        </w:rPr>
        <w:t>Data-Check Integrity Tool</w:t>
      </w:r>
      <w:bookmarkEnd w:id="449"/>
      <w:bookmarkEnd w:id="450"/>
      <w:bookmarkEnd w:id="451"/>
      <w:r w:rsidR="005E0BBE">
        <w:rPr>
          <w:lang w:val="en-GB"/>
        </w:rPr>
        <w:t xml:space="preserve"> </w:t>
      </w:r>
    </w:p>
    <w:p w:rsidR="005E0BBE" w:rsidRPr="005E0BBE" w:rsidRDefault="005E0BBE" w:rsidP="005E0BBE">
      <w:pPr>
        <w:rPr>
          <w:lang w:val="en-GB"/>
        </w:rPr>
      </w:pPr>
    </w:p>
    <w:p w:rsidR="005E0BBE" w:rsidRPr="005E0BBE" w:rsidRDefault="005E0BBE" w:rsidP="005E0BBE">
      <w:pPr>
        <w:rPr>
          <w:color w:val="0070C0"/>
          <w:lang w:val="en-GB"/>
        </w:rPr>
      </w:pPr>
      <w:r w:rsidRPr="005E0BBE">
        <w:rPr>
          <w:color w:val="0070C0"/>
          <w:lang w:val="en-GB"/>
        </w:rPr>
        <w:t>Note: This option is not yet fully consistent and will be updated in the next release.</w:t>
      </w:r>
    </w:p>
    <w:p w:rsidR="005C70A2" w:rsidRPr="00FA510C" w:rsidRDefault="005C70A2" w:rsidP="005C70A2">
      <w:pPr>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374859" w:rsidRPr="00FA510C" w:rsidRDefault="00374859" w:rsidP="00374859">
      <w:pPr>
        <w:jc w:val="both"/>
        <w:rPr>
          <w:lang w:val="en-GB"/>
        </w:rPr>
      </w:pPr>
      <w:r>
        <w:rPr>
          <w:lang w:val="en-GB"/>
        </w:rPr>
        <w:t xml:space="preserve">This will start a </w:t>
      </w:r>
      <w:r w:rsidRPr="00FA510C">
        <w:rPr>
          <w:lang w:val="en-GB"/>
        </w:rPr>
        <w:t>tool</w:t>
      </w:r>
      <w:r>
        <w:rPr>
          <w:lang w:val="en-GB"/>
        </w:rPr>
        <w:t xml:space="preserve">, </w:t>
      </w:r>
      <w:r w:rsidRPr="00FA510C">
        <w:rPr>
          <w:lang w:val="en-GB"/>
        </w:rPr>
        <w:t xml:space="preserve">which checks the consistency among the </w:t>
      </w:r>
      <w:proofErr w:type="spellStart"/>
      <w:r w:rsidRPr="00FA510C">
        <w:rPr>
          <w:lang w:val="en-GB"/>
        </w:rPr>
        <w:t>modeling</w:t>
      </w:r>
      <w:proofErr w:type="spellEnd"/>
      <w:r w:rsidRPr="00FA510C">
        <w:rPr>
          <w:lang w:val="en-GB"/>
        </w:rPr>
        <w:t xml:space="preserve"> results file (</w:t>
      </w:r>
      <w:proofErr w:type="spellStart"/>
      <w:r w:rsidRPr="00FA510C">
        <w:rPr>
          <w:lang w:val="en-GB"/>
        </w:rPr>
        <w:t>NetCdf</w:t>
      </w:r>
      <w:proofErr w:type="spellEnd"/>
      <w:r w:rsidRPr="00FA510C">
        <w:rPr>
          <w:lang w:val="en-GB"/>
        </w:rPr>
        <w:t>), the observation files (</w:t>
      </w:r>
      <w:proofErr w:type="spellStart"/>
      <w:r w:rsidRPr="00FA510C">
        <w:rPr>
          <w:lang w:val="en-GB"/>
        </w:rPr>
        <w:t>csv</w:t>
      </w:r>
      <w:proofErr w:type="spellEnd"/>
      <w:r w:rsidRPr="00FA510C">
        <w:rPr>
          <w:lang w:val="en-GB"/>
        </w:rPr>
        <w:t xml:space="preserve">) and the main configuration file (startup.ini). </w:t>
      </w:r>
    </w:p>
    <w:p w:rsidR="005C70A2" w:rsidRPr="00FA510C" w:rsidRDefault="005C70A2" w:rsidP="005C70A2">
      <w:pPr>
        <w:jc w:val="both"/>
        <w:rPr>
          <w:lang w:val="en-GB"/>
        </w:rPr>
      </w:pP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5C70A2">
      <w:pPr>
        <w:pStyle w:val="ListParagraph"/>
        <w:ind w:left="72"/>
        <w:jc w:val="both"/>
        <w:rPr>
          <w:rFonts w:ascii="Times New Roman" w:hAnsi="Times New Roman"/>
          <w:sz w:val="24"/>
          <w:szCs w:val="24"/>
          <w:lang w:val="en-GB"/>
        </w:rPr>
      </w:pPr>
      <w:r w:rsidRPr="00FA510C">
        <w:rPr>
          <w:rFonts w:ascii="Times New Roman" w:hAnsi="Times New Roman"/>
          <w:sz w:val="24"/>
          <w:szCs w:val="24"/>
          <w:lang w:val="en-GB"/>
        </w:rPr>
        <w:t>There are currently 18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relevant directories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“startup.ini”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appropriate sections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“PARAMETERS”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“MONITORING”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possible redundancy in station names 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number of stations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station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species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 Checking number of lines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lastRenderedPageBreak/>
        <w:t xml:space="preserve">Checking for extreme values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zero values (information check only)</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existence of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for correct attribute in model </w:t>
      </w:r>
      <w:proofErr w:type="spellStart"/>
      <w:r w:rsidRPr="00FA510C">
        <w:rPr>
          <w:rFonts w:ascii="Times New Roman" w:hAnsi="Times New Roman"/>
          <w:sz w:val="24"/>
          <w:szCs w:val="24"/>
          <w:lang w:val="en-GB"/>
        </w:rPr>
        <w:t>netCdf</w:t>
      </w:r>
      <w:proofErr w:type="spellEnd"/>
      <w:r w:rsidRPr="00FA510C">
        <w:rPr>
          <w:rFonts w:ascii="Times New Roman" w:hAnsi="Times New Roman"/>
          <w:sz w:val="24"/>
          <w:szCs w:val="24"/>
          <w:lang w:val="en-GB"/>
        </w:rPr>
        <w:t xml:space="preserve">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time dimension in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model extreme values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between species available in startup.ini and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proofErr w:type="spellStart"/>
      <w:r w:rsidRPr="00FA510C">
        <w:rPr>
          <w:lang w:val="en-GB"/>
        </w:rPr>
        <w:t>Check_IO</w:t>
      </w:r>
      <w:proofErr w:type="spellEnd"/>
      <w:r w:rsidRPr="00FA510C">
        <w:rPr>
          <w:lang w:val="en-GB"/>
        </w:rPr>
        <w:t xml:space="preserve">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5C70A2" w:rsidP="00DA4871">
      <w:pPr>
        <w:pStyle w:val="Heading3"/>
        <w:numPr>
          <w:ilvl w:val="1"/>
          <w:numId w:val="24"/>
        </w:numPr>
        <w:rPr>
          <w:lang w:val="en-GB"/>
        </w:rPr>
      </w:pPr>
      <w:bookmarkStart w:id="452" w:name="_CSV_to_NetCDF"/>
      <w:bookmarkStart w:id="453" w:name="_Ref392252710"/>
      <w:bookmarkStart w:id="454" w:name="_Toc399842408"/>
      <w:bookmarkEnd w:id="452"/>
      <w:r w:rsidRPr="00C84C29">
        <w:rPr>
          <w:lang w:val="en-GB"/>
        </w:rPr>
        <w:t xml:space="preserve">CSV to </w:t>
      </w:r>
      <w:proofErr w:type="spellStart"/>
      <w:r w:rsidRPr="00C84C29">
        <w:rPr>
          <w:lang w:val="en-GB"/>
        </w:rPr>
        <w:t>NetCDF</w:t>
      </w:r>
      <w:bookmarkEnd w:id="453"/>
      <w:bookmarkEnd w:id="454"/>
      <w:proofErr w:type="spellEnd"/>
    </w:p>
    <w:p w:rsidR="005C70A2" w:rsidRPr="00C84C29" w:rsidRDefault="005C70A2" w:rsidP="005C70A2">
      <w:pPr>
        <w:rPr>
          <w:lang w:val="en-GB"/>
        </w:rPr>
      </w:pPr>
    </w:p>
    <w:p w:rsidR="005E0BBE" w:rsidRPr="00920817" w:rsidRDefault="005C70A2" w:rsidP="007D27FC">
      <w:pPr>
        <w:rPr>
          <w:sz w:val="18"/>
          <w:szCs w:val="18"/>
          <w:lang w:val="en-GB"/>
        </w:rPr>
      </w:pPr>
      <w:r w:rsidRPr="00C84C29">
        <w:rPr>
          <w:lang w:val="en-GB"/>
        </w:rPr>
        <w:t xml:space="preserve">This program available on the Delta web site allows </w:t>
      </w:r>
      <w:proofErr w:type="gramStart"/>
      <w:r w:rsidRPr="00C84C29">
        <w:rPr>
          <w:lang w:val="en-GB"/>
        </w:rPr>
        <w:t>to produce</w:t>
      </w:r>
      <w:proofErr w:type="gramEnd"/>
      <w:r w:rsidRPr="00C84C29">
        <w:rPr>
          <w:lang w:val="en-GB"/>
        </w:rPr>
        <w:t xml:space="preserve"> a model file in </w:t>
      </w:r>
      <w:proofErr w:type="spellStart"/>
      <w:r w:rsidRPr="00C84C29">
        <w:rPr>
          <w:lang w:val="en-GB"/>
        </w:rPr>
        <w:t>NetCdf</w:t>
      </w:r>
      <w:proofErr w:type="spellEnd"/>
      <w:r w:rsidRPr="00C84C29">
        <w:rPr>
          <w:lang w:val="en-GB"/>
        </w:rPr>
        <w:t xml:space="preserve"> format from files in </w:t>
      </w:r>
      <w:proofErr w:type="spellStart"/>
      <w:r w:rsidRPr="00C84C29">
        <w:rPr>
          <w:lang w:val="en-GB"/>
        </w:rPr>
        <w:t>csv</w:t>
      </w:r>
      <w:proofErr w:type="spellEnd"/>
      <w:r w:rsidRPr="00C84C29">
        <w:rPr>
          <w:lang w:val="en-GB"/>
        </w:rPr>
        <w:t xml:space="preserve"> format similar to the one described for monitoring data. This program works only for data produced with an hourly frequency.</w:t>
      </w:r>
      <w:r w:rsidR="007D27FC">
        <w:rPr>
          <w:lang w:val="en-GB"/>
        </w:rPr>
        <w:t xml:space="preserve"> </w:t>
      </w:r>
    </w:p>
    <w:p w:rsidR="005C70A2" w:rsidRPr="00FA510C" w:rsidRDefault="005C70A2" w:rsidP="00DA4871">
      <w:pPr>
        <w:pStyle w:val="Heading3"/>
        <w:numPr>
          <w:ilvl w:val="1"/>
          <w:numId w:val="24"/>
        </w:numPr>
        <w:rPr>
          <w:lang w:val="en-GB"/>
        </w:rPr>
      </w:pPr>
      <w:bookmarkStart w:id="455" w:name="_Toc399842409"/>
      <w:proofErr w:type="spellStart"/>
      <w:r w:rsidRPr="00FA510C">
        <w:rPr>
          <w:lang w:val="en-GB"/>
        </w:rPr>
        <w:t>Preproc</w:t>
      </w:r>
      <w:proofErr w:type="spellEnd"/>
      <w:r w:rsidRPr="00FA510C">
        <w:rPr>
          <w:lang w:val="en-GB"/>
        </w:rPr>
        <w:t>-CDF</w:t>
      </w:r>
      <w:bookmarkEnd w:id="455"/>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 xml:space="preserve">The </w:t>
      </w:r>
      <w:proofErr w:type="spellStart"/>
      <w:r w:rsidRPr="00FA510C">
        <w:rPr>
          <w:lang w:val="en-GB"/>
        </w:rPr>
        <w:t>Deltapreprocessor</w:t>
      </w:r>
      <w:proofErr w:type="spellEnd"/>
      <w:r w:rsidRPr="00FA510C">
        <w:rPr>
          <w:lang w:val="en-GB"/>
        </w:rPr>
        <w:t xml:space="preserve"> is an </w:t>
      </w:r>
      <w:proofErr w:type="spellStart"/>
      <w:r w:rsidRPr="00FA510C">
        <w:rPr>
          <w:lang w:val="en-GB"/>
        </w:rPr>
        <w:t>idl</w:t>
      </w:r>
      <w:proofErr w:type="spellEnd"/>
      <w:r w:rsidRPr="00FA510C">
        <w:rPr>
          <w:lang w:val="en-GB"/>
        </w:rPr>
        <w:t xml:space="preserve">-based tool for the extraction of time series at observational locations from meteorological or air quality model output for use in the DELTA Tool. Input to the </w:t>
      </w:r>
      <w:proofErr w:type="spellStart"/>
      <w:r w:rsidRPr="00FA510C">
        <w:rPr>
          <w:lang w:val="en-GB"/>
        </w:rPr>
        <w:t>PreProcessor</w:t>
      </w:r>
      <w:proofErr w:type="spellEnd"/>
      <w:r w:rsidRPr="00FA510C">
        <w:rPr>
          <w:lang w:val="en-GB"/>
        </w:rPr>
        <w:t xml:space="preserve"> is the configuration file 'startup.ini' containing the variables (meteorological </w:t>
      </w:r>
      <w:proofErr w:type="gramStart"/>
      <w:r w:rsidRPr="00FA510C">
        <w:rPr>
          <w:lang w:val="en-GB"/>
        </w:rPr>
        <w:t>variables ,</w:t>
      </w:r>
      <w:proofErr w:type="gramEnd"/>
      <w:r w:rsidRPr="00FA510C">
        <w:rPr>
          <w:lang w:val="en-GB"/>
        </w:rPr>
        <w:t xml:space="preserve">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w:t>
      </w:r>
      <w:proofErr w:type="spellStart"/>
      <w:r w:rsidRPr="00FA510C">
        <w:rPr>
          <w:lang w:val="en-GB"/>
        </w:rPr>
        <w:t>netCDF</w:t>
      </w:r>
      <w:proofErr w:type="spellEnd"/>
      <w:r w:rsidRPr="00FA510C">
        <w:rPr>
          <w:lang w:val="en-GB"/>
        </w:rPr>
        <w:t xml:space="preserve"> format with all the variables defined on longitude-latitude coordinates at ground level and hourly frequency. Three interpolation techniques are available for producing the </w:t>
      </w:r>
      <w:proofErr w:type="spellStart"/>
      <w:r w:rsidRPr="00FA510C">
        <w:rPr>
          <w:lang w:val="en-GB"/>
        </w:rPr>
        <w:t>modeled</w:t>
      </w:r>
      <w:proofErr w:type="spellEnd"/>
      <w:r w:rsidRPr="00FA510C">
        <w:rPr>
          <w:lang w:val="en-GB"/>
        </w:rPr>
        <w:t xml:space="preserve">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 xml:space="preserve">(i) NN (Nearest Neighbour) where the values at a station are taken from the nearest </w:t>
      </w:r>
      <w:proofErr w:type="spellStart"/>
      <w:r w:rsidRPr="00FA510C">
        <w:rPr>
          <w:lang w:val="en-GB"/>
        </w:rPr>
        <w:t>lon-lat</w:t>
      </w:r>
      <w:proofErr w:type="spellEnd"/>
      <w:r w:rsidRPr="00FA510C">
        <w:rPr>
          <w:lang w:val="en-GB"/>
        </w:rPr>
        <w:t xml:space="preserve">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w:t>
      </w:r>
      <w:proofErr w:type="spellStart"/>
      <w:r w:rsidRPr="00FA510C">
        <w:rPr>
          <w:lang w:val="en-GB"/>
        </w:rPr>
        <w:t>gridcell</w:t>
      </w:r>
      <w:proofErr w:type="spellEnd"/>
      <w:r w:rsidRPr="00FA510C">
        <w:rPr>
          <w:lang w:val="en-GB"/>
        </w:rPr>
        <w:t xml:space="preserve">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w:t>
      </w:r>
      <w:proofErr w:type="spellStart"/>
      <w:r w:rsidRPr="00FA510C">
        <w:rPr>
          <w:lang w:val="en-GB"/>
        </w:rPr>
        <w:t>gridpoints</w:t>
      </w:r>
      <w:proofErr w:type="spellEnd"/>
      <w:r w:rsidRPr="00FA510C">
        <w:rPr>
          <w:lang w:val="en-GB"/>
        </w:rPr>
        <w:t xml:space="preserve">. </w:t>
      </w:r>
    </w:p>
    <w:p w:rsidR="005C70A2" w:rsidRPr="00FA510C" w:rsidRDefault="005C70A2" w:rsidP="005C70A2">
      <w:pPr>
        <w:jc w:val="both"/>
        <w:rPr>
          <w:lang w:val="en-GB"/>
        </w:rPr>
      </w:pPr>
      <w:r w:rsidRPr="00FA510C">
        <w:rPr>
          <w:lang w:val="en-GB"/>
        </w:rPr>
        <w:br/>
        <w:t xml:space="preserve">Output of the </w:t>
      </w:r>
      <w:proofErr w:type="spellStart"/>
      <w:r w:rsidRPr="00FA510C">
        <w:rPr>
          <w:lang w:val="en-GB"/>
        </w:rPr>
        <w:t>PreProcessor</w:t>
      </w:r>
      <w:proofErr w:type="spellEnd"/>
      <w:r w:rsidRPr="00FA510C">
        <w:rPr>
          <w:lang w:val="en-GB"/>
        </w:rPr>
        <w:t xml:space="preserve"> is written to a </w:t>
      </w:r>
      <w:proofErr w:type="spellStart"/>
      <w:r w:rsidRPr="00FA510C">
        <w:rPr>
          <w:lang w:val="en-GB"/>
        </w:rPr>
        <w:t>netCDF</w:t>
      </w:r>
      <w:proofErr w:type="spellEnd"/>
      <w:r w:rsidRPr="00FA510C">
        <w:rPr>
          <w:lang w:val="en-GB"/>
        </w:rPr>
        <w:t xml:space="preserve"> file.</w:t>
      </w:r>
    </w:p>
    <w:p w:rsidR="005C70A2" w:rsidRPr="00FA510C" w:rsidRDefault="005C70A2" w:rsidP="005C70A2">
      <w:pPr>
        <w:jc w:val="both"/>
        <w:rPr>
          <w:lang w:val="en-GB"/>
        </w:rPr>
      </w:pPr>
      <w:r w:rsidRPr="00FA510C">
        <w:rPr>
          <w:lang w:val="en-GB"/>
        </w:rPr>
        <w:br/>
        <w:t xml:space="preserve">During the </w:t>
      </w:r>
      <w:proofErr w:type="spellStart"/>
      <w:r w:rsidRPr="00FA510C">
        <w:rPr>
          <w:lang w:val="en-GB"/>
        </w:rPr>
        <w:t>PreProcessing</w:t>
      </w:r>
      <w:proofErr w:type="spellEnd"/>
      <w:r w:rsidRPr="00FA510C">
        <w:rPr>
          <w:lang w:val="en-GB"/>
        </w:rPr>
        <w:t xml:space="preserve"> a number of checks are performed to guarantee the conformity with the DELTA Tool conventions.</w:t>
      </w:r>
    </w:p>
    <w:p w:rsidR="007D27FC" w:rsidRPr="007D27FC" w:rsidRDefault="005C70A2" w:rsidP="007D27FC">
      <w:pPr>
        <w:rPr>
          <w:lang w:val="en-GB"/>
        </w:rPr>
      </w:pPr>
      <w:r w:rsidRPr="00FA510C">
        <w:rPr>
          <w:lang w:val="en-GB"/>
        </w:rPr>
        <w:t xml:space="preserve"> </w:t>
      </w:r>
      <w:r w:rsidRPr="00FA510C">
        <w:rPr>
          <w:lang w:val="en-GB"/>
        </w:rPr>
        <w:br/>
      </w:r>
      <w:bookmarkEnd w:id="434"/>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56" w:name="_DIAGRAMS_Overview"/>
      <w:bookmarkStart w:id="457" w:name="_Toc399842410"/>
      <w:bookmarkEnd w:id="456"/>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57"/>
    </w:p>
    <w:p w:rsidR="00690A5A" w:rsidRDefault="00690A5A" w:rsidP="00EC4077">
      <w:pPr>
        <w:rPr>
          <w:lang w:val="en-GB"/>
        </w:rPr>
      </w:pPr>
    </w:p>
    <w:p w:rsidR="00690A5A" w:rsidRPr="00EC4077" w:rsidRDefault="00690A5A" w:rsidP="00EC4077">
      <w:pPr>
        <w:rPr>
          <w:lang w:val="en-GB"/>
        </w:rPr>
      </w:pPr>
    </w:p>
    <w:p w:rsidR="00690A5A" w:rsidRDefault="00690A5A">
      <w:bookmarkStart w:id="458"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59" w:name="_Toc399842411"/>
            <w:r w:rsidRPr="00F06D7B">
              <w:t>TEMPLATE: Diagram name</w:t>
            </w:r>
            <w:r w:rsidRPr="00DF50B6">
              <w:rPr>
                <w:rFonts w:cs="Arial"/>
                <w:bCs/>
                <w:iCs/>
                <w:szCs w:val="28"/>
              </w:rPr>
              <w:t xml:space="preserve"> (Elaboration name)</w:t>
            </w:r>
            <w:bookmarkEnd w:id="459"/>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 xml:space="preserve">Time </w:t>
            </w:r>
            <w:proofErr w:type="spellStart"/>
            <w:r w:rsidRPr="006E5989">
              <w:rPr>
                <w:b/>
              </w:rPr>
              <w:t>Avg</w:t>
            </w:r>
            <w:proofErr w:type="spellEnd"/>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 xml:space="preserve">Possible options in terms of multiple choices. A cross in OBS means that more than one station can be selected (similar for MOD, PAR and SCEN). If other options are available these will be mentioned under the “other” column. </w:t>
            </w:r>
            <w:proofErr w:type="spellStart"/>
            <w:r>
              <w:t>Foe</w:t>
            </w:r>
            <w:proofErr w:type="spellEnd"/>
            <w:r>
              <w:t xml:space="preserv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60" w:name="_Toc399842412"/>
            <w:r w:rsidRPr="00DF50B6">
              <w:lastRenderedPageBreak/>
              <w:t xml:space="preserve">BARPLOT (Mean, </w:t>
            </w:r>
            <w:proofErr w:type="spellStart"/>
            <w:r w:rsidRPr="00DF50B6">
              <w:t>Stddev</w:t>
            </w:r>
            <w:proofErr w:type="spellEnd"/>
            <w:r w:rsidRPr="00DF50B6">
              <w:t>, Exc. Days)</w:t>
            </w:r>
            <w:bookmarkEnd w:id="460"/>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3D530811" wp14:editId="35693956">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61" w:name="_Toc399842413"/>
            <w:r w:rsidRPr="00DF50B6">
              <w:lastRenderedPageBreak/>
              <w:t>BARPLOT (Spatial Correlation)</w:t>
            </w:r>
            <w:bookmarkEnd w:id="461"/>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20C964D2" wp14:editId="692D9830">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62" w:name="_Toc399842414"/>
            <w:r w:rsidRPr="00DF50B6">
              <w:lastRenderedPageBreak/>
              <w:t xml:space="preserve">BARPLOT (R, </w:t>
            </w:r>
            <w:proofErr w:type="spellStart"/>
            <w:r w:rsidRPr="00DF50B6">
              <w:t>Mbias</w:t>
            </w:r>
            <w:proofErr w:type="spellEnd"/>
            <w:r w:rsidRPr="00DF50B6">
              <w:t>, RMSE, IOA, RDE, NMB, RPE, FAC2, NMSD)</w:t>
            </w:r>
            <w:bookmarkEnd w:id="462"/>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53469B8" wp14:editId="16C86A20">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63" w:name="_Toc399842415"/>
            <w:r w:rsidRPr="00DF50B6">
              <w:lastRenderedPageBreak/>
              <w:t>BARPLOT (CUMUL)</w:t>
            </w:r>
            <w:bookmarkEnd w:id="463"/>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219BFC88" wp14:editId="7833BC01">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64" w:name="_Ref341166262"/>
            <w:bookmarkStart w:id="465" w:name="_Toc399842416"/>
            <w:r w:rsidRPr="00DF50B6">
              <w:t xml:space="preserve">SCATTER (Mean mod vs. mean </w:t>
            </w:r>
            <w:proofErr w:type="spellStart"/>
            <w:r w:rsidRPr="00DF50B6">
              <w:t>obs</w:t>
            </w:r>
            <w:proofErr w:type="spellEnd"/>
            <w:r w:rsidRPr="00DF50B6">
              <w:t>)</w:t>
            </w:r>
            <w:bookmarkEnd w:id="464"/>
            <w:bookmarkEnd w:id="465"/>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73C060F4" wp14:editId="365474BD">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66" w:name="_Toc399842417"/>
            <w:r w:rsidRPr="00DF50B6">
              <w:t>SCATTER (One station – All time values)</w:t>
            </w:r>
            <w:bookmarkEnd w:id="466"/>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610F597D" wp14:editId="24E900A8">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 xml:space="preserve">Time </w:t>
            </w:r>
            <w:proofErr w:type="spellStart"/>
            <w:r w:rsidRPr="006E5989">
              <w:rPr>
                <w:b/>
              </w:rPr>
              <w:t>Avg</w:t>
            </w:r>
            <w:proofErr w:type="spellEnd"/>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 xml:space="preserve">Time </w:t>
            </w:r>
            <w:proofErr w:type="spellStart"/>
            <w:r w:rsidRPr="006E5989">
              <w:rPr>
                <w:i/>
              </w:rPr>
              <w:t>Avg</w:t>
            </w:r>
            <w:proofErr w:type="spellEnd"/>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67" w:name="_Toc399842418"/>
            <w:r w:rsidRPr="00DF50B6">
              <w:lastRenderedPageBreak/>
              <w:t>TIME SERIES</w:t>
            </w:r>
            <w:bookmarkEnd w:id="467"/>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9CAE442" wp14:editId="17A3666F">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68" w:name="_TARGET_(8H_Max,"/>
            <w:bookmarkStart w:id="469" w:name="_Toc399842419"/>
            <w:bookmarkEnd w:id="468"/>
            <w:r w:rsidRPr="00DF50B6">
              <w:lastRenderedPageBreak/>
              <w:t>TARGET (8H Max, Daily, Hourly)</w:t>
            </w:r>
            <w:bookmarkEnd w:id="469"/>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729D7B79" wp14:editId="1E96D848">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80" type="#_x0000_t75" style="width:265pt;height:41.5pt" o:ole="">
                  <v:imagedata r:id="rId146" o:title=""/>
                </v:shape>
                <o:OLEObject Type="Embed" ProgID="Equation.3" ShapeID="_x0000_i1080" DrawAspect="Content" ObjectID="_1483875720" r:id="rId147"/>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proofErr w:type="gramStart"/>
              <w:r w:rsidR="00A14D85" w:rsidRPr="00C455B5">
                <w:rPr>
                  <w:rStyle w:val="Hyperlink"/>
                </w:rPr>
                <w:t xml:space="preserve">Section </w:t>
              </w:r>
              <w:proofErr w:type="gramEnd"/>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6B094A">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70" w:name="_Toc399842420"/>
            <w:r w:rsidRPr="00DF50B6">
              <w:t>SUMMARY REPORT (8H Max, Daily, Hourly)</w:t>
            </w:r>
            <w:bookmarkEnd w:id="470"/>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1BF3F748" wp14:editId="796256AD">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proofErr w:type="spellStart"/>
            <w:r w:rsidR="00083CB6">
              <w:t>exceedance</w:t>
            </w:r>
            <w:proofErr w:type="spellEnd"/>
            <w:r w:rsidR="00083CB6">
              <w:t xml:space="preserv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6B094A">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6B094A">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6B094A">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 xml:space="preserve">Time </w:t>
            </w:r>
            <w:proofErr w:type="spellStart"/>
            <w:r w:rsidRPr="006E5989">
              <w:rPr>
                <w:i/>
              </w:rPr>
              <w:t>Avg</w:t>
            </w:r>
            <w:proofErr w:type="spellEnd"/>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71" w:name="_Toc399842421"/>
            <w:r w:rsidRPr="00DF50B6">
              <w:t>MPC correlation</w:t>
            </w:r>
            <w:r w:rsidRPr="00DF50B6">
              <w:rPr>
                <w:sz w:val="32"/>
                <w:szCs w:val="32"/>
              </w:rPr>
              <w:t xml:space="preserve"> </w:t>
            </w:r>
            <w:r w:rsidRPr="00DF50B6">
              <w:t>(8H Max, Daily, Hourly)</w:t>
            </w:r>
            <w:bookmarkEnd w:id="471"/>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4CA41CAA" wp14:editId="4EEC7C4D">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72" w:name="_Toc399842422"/>
            <w:r w:rsidRPr="00DF50B6">
              <w:t>MPC std. Dev. (8H Max, Daily, Hourly)</w:t>
            </w:r>
            <w:bookmarkEnd w:id="472"/>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616967F1" wp14:editId="23C57DD1">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73" w:name="_Toc399842423"/>
            <w:r w:rsidRPr="00DF50B6">
              <w:t>Taylor</w:t>
            </w:r>
            <w:bookmarkEnd w:id="473"/>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A7878AA" wp14:editId="2ABA0560">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74" w:name="_Toc399842424"/>
            <w:r w:rsidRPr="00DF50B6">
              <w:t xml:space="preserve">Q-Q plot (One station </w:t>
            </w:r>
            <w:proofErr w:type="gramStart"/>
            <w:r w:rsidRPr="00DF50B6">
              <w:t>All</w:t>
            </w:r>
            <w:proofErr w:type="gramEnd"/>
            <w:r w:rsidRPr="00DF50B6">
              <w:t xml:space="preserve"> values)</w:t>
            </w:r>
            <w:bookmarkEnd w:id="474"/>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D6CF1C4" wp14:editId="1783C765">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Modelled</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75" w:name="_Toc399842425"/>
            <w:r w:rsidRPr="00DF50B6">
              <w:lastRenderedPageBreak/>
              <w:t>Dynamic evaluation (Day-Night)</w:t>
            </w:r>
            <w:bookmarkEnd w:id="475"/>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5852357" wp14:editId="4FA99C8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76" w:name="_Toc399842426"/>
            <w:r w:rsidRPr="00DF50B6">
              <w:lastRenderedPageBreak/>
              <w:t>Dynamic evaluation (Summer-Winter)</w:t>
            </w:r>
            <w:bookmarkEnd w:id="476"/>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E75577" wp14:editId="1DC68F53">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77" w:name="_Toc399842427"/>
            <w:r w:rsidRPr="00DF50B6">
              <w:lastRenderedPageBreak/>
              <w:t>Dynamic evaluation (Weekdays – Weekends)</w:t>
            </w:r>
            <w:bookmarkEnd w:id="477"/>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5751581" wp14:editId="57C6D219">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78" w:name="geomap"/>
            <w:bookmarkStart w:id="479" w:name="_Toc399842428"/>
            <w:bookmarkEnd w:id="478"/>
            <w:proofErr w:type="spellStart"/>
            <w:r w:rsidRPr="00DF50B6">
              <w:t>GeoMap</w:t>
            </w:r>
            <w:proofErr w:type="spellEnd"/>
            <w:r w:rsidRPr="00DF50B6">
              <w:t xml:space="preserve"> (Target)</w:t>
            </w:r>
            <w:bookmarkEnd w:id="479"/>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176F9EE" wp14:editId="4C5EC1B4">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6">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proofErr w:type="spellStart"/>
            <w:r>
              <w:t>GeoMap</w:t>
            </w:r>
            <w:proofErr w:type="spellEnd"/>
            <w:r>
              <w:t xml:space="preserve"> map showing the locations of the selected stations, together with the Target value for O3 (8hr mean), hourly NO2, daily PM10, hourly WS and TEMP. Colors indicate whether or not the uncertainty </w:t>
            </w:r>
            <w:proofErr w:type="spellStart"/>
            <w:r>
              <w:t>criterium</w:t>
            </w:r>
            <w:proofErr w:type="spellEnd"/>
            <w:r>
              <w:t xml:space="preserve">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6B094A">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72"/>
      <w:bookmarkEnd w:id="373"/>
      <w:bookmarkEnd w:id="458"/>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80" w:name="_Toc399842429"/>
            <w:r w:rsidRPr="00DF50B6">
              <w:lastRenderedPageBreak/>
              <w:t xml:space="preserve">Google Earth </w:t>
            </w:r>
            <w:r w:rsidRPr="006600DA">
              <w:rPr>
                <w:b w:val="0"/>
              </w:rPr>
              <w:t xml:space="preserve">(Mean, Exc. Days, Bias, NMB, Std. </w:t>
            </w:r>
            <w:proofErr w:type="spellStart"/>
            <w:r w:rsidRPr="006600DA">
              <w:rPr>
                <w:b w:val="0"/>
              </w:rPr>
              <w:t>Dev</w:t>
            </w:r>
            <w:proofErr w:type="spellEnd"/>
            <w:r w:rsidRPr="006600DA">
              <w:rPr>
                <w:b w:val="0"/>
              </w:rPr>
              <w:t xml:space="preserve">, R, RMSE, RDE, </w:t>
            </w:r>
            <w:proofErr w:type="spellStart"/>
            <w:r w:rsidRPr="006600DA">
              <w:rPr>
                <w:b w:val="0"/>
              </w:rPr>
              <w:t>σM</w:t>
            </w:r>
            <w:proofErr w:type="spellEnd"/>
            <w:r w:rsidRPr="006600DA">
              <w:rPr>
                <w:b w:val="0"/>
              </w:rPr>
              <w:t>/</w:t>
            </w:r>
            <w:proofErr w:type="spellStart"/>
            <w:r w:rsidRPr="006600DA">
              <w:rPr>
                <w:b w:val="0"/>
              </w:rPr>
              <w:t>σO</w:t>
            </w:r>
            <w:proofErr w:type="spellEnd"/>
            <w:r w:rsidRPr="006600DA">
              <w:rPr>
                <w:b w:val="0"/>
              </w:rPr>
              <w:t>, NMSD)</w:t>
            </w:r>
            <w:bookmarkEnd w:id="480"/>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7">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7">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7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7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81" w:name="simplified_uncertainty"/>
      <w:bookmarkStart w:id="482" w:name="_Forecast_Target_indicator"/>
      <w:bookmarkStart w:id="483" w:name="_What’s_new"/>
      <w:bookmarkEnd w:id="481"/>
      <w:bookmarkEnd w:id="482"/>
      <w:bookmarkEnd w:id="483"/>
    </w:p>
    <w:sectPr w:rsidR="00340FF8" w:rsidRPr="00A96179" w:rsidSect="00ED180D">
      <w:footerReference w:type="even" r:id="rId176"/>
      <w:footerReference w:type="default" r:id="rId177"/>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361F" w:rsidRDefault="006A361F">
      <w:r>
        <w:separator/>
      </w:r>
    </w:p>
  </w:endnote>
  <w:endnote w:type="continuationSeparator" w:id="0">
    <w:p w:rsidR="006A361F" w:rsidRDefault="006A3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EDE" w:rsidRDefault="00081EDE"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81EDE" w:rsidRDefault="00081EDE"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1EDE" w:rsidRDefault="00081EDE"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B094A">
      <w:rPr>
        <w:rStyle w:val="PageNumber"/>
        <w:noProof/>
      </w:rPr>
      <w:t>27</w:t>
    </w:r>
    <w:r>
      <w:rPr>
        <w:rStyle w:val="PageNumber"/>
      </w:rPr>
      <w:fldChar w:fldCharType="end"/>
    </w:r>
  </w:p>
  <w:p w:rsidR="00081EDE" w:rsidRDefault="00081EDE"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361F" w:rsidRDefault="006A361F">
      <w:r>
        <w:separator/>
      </w:r>
    </w:p>
  </w:footnote>
  <w:footnote w:type="continuationSeparator" w:id="0">
    <w:p w:rsidR="006A361F" w:rsidRDefault="006A36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407A3DDD"/>
    <w:multiLevelType w:val="hybridMultilevel"/>
    <w:tmpl w:val="047A08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2"/>
  </w:num>
  <w:num w:numId="3">
    <w:abstractNumId w:val="32"/>
  </w:num>
  <w:num w:numId="4">
    <w:abstractNumId w:val="5"/>
  </w:num>
  <w:num w:numId="5">
    <w:abstractNumId w:val="30"/>
  </w:num>
  <w:num w:numId="6">
    <w:abstractNumId w:val="27"/>
  </w:num>
  <w:num w:numId="7">
    <w:abstractNumId w:val="24"/>
  </w:num>
  <w:num w:numId="8">
    <w:abstractNumId w:val="15"/>
  </w:num>
  <w:num w:numId="9">
    <w:abstractNumId w:val="37"/>
  </w:num>
  <w:num w:numId="10">
    <w:abstractNumId w:val="34"/>
  </w:num>
  <w:num w:numId="11">
    <w:abstractNumId w:val="4"/>
  </w:num>
  <w:num w:numId="12">
    <w:abstractNumId w:val="17"/>
  </w:num>
  <w:num w:numId="13">
    <w:abstractNumId w:val="14"/>
  </w:num>
  <w:num w:numId="14">
    <w:abstractNumId w:val="29"/>
  </w:num>
  <w:num w:numId="15">
    <w:abstractNumId w:val="35"/>
  </w:num>
  <w:num w:numId="16">
    <w:abstractNumId w:val="28"/>
  </w:num>
  <w:num w:numId="17">
    <w:abstractNumId w:val="21"/>
  </w:num>
  <w:num w:numId="18">
    <w:abstractNumId w:val="23"/>
  </w:num>
  <w:num w:numId="19">
    <w:abstractNumId w:val="19"/>
  </w:num>
  <w:num w:numId="20">
    <w:abstractNumId w:val="22"/>
  </w:num>
  <w:num w:numId="21">
    <w:abstractNumId w:val="6"/>
  </w:num>
  <w:num w:numId="22">
    <w:abstractNumId w:val="0"/>
  </w:num>
  <w:num w:numId="23">
    <w:abstractNumId w:val="13"/>
  </w:num>
  <w:num w:numId="24">
    <w:abstractNumId w:val="18"/>
  </w:num>
  <w:num w:numId="25">
    <w:abstractNumId w:val="31"/>
  </w:num>
  <w:num w:numId="26">
    <w:abstractNumId w:val="8"/>
  </w:num>
  <w:num w:numId="27">
    <w:abstractNumId w:val="11"/>
  </w:num>
  <w:num w:numId="28">
    <w:abstractNumId w:val="1"/>
  </w:num>
  <w:num w:numId="29">
    <w:abstractNumId w:val="3"/>
  </w:num>
  <w:num w:numId="30">
    <w:abstractNumId w:val="26"/>
  </w:num>
  <w:num w:numId="31">
    <w:abstractNumId w:val="10"/>
  </w:num>
  <w:num w:numId="32">
    <w:abstractNumId w:val="16"/>
  </w:num>
  <w:num w:numId="33">
    <w:abstractNumId w:val="9"/>
  </w:num>
  <w:num w:numId="34">
    <w:abstractNumId w:val="7"/>
  </w:num>
  <w:num w:numId="35">
    <w:abstractNumId w:val="25"/>
  </w:num>
  <w:num w:numId="36">
    <w:abstractNumId w:val="12"/>
  </w:num>
  <w:num w:numId="37">
    <w:abstractNumId w:val="33"/>
  </w:num>
  <w:num w:numId="38">
    <w:abstractNumId w:val="3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0AA9"/>
    <w:rsid w:val="00011AE9"/>
    <w:rsid w:val="00011E23"/>
    <w:rsid w:val="00012A53"/>
    <w:rsid w:val="00014133"/>
    <w:rsid w:val="000150F4"/>
    <w:rsid w:val="00016624"/>
    <w:rsid w:val="0001685A"/>
    <w:rsid w:val="000174AD"/>
    <w:rsid w:val="0002023A"/>
    <w:rsid w:val="00022795"/>
    <w:rsid w:val="000233E6"/>
    <w:rsid w:val="000253B6"/>
    <w:rsid w:val="00027835"/>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7A48"/>
    <w:rsid w:val="00091B92"/>
    <w:rsid w:val="00094F45"/>
    <w:rsid w:val="00095AFB"/>
    <w:rsid w:val="00096102"/>
    <w:rsid w:val="00096147"/>
    <w:rsid w:val="0009790B"/>
    <w:rsid w:val="000A0EC8"/>
    <w:rsid w:val="000A1628"/>
    <w:rsid w:val="000A2059"/>
    <w:rsid w:val="000A3A2D"/>
    <w:rsid w:val="000A737A"/>
    <w:rsid w:val="000B012E"/>
    <w:rsid w:val="000B2C2B"/>
    <w:rsid w:val="000B2CDB"/>
    <w:rsid w:val="000B3768"/>
    <w:rsid w:val="000B5D90"/>
    <w:rsid w:val="000B621A"/>
    <w:rsid w:val="000B6FDA"/>
    <w:rsid w:val="000B6FEE"/>
    <w:rsid w:val="000C3177"/>
    <w:rsid w:val="000C3A36"/>
    <w:rsid w:val="000D0733"/>
    <w:rsid w:val="000E1C07"/>
    <w:rsid w:val="000E4370"/>
    <w:rsid w:val="000E615B"/>
    <w:rsid w:val="00100207"/>
    <w:rsid w:val="001006F6"/>
    <w:rsid w:val="00110161"/>
    <w:rsid w:val="00114294"/>
    <w:rsid w:val="0011431C"/>
    <w:rsid w:val="00114F06"/>
    <w:rsid w:val="00116C6C"/>
    <w:rsid w:val="0011740E"/>
    <w:rsid w:val="00131A98"/>
    <w:rsid w:val="00131D45"/>
    <w:rsid w:val="00132E7C"/>
    <w:rsid w:val="00135837"/>
    <w:rsid w:val="001420BD"/>
    <w:rsid w:val="00147BBB"/>
    <w:rsid w:val="00150275"/>
    <w:rsid w:val="00150B36"/>
    <w:rsid w:val="001538DF"/>
    <w:rsid w:val="001546A9"/>
    <w:rsid w:val="00161408"/>
    <w:rsid w:val="00162F2A"/>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A7638"/>
    <w:rsid w:val="001B096D"/>
    <w:rsid w:val="001B1021"/>
    <w:rsid w:val="001B1FBA"/>
    <w:rsid w:val="001B510A"/>
    <w:rsid w:val="001C01B9"/>
    <w:rsid w:val="001C3991"/>
    <w:rsid w:val="001C4DFD"/>
    <w:rsid w:val="001C58E3"/>
    <w:rsid w:val="001C6620"/>
    <w:rsid w:val="001C7935"/>
    <w:rsid w:val="001C7FB4"/>
    <w:rsid w:val="001D0FC0"/>
    <w:rsid w:val="001D16E2"/>
    <w:rsid w:val="001D4C5E"/>
    <w:rsid w:val="001D5832"/>
    <w:rsid w:val="001D6B36"/>
    <w:rsid w:val="001D7BF8"/>
    <w:rsid w:val="001D7E1A"/>
    <w:rsid w:val="001E2AD9"/>
    <w:rsid w:val="001E3984"/>
    <w:rsid w:val="001E3DCD"/>
    <w:rsid w:val="001E5F62"/>
    <w:rsid w:val="001E66E2"/>
    <w:rsid w:val="001E76A8"/>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2D6"/>
    <w:rsid w:val="00311595"/>
    <w:rsid w:val="00315D39"/>
    <w:rsid w:val="00322189"/>
    <w:rsid w:val="00322770"/>
    <w:rsid w:val="00326917"/>
    <w:rsid w:val="003300DE"/>
    <w:rsid w:val="00332DE5"/>
    <w:rsid w:val="00340FF8"/>
    <w:rsid w:val="00345DF7"/>
    <w:rsid w:val="003470C1"/>
    <w:rsid w:val="00351087"/>
    <w:rsid w:val="003526B9"/>
    <w:rsid w:val="003546C9"/>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AF4"/>
    <w:rsid w:val="00404165"/>
    <w:rsid w:val="00404BD2"/>
    <w:rsid w:val="00405D06"/>
    <w:rsid w:val="00411249"/>
    <w:rsid w:val="00411EA3"/>
    <w:rsid w:val="00412343"/>
    <w:rsid w:val="0041489D"/>
    <w:rsid w:val="004169ED"/>
    <w:rsid w:val="00421DC1"/>
    <w:rsid w:val="004229DC"/>
    <w:rsid w:val="004247F2"/>
    <w:rsid w:val="0042609A"/>
    <w:rsid w:val="00426199"/>
    <w:rsid w:val="004278CC"/>
    <w:rsid w:val="00427CCF"/>
    <w:rsid w:val="00430785"/>
    <w:rsid w:val="00432D67"/>
    <w:rsid w:val="00433E4B"/>
    <w:rsid w:val="004370C6"/>
    <w:rsid w:val="004400AD"/>
    <w:rsid w:val="004419AE"/>
    <w:rsid w:val="00442A42"/>
    <w:rsid w:val="00443A1F"/>
    <w:rsid w:val="004457EA"/>
    <w:rsid w:val="00445AD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B7C"/>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0BE4"/>
    <w:rsid w:val="004F1732"/>
    <w:rsid w:val="004F69CB"/>
    <w:rsid w:val="004F6ED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B3D"/>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7F04"/>
    <w:rsid w:val="00602EBF"/>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720C"/>
    <w:rsid w:val="006C011E"/>
    <w:rsid w:val="006C2005"/>
    <w:rsid w:val="006C3FA3"/>
    <w:rsid w:val="006C5F3C"/>
    <w:rsid w:val="006C5FFE"/>
    <w:rsid w:val="006D0298"/>
    <w:rsid w:val="006D09D1"/>
    <w:rsid w:val="006D24EC"/>
    <w:rsid w:val="006D35DF"/>
    <w:rsid w:val="006D39C5"/>
    <w:rsid w:val="006D3CB2"/>
    <w:rsid w:val="006D5BBE"/>
    <w:rsid w:val="006D7D9F"/>
    <w:rsid w:val="006D7F70"/>
    <w:rsid w:val="006E2B6A"/>
    <w:rsid w:val="006E4163"/>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C2C"/>
    <w:rsid w:val="00780026"/>
    <w:rsid w:val="0078200F"/>
    <w:rsid w:val="00783D95"/>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64C"/>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334"/>
    <w:rsid w:val="009235A4"/>
    <w:rsid w:val="00925C92"/>
    <w:rsid w:val="009306FF"/>
    <w:rsid w:val="00933071"/>
    <w:rsid w:val="00944475"/>
    <w:rsid w:val="00944BE9"/>
    <w:rsid w:val="00945438"/>
    <w:rsid w:val="0094688E"/>
    <w:rsid w:val="0095025B"/>
    <w:rsid w:val="0095541A"/>
    <w:rsid w:val="00955700"/>
    <w:rsid w:val="009576E7"/>
    <w:rsid w:val="00960146"/>
    <w:rsid w:val="009627C9"/>
    <w:rsid w:val="009647C0"/>
    <w:rsid w:val="00967515"/>
    <w:rsid w:val="00970BB8"/>
    <w:rsid w:val="00970DBD"/>
    <w:rsid w:val="00971143"/>
    <w:rsid w:val="00971F1D"/>
    <w:rsid w:val="00976A15"/>
    <w:rsid w:val="009776CC"/>
    <w:rsid w:val="0098298A"/>
    <w:rsid w:val="00982AA9"/>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0A40"/>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B40"/>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39D6"/>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7955"/>
    <w:rsid w:val="00B70A98"/>
    <w:rsid w:val="00B719C0"/>
    <w:rsid w:val="00B71A9C"/>
    <w:rsid w:val="00B72925"/>
    <w:rsid w:val="00B72AAE"/>
    <w:rsid w:val="00B74CB0"/>
    <w:rsid w:val="00B81445"/>
    <w:rsid w:val="00B8360C"/>
    <w:rsid w:val="00B83F70"/>
    <w:rsid w:val="00B85640"/>
    <w:rsid w:val="00B925D1"/>
    <w:rsid w:val="00BA0567"/>
    <w:rsid w:val="00BA25A0"/>
    <w:rsid w:val="00BA37FC"/>
    <w:rsid w:val="00BB29F8"/>
    <w:rsid w:val="00BB7B37"/>
    <w:rsid w:val="00BC0169"/>
    <w:rsid w:val="00BC1372"/>
    <w:rsid w:val="00BC1CC0"/>
    <w:rsid w:val="00BC2360"/>
    <w:rsid w:val="00BC3942"/>
    <w:rsid w:val="00BC45B8"/>
    <w:rsid w:val="00BC61BB"/>
    <w:rsid w:val="00BD12F6"/>
    <w:rsid w:val="00BD2427"/>
    <w:rsid w:val="00BD41AB"/>
    <w:rsid w:val="00BD757F"/>
    <w:rsid w:val="00BE03F4"/>
    <w:rsid w:val="00BF1F82"/>
    <w:rsid w:val="00BF209E"/>
    <w:rsid w:val="00BF4FBC"/>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6217B"/>
    <w:rsid w:val="00C6236C"/>
    <w:rsid w:val="00C63A6E"/>
    <w:rsid w:val="00C63BCC"/>
    <w:rsid w:val="00C664F7"/>
    <w:rsid w:val="00C70175"/>
    <w:rsid w:val="00C705D8"/>
    <w:rsid w:val="00C73A94"/>
    <w:rsid w:val="00C75888"/>
    <w:rsid w:val="00C76B66"/>
    <w:rsid w:val="00C824B9"/>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5E52"/>
    <w:rsid w:val="00DA6EA1"/>
    <w:rsid w:val="00DA7702"/>
    <w:rsid w:val="00DB0296"/>
    <w:rsid w:val="00DB11A8"/>
    <w:rsid w:val="00DB1FF3"/>
    <w:rsid w:val="00DB2B0D"/>
    <w:rsid w:val="00DB2E58"/>
    <w:rsid w:val="00DB6445"/>
    <w:rsid w:val="00DB6A15"/>
    <w:rsid w:val="00DC2BDE"/>
    <w:rsid w:val="00DC38DC"/>
    <w:rsid w:val="00DC5862"/>
    <w:rsid w:val="00DD0163"/>
    <w:rsid w:val="00DD2F86"/>
    <w:rsid w:val="00DD3AC3"/>
    <w:rsid w:val="00DD52EF"/>
    <w:rsid w:val="00DD5429"/>
    <w:rsid w:val="00DD5EE0"/>
    <w:rsid w:val="00DE0A87"/>
    <w:rsid w:val="00DE1279"/>
    <w:rsid w:val="00DE171F"/>
    <w:rsid w:val="00DE2910"/>
    <w:rsid w:val="00DE4B8F"/>
    <w:rsid w:val="00DE65B3"/>
    <w:rsid w:val="00DE68C2"/>
    <w:rsid w:val="00DE7B7E"/>
    <w:rsid w:val="00DF2E8C"/>
    <w:rsid w:val="00DF4F6B"/>
    <w:rsid w:val="00DF50B6"/>
    <w:rsid w:val="00DF52EC"/>
    <w:rsid w:val="00DF6203"/>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5E7"/>
    <w:rsid w:val="00E32D93"/>
    <w:rsid w:val="00E33B10"/>
    <w:rsid w:val="00E351D0"/>
    <w:rsid w:val="00E366F9"/>
    <w:rsid w:val="00E40419"/>
    <w:rsid w:val="00E40DC4"/>
    <w:rsid w:val="00E44EE7"/>
    <w:rsid w:val="00E519CF"/>
    <w:rsid w:val="00E54BC9"/>
    <w:rsid w:val="00E54C55"/>
    <w:rsid w:val="00E56977"/>
    <w:rsid w:val="00E576A1"/>
    <w:rsid w:val="00E61B53"/>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32E9"/>
    <w:rsid w:val="00EE488D"/>
    <w:rsid w:val="00EE539D"/>
    <w:rsid w:val="00EE71FC"/>
    <w:rsid w:val="00EF3FD9"/>
    <w:rsid w:val="00EF570E"/>
    <w:rsid w:val="00EF5932"/>
    <w:rsid w:val="00F00796"/>
    <w:rsid w:val="00F00F03"/>
    <w:rsid w:val="00F01DC2"/>
    <w:rsid w:val="00F03101"/>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301D"/>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oleObject" Target="embeddings/oleObject50.bin"/><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1.wmf"/><Relationship Id="rId84" Type="http://schemas.openxmlformats.org/officeDocument/2006/relationships/oleObject" Target="embeddings/oleObject33.bin"/><Relationship Id="rId89" Type="http://schemas.openxmlformats.org/officeDocument/2006/relationships/image" Target="media/image44.wmf"/><Relationship Id="rId112" Type="http://schemas.openxmlformats.org/officeDocument/2006/relationships/image" Target="media/image54.wmf"/><Relationship Id="rId133" Type="http://schemas.openxmlformats.org/officeDocument/2006/relationships/oleObject" Target="embeddings/oleObject53.bin"/><Relationship Id="rId138" Type="http://schemas.openxmlformats.org/officeDocument/2006/relationships/image" Target="media/image70.png"/><Relationship Id="rId154" Type="http://schemas.openxmlformats.org/officeDocument/2006/relationships/image" Target="media/image85.png"/><Relationship Id="rId175" Type="http://schemas.openxmlformats.org/officeDocument/2006/relationships/image" Target="media/image670.jpeg"/><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hyperlink" Target="file:///C:\Users\thuniph\Desktop\Delta_SVN\help\Playing" TargetMode="External"/><Relationship Id="rId79" Type="http://schemas.openxmlformats.org/officeDocument/2006/relationships/image" Target="media/image38.png"/><Relationship Id="rId102" Type="http://schemas.openxmlformats.org/officeDocument/2006/relationships/oleObject" Target="embeddings/oleObject42.bin"/><Relationship Id="rId123" Type="http://schemas.openxmlformats.org/officeDocument/2006/relationships/hyperlink" Target="http://fairmode.ew.eea.europa.eu/fol568175/work-groups" TargetMode="External"/><Relationship Id="rId128" Type="http://schemas.openxmlformats.org/officeDocument/2006/relationships/image" Target="media/image64.png"/><Relationship Id="rId144" Type="http://schemas.openxmlformats.org/officeDocument/2006/relationships/image" Target="media/image76.png"/><Relationship Id="rId149"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oleObject" Target="embeddings/oleObject39.bin"/><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9.bin"/><Relationship Id="rId113" Type="http://schemas.openxmlformats.org/officeDocument/2006/relationships/oleObject" Target="embeddings/oleObject48.bin"/><Relationship Id="rId118" Type="http://schemas.openxmlformats.org/officeDocument/2006/relationships/image" Target="media/image57.png"/><Relationship Id="rId134" Type="http://schemas.openxmlformats.org/officeDocument/2006/relationships/image" Target="media/image68.wmf"/><Relationship Id="rId139" Type="http://schemas.openxmlformats.org/officeDocument/2006/relationships/image" Target="media/image71.png"/><Relationship Id="rId80" Type="http://schemas.openxmlformats.org/officeDocument/2006/relationships/image" Target="media/image39.png"/><Relationship Id="rId85" Type="http://schemas.openxmlformats.org/officeDocument/2006/relationships/image" Target="media/image42.wmf"/><Relationship Id="rId150" Type="http://schemas.openxmlformats.org/officeDocument/2006/relationships/image" Target="media/image81.png"/><Relationship Id="rId155" Type="http://schemas.openxmlformats.org/officeDocument/2006/relationships/image" Target="media/image86.png"/><Relationship Id="rId176" Type="http://schemas.openxmlformats.org/officeDocument/2006/relationships/footer" Target="footer1.xml"/><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image" Target="media/image50.wmf"/><Relationship Id="rId108" Type="http://schemas.openxmlformats.org/officeDocument/2006/relationships/image" Target="media/image52.wmf"/><Relationship Id="rId124" Type="http://schemas.openxmlformats.org/officeDocument/2006/relationships/hyperlink" Target="file:///C:\Users\thuniph\Desktop\Delta_SVN\help\Playing" TargetMode="External"/><Relationship Id="rId129" Type="http://schemas.openxmlformats.org/officeDocument/2006/relationships/image" Target="media/image65.png"/><Relationship Id="rId20" Type="http://schemas.openxmlformats.org/officeDocument/2006/relationships/image" Target="media/image7.wmf"/><Relationship Id="rId41" Type="http://schemas.openxmlformats.org/officeDocument/2006/relationships/oleObject" Target="embeddings/oleObject15.bin"/><Relationship Id="rId54" Type="http://schemas.openxmlformats.org/officeDocument/2006/relationships/image" Target="media/image24.wmf"/><Relationship Id="rId62" Type="http://schemas.openxmlformats.org/officeDocument/2006/relationships/image" Target="media/image28.wmf"/><Relationship Id="rId70" Type="http://schemas.openxmlformats.org/officeDocument/2006/relationships/image" Target="media/image32.wmf"/><Relationship Id="rId75" Type="http://schemas.openxmlformats.org/officeDocument/2006/relationships/image" Target="media/image34.png"/><Relationship Id="rId83" Type="http://schemas.openxmlformats.org/officeDocument/2006/relationships/image" Target="media/image41.wmf"/><Relationship Id="rId88" Type="http://schemas.openxmlformats.org/officeDocument/2006/relationships/oleObject" Target="embeddings/oleObject35.bin"/><Relationship Id="rId91" Type="http://schemas.openxmlformats.org/officeDocument/2006/relationships/image" Target="media/image45.wmf"/><Relationship Id="rId96" Type="http://schemas.openxmlformats.org/officeDocument/2006/relationships/image" Target="media/image47.wmf"/><Relationship Id="rId111" Type="http://schemas.openxmlformats.org/officeDocument/2006/relationships/oleObject" Target="embeddings/oleObject47.bin"/><Relationship Id="rId132" Type="http://schemas.openxmlformats.org/officeDocument/2006/relationships/image" Target="media/image67.wmf"/><Relationship Id="rId140" Type="http://schemas.openxmlformats.org/officeDocument/2006/relationships/image" Target="media/image72.png"/><Relationship Id="rId145" Type="http://schemas.openxmlformats.org/officeDocument/2006/relationships/image" Target="media/image77.png"/><Relationship Id="rId153" Type="http://schemas.openxmlformats.org/officeDocument/2006/relationships/image" Target="media/image84.png"/><Relationship Id="rId17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5.wmf"/><Relationship Id="rId119" Type="http://schemas.openxmlformats.org/officeDocument/2006/relationships/image" Target="media/image58.png"/><Relationship Id="rId127" Type="http://schemas.openxmlformats.org/officeDocument/2006/relationships/image" Target="media/image63.png"/><Relationship Id="rId10" Type="http://schemas.openxmlformats.org/officeDocument/2006/relationships/hyperlink" Target="file:///C:\Users\thuniph\Desktop\Delta_SVN\help\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7.png"/><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0.png"/><Relationship Id="rId130" Type="http://schemas.openxmlformats.org/officeDocument/2006/relationships/image" Target="media/image66.wmf"/><Relationship Id="rId135" Type="http://schemas.openxmlformats.org/officeDocument/2006/relationships/oleObject" Target="embeddings/oleObject54.bin"/><Relationship Id="rId143" Type="http://schemas.openxmlformats.org/officeDocument/2006/relationships/image" Target="media/image75.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image" Target="media/image35.png"/><Relationship Id="rId97" Type="http://schemas.openxmlformats.org/officeDocument/2006/relationships/oleObject" Target="embeddings/oleObject40.bin"/><Relationship Id="rId104" Type="http://schemas.openxmlformats.org/officeDocument/2006/relationships/oleObject" Target="embeddings/oleObject43.bin"/><Relationship Id="rId120" Type="http://schemas.openxmlformats.org/officeDocument/2006/relationships/image" Target="media/image59.wmf"/><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wmf"/><Relationship Id="rId7" Type="http://schemas.openxmlformats.org/officeDocument/2006/relationships/footnotes" Target="footnotes.xml"/><Relationship Id="rId71" Type="http://schemas.openxmlformats.org/officeDocument/2006/relationships/oleObject" Target="embeddings/oleObject30.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9.bin"/><Relationship Id="rId131" Type="http://schemas.openxmlformats.org/officeDocument/2006/relationships/oleObject" Target="embeddings/oleObject52.bin"/><Relationship Id="rId136" Type="http://schemas.openxmlformats.org/officeDocument/2006/relationships/image" Target="media/image69.wmf"/><Relationship Id="rId157" Type="http://schemas.openxmlformats.org/officeDocument/2006/relationships/image" Target="media/image88.jpg"/><Relationship Id="rId178" Type="http://schemas.openxmlformats.org/officeDocument/2006/relationships/fontTable" Target="fontTable.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3.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6.png"/><Relationship Id="rId100" Type="http://schemas.openxmlformats.org/officeDocument/2006/relationships/oleObject" Target="embeddings/oleObject41.bin"/><Relationship Id="rId105" Type="http://schemas.openxmlformats.org/officeDocument/2006/relationships/oleObject" Target="embeddings/oleObject44.bin"/><Relationship Id="rId126" Type="http://schemas.openxmlformats.org/officeDocument/2006/relationships/image" Target="media/image62.jpeg"/><Relationship Id="rId147" Type="http://schemas.openxmlformats.org/officeDocument/2006/relationships/oleObject" Target="embeddings/oleObject56.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wmf"/><Relationship Id="rId93" Type="http://schemas.openxmlformats.org/officeDocument/2006/relationships/image" Target="media/image46.wmf"/><Relationship Id="rId98" Type="http://schemas.openxmlformats.org/officeDocument/2006/relationships/hyperlink" Target="file:///C:\Users\thuniph\Desktop\Delta_SVN\help\Playing" TargetMode="External"/><Relationship Id="rId121" Type="http://schemas.openxmlformats.org/officeDocument/2006/relationships/oleObject" Target="embeddings/oleObject51.bin"/><Relationship Id="rId142"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6.wmf"/><Relationship Id="rId137" Type="http://schemas.openxmlformats.org/officeDocument/2006/relationships/oleObject" Target="embeddings/oleObject5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BF1182-4691-4BDA-B933-E853CC34E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14595</Words>
  <Characters>83196</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97596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6</cp:revision>
  <cp:lastPrinted>2015-01-27T13:49:00Z</cp:lastPrinted>
  <dcterms:created xsi:type="dcterms:W3CDTF">2015-01-27T13:12:00Z</dcterms:created>
  <dcterms:modified xsi:type="dcterms:W3CDTF">2015-01-27T13:50:00Z</dcterms:modified>
</cp:coreProperties>
</file>