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90A5A" w:rsidRPr="006723C1" w:rsidRDefault="00690A5A" w:rsidP="00B50195">
      <w:pPr>
        <w:jc w:val="both"/>
        <w:rPr>
          <w:b/>
          <w:sz w:val="48"/>
          <w:szCs w:val="48"/>
          <w:lang w:val="en-GB"/>
        </w:rPr>
      </w:pPr>
    </w:p>
    <w:p w:rsidR="00690A5A" w:rsidRPr="006723C1" w:rsidRDefault="00690A5A" w:rsidP="00B50195">
      <w:pPr>
        <w:jc w:val="both"/>
        <w:rPr>
          <w:b/>
          <w:sz w:val="48"/>
          <w:szCs w:val="48"/>
          <w:lang w:val="en-GB"/>
        </w:rPr>
      </w:pPr>
    </w:p>
    <w:p w:rsidR="00690A5A" w:rsidRPr="006723C1" w:rsidRDefault="00690A5A" w:rsidP="00B50195">
      <w:pPr>
        <w:jc w:val="both"/>
        <w:rPr>
          <w:b/>
          <w:sz w:val="48"/>
          <w:szCs w:val="48"/>
          <w:lang w:val="en-GB"/>
        </w:rPr>
      </w:pPr>
    </w:p>
    <w:p w:rsidR="00690A5A" w:rsidRPr="00C12F0C" w:rsidRDefault="00690A5A" w:rsidP="00A94061">
      <w:pPr>
        <w:jc w:val="center"/>
        <w:rPr>
          <w:b/>
          <w:sz w:val="72"/>
          <w:szCs w:val="72"/>
          <w:lang w:val="en-GB"/>
        </w:rPr>
      </w:pPr>
      <w:r>
        <w:rPr>
          <w:b/>
          <w:sz w:val="72"/>
          <w:szCs w:val="72"/>
          <w:lang w:val="en-GB"/>
        </w:rPr>
        <w:t xml:space="preserve">DELTA Version </w:t>
      </w:r>
      <w:r w:rsidR="00432D67">
        <w:rPr>
          <w:b/>
          <w:sz w:val="72"/>
          <w:szCs w:val="72"/>
          <w:lang w:val="en-GB"/>
        </w:rPr>
        <w:t>5.0</w:t>
      </w:r>
      <w:r w:rsidRPr="00C12F0C">
        <w:rPr>
          <w:b/>
          <w:sz w:val="72"/>
          <w:szCs w:val="72"/>
          <w:lang w:val="en-GB"/>
        </w:rPr>
        <w:t xml:space="preserve"> </w:t>
      </w:r>
    </w:p>
    <w:p w:rsidR="00690A5A" w:rsidRPr="001D7E1A" w:rsidRDefault="001D7E1A" w:rsidP="00A94061">
      <w:pPr>
        <w:jc w:val="center"/>
        <w:rPr>
          <w:b/>
          <w:sz w:val="56"/>
          <w:szCs w:val="56"/>
          <w:lang w:val="en-GB"/>
        </w:rPr>
      </w:pPr>
      <w:r w:rsidRPr="001D7E1A">
        <w:rPr>
          <w:b/>
          <w:sz w:val="56"/>
          <w:szCs w:val="56"/>
          <w:lang w:val="en-GB"/>
        </w:rPr>
        <w:t xml:space="preserve">Concepts / </w:t>
      </w:r>
      <w:r w:rsidR="00690A5A" w:rsidRPr="001D7E1A">
        <w:rPr>
          <w:b/>
          <w:sz w:val="56"/>
          <w:szCs w:val="56"/>
          <w:lang w:val="en-GB"/>
        </w:rPr>
        <w:t>User’s Guide</w:t>
      </w:r>
      <w:r>
        <w:rPr>
          <w:b/>
          <w:sz w:val="56"/>
          <w:szCs w:val="56"/>
          <w:lang w:val="en-GB"/>
        </w:rPr>
        <w:t xml:space="preserve"> / D</w:t>
      </w:r>
      <w:r w:rsidRPr="001D7E1A">
        <w:rPr>
          <w:b/>
          <w:sz w:val="56"/>
          <w:szCs w:val="56"/>
          <w:lang w:val="en-GB"/>
        </w:rPr>
        <w:t>iagrams</w:t>
      </w:r>
    </w:p>
    <w:p w:rsidR="00F10C5F" w:rsidRDefault="00F10C5F" w:rsidP="00A94061">
      <w:pPr>
        <w:jc w:val="center"/>
        <w:rPr>
          <w:b/>
          <w:sz w:val="72"/>
          <w:szCs w:val="72"/>
          <w:lang w:val="en-GB"/>
        </w:rPr>
      </w:pPr>
    </w:p>
    <w:p w:rsidR="00F10C5F" w:rsidRPr="00B139D6" w:rsidRDefault="00B139D6" w:rsidP="00A94061">
      <w:pPr>
        <w:jc w:val="center"/>
        <w:rPr>
          <w:b/>
          <w:sz w:val="72"/>
          <w:szCs w:val="72"/>
          <w:lang w:val="en-GB"/>
        </w:rPr>
      </w:pPr>
      <w:r>
        <w:rPr>
          <w:b/>
          <w:noProof/>
          <w:sz w:val="72"/>
          <w:szCs w:val="72"/>
        </w:rPr>
        <w:drawing>
          <wp:inline distT="0" distB="0" distL="0" distR="0">
            <wp:extent cx="3179080" cy="329565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lta-logo-big.png"/>
                    <pic:cNvPicPr/>
                  </pic:nvPicPr>
                  <pic:blipFill>
                    <a:blip r:embed="rId9">
                      <a:extLst>
                        <a:ext uri="{28A0092B-C50C-407E-A947-70E740481C1C}">
                          <a14:useLocalDpi xmlns:a14="http://schemas.microsoft.com/office/drawing/2010/main" val="0"/>
                        </a:ext>
                      </a:extLst>
                    </a:blip>
                    <a:stretch>
                      <a:fillRect/>
                    </a:stretch>
                  </pic:blipFill>
                  <pic:spPr>
                    <a:xfrm>
                      <a:off x="0" y="0"/>
                      <a:ext cx="3181083" cy="3297726"/>
                    </a:xfrm>
                    <a:prstGeom prst="rect">
                      <a:avLst/>
                    </a:prstGeom>
                  </pic:spPr>
                </pic:pic>
              </a:graphicData>
            </a:graphic>
          </wp:inline>
        </w:drawing>
      </w:r>
    </w:p>
    <w:p w:rsidR="00690A5A" w:rsidRDefault="00690A5A" w:rsidP="00A94061">
      <w:pPr>
        <w:jc w:val="center"/>
        <w:rPr>
          <w:b/>
          <w:sz w:val="48"/>
          <w:szCs w:val="48"/>
          <w:lang w:val="en-GB"/>
        </w:rPr>
      </w:pPr>
    </w:p>
    <w:p w:rsidR="0019196B" w:rsidRPr="00970BB8" w:rsidRDefault="0019196B" w:rsidP="00A94061">
      <w:pPr>
        <w:jc w:val="center"/>
        <w:rPr>
          <w:b/>
          <w:sz w:val="32"/>
          <w:szCs w:val="32"/>
          <w:lang w:val="en-GB"/>
        </w:rPr>
      </w:pPr>
      <w:r w:rsidRPr="00970BB8">
        <w:rPr>
          <w:b/>
          <w:sz w:val="32"/>
          <w:szCs w:val="32"/>
          <w:lang w:val="en-GB"/>
        </w:rPr>
        <w:t>Authors</w:t>
      </w:r>
    </w:p>
    <w:p w:rsidR="0019196B" w:rsidRPr="00970BB8" w:rsidRDefault="0019196B" w:rsidP="00A94061">
      <w:pPr>
        <w:jc w:val="center"/>
        <w:rPr>
          <w:b/>
          <w:sz w:val="32"/>
          <w:szCs w:val="32"/>
          <w:lang w:val="en-GB"/>
        </w:rPr>
      </w:pPr>
      <w:r w:rsidRPr="00970BB8">
        <w:rPr>
          <w:b/>
          <w:sz w:val="32"/>
          <w:szCs w:val="32"/>
          <w:lang w:val="en-GB"/>
        </w:rPr>
        <w:t xml:space="preserve">P. </w:t>
      </w:r>
      <w:proofErr w:type="spellStart"/>
      <w:r w:rsidRPr="00970BB8">
        <w:rPr>
          <w:b/>
          <w:sz w:val="32"/>
          <w:szCs w:val="32"/>
          <w:lang w:val="en-GB"/>
        </w:rPr>
        <w:t>Thunis</w:t>
      </w:r>
      <w:proofErr w:type="spellEnd"/>
      <w:r w:rsidRPr="00970BB8">
        <w:rPr>
          <w:b/>
          <w:sz w:val="32"/>
          <w:szCs w:val="32"/>
          <w:lang w:val="en-GB"/>
        </w:rPr>
        <w:t xml:space="preserve">, C. </w:t>
      </w:r>
      <w:proofErr w:type="spellStart"/>
      <w:r w:rsidRPr="00970BB8">
        <w:rPr>
          <w:b/>
          <w:sz w:val="32"/>
          <w:szCs w:val="32"/>
          <w:lang w:val="en-GB"/>
        </w:rPr>
        <w:t>Cuvelier</w:t>
      </w:r>
      <w:proofErr w:type="spellEnd"/>
    </w:p>
    <w:p w:rsidR="0019196B" w:rsidRPr="00970BB8" w:rsidRDefault="0019196B" w:rsidP="00A94061">
      <w:pPr>
        <w:jc w:val="center"/>
        <w:rPr>
          <w:b/>
          <w:sz w:val="32"/>
          <w:szCs w:val="32"/>
          <w:lang w:val="en-GB"/>
        </w:rPr>
      </w:pPr>
    </w:p>
    <w:p w:rsidR="00690A5A" w:rsidRPr="00970BB8" w:rsidRDefault="00690A5A" w:rsidP="00A94061">
      <w:pPr>
        <w:jc w:val="center"/>
        <w:rPr>
          <w:b/>
          <w:sz w:val="32"/>
          <w:szCs w:val="32"/>
          <w:lang w:val="en-GB"/>
        </w:rPr>
      </w:pPr>
      <w:r w:rsidRPr="00970BB8">
        <w:rPr>
          <w:b/>
          <w:sz w:val="32"/>
          <w:szCs w:val="32"/>
          <w:lang w:val="en-GB"/>
        </w:rPr>
        <w:t>Contributors</w:t>
      </w:r>
    </w:p>
    <w:p w:rsidR="0019196B" w:rsidRPr="00970BB8" w:rsidRDefault="00690A5A" w:rsidP="0019196B">
      <w:pPr>
        <w:jc w:val="center"/>
        <w:rPr>
          <w:b/>
          <w:sz w:val="32"/>
          <w:szCs w:val="32"/>
        </w:rPr>
      </w:pPr>
      <w:r w:rsidRPr="00970BB8">
        <w:rPr>
          <w:b/>
          <w:sz w:val="32"/>
          <w:szCs w:val="32"/>
          <w:lang w:val="en-GB"/>
        </w:rPr>
        <w:t xml:space="preserve">A. </w:t>
      </w:r>
      <w:proofErr w:type="spellStart"/>
      <w:r w:rsidRPr="00970BB8">
        <w:rPr>
          <w:b/>
          <w:sz w:val="32"/>
          <w:szCs w:val="32"/>
          <w:lang w:val="en-GB"/>
        </w:rPr>
        <w:t>Pederzoli</w:t>
      </w:r>
      <w:proofErr w:type="spellEnd"/>
      <w:r w:rsidRPr="00970BB8">
        <w:rPr>
          <w:b/>
          <w:sz w:val="32"/>
          <w:szCs w:val="32"/>
          <w:lang w:val="en-GB"/>
        </w:rPr>
        <w:t xml:space="preserve">, E. </w:t>
      </w:r>
      <w:proofErr w:type="spellStart"/>
      <w:r w:rsidRPr="00970BB8">
        <w:rPr>
          <w:b/>
          <w:sz w:val="32"/>
          <w:szCs w:val="32"/>
          <w:lang w:val="en-GB"/>
        </w:rPr>
        <w:t>Georgieva</w:t>
      </w:r>
      <w:proofErr w:type="spellEnd"/>
      <w:r w:rsidRPr="00970BB8">
        <w:rPr>
          <w:b/>
          <w:sz w:val="32"/>
          <w:szCs w:val="32"/>
          <w:lang w:val="en-GB"/>
        </w:rPr>
        <w:t>,</w:t>
      </w:r>
    </w:p>
    <w:p w:rsidR="00690A5A" w:rsidRPr="00970BB8" w:rsidRDefault="00690A5A" w:rsidP="0019196B">
      <w:pPr>
        <w:jc w:val="center"/>
        <w:rPr>
          <w:b/>
          <w:sz w:val="32"/>
          <w:szCs w:val="32"/>
        </w:rPr>
      </w:pPr>
      <w:r w:rsidRPr="00970BB8">
        <w:rPr>
          <w:b/>
          <w:sz w:val="32"/>
          <w:szCs w:val="32"/>
        </w:rPr>
        <w:t xml:space="preserve">D. </w:t>
      </w:r>
      <w:proofErr w:type="spellStart"/>
      <w:r w:rsidRPr="00970BB8">
        <w:rPr>
          <w:b/>
          <w:sz w:val="32"/>
          <w:szCs w:val="32"/>
        </w:rPr>
        <w:t>Pernigotti</w:t>
      </w:r>
      <w:proofErr w:type="spellEnd"/>
      <w:r w:rsidRPr="00970BB8">
        <w:rPr>
          <w:b/>
          <w:sz w:val="32"/>
          <w:szCs w:val="32"/>
        </w:rPr>
        <w:t xml:space="preserve">, B. </w:t>
      </w:r>
      <w:proofErr w:type="spellStart"/>
      <w:r w:rsidRPr="00970BB8">
        <w:rPr>
          <w:b/>
          <w:sz w:val="32"/>
          <w:szCs w:val="32"/>
        </w:rPr>
        <w:t>Degraeuwe</w:t>
      </w:r>
      <w:proofErr w:type="spellEnd"/>
      <w:r w:rsidR="006C2964">
        <w:rPr>
          <w:b/>
          <w:sz w:val="32"/>
          <w:szCs w:val="32"/>
        </w:rPr>
        <w:t xml:space="preserve">, M. </w:t>
      </w:r>
      <w:proofErr w:type="spellStart"/>
      <w:r w:rsidR="006C2964">
        <w:rPr>
          <w:b/>
          <w:sz w:val="32"/>
          <w:szCs w:val="32"/>
        </w:rPr>
        <w:t>Marioni</w:t>
      </w:r>
      <w:proofErr w:type="spellEnd"/>
    </w:p>
    <w:p w:rsidR="00690A5A" w:rsidRPr="00B139D6" w:rsidRDefault="00690A5A" w:rsidP="00A94061">
      <w:pPr>
        <w:jc w:val="center"/>
        <w:rPr>
          <w:b/>
          <w:sz w:val="48"/>
          <w:szCs w:val="48"/>
        </w:rPr>
      </w:pPr>
    </w:p>
    <w:p w:rsidR="00690A5A" w:rsidRPr="006723C1" w:rsidRDefault="00690A5A" w:rsidP="00A94061">
      <w:pPr>
        <w:jc w:val="center"/>
        <w:rPr>
          <w:b/>
          <w:sz w:val="28"/>
          <w:szCs w:val="28"/>
          <w:lang w:val="en-GB"/>
        </w:rPr>
      </w:pPr>
      <w:r w:rsidRPr="006723C1">
        <w:rPr>
          <w:b/>
          <w:sz w:val="28"/>
          <w:szCs w:val="28"/>
          <w:lang w:val="en-GB"/>
        </w:rPr>
        <w:t xml:space="preserve">Joint Research Centre, </w:t>
      </w:r>
      <w:proofErr w:type="spellStart"/>
      <w:r w:rsidRPr="006723C1">
        <w:rPr>
          <w:b/>
          <w:sz w:val="28"/>
          <w:szCs w:val="28"/>
          <w:lang w:val="en-GB"/>
        </w:rPr>
        <w:t>Ispra</w:t>
      </w:r>
      <w:proofErr w:type="spellEnd"/>
    </w:p>
    <w:p w:rsidR="00690A5A" w:rsidRPr="006723C1" w:rsidRDefault="00690A5A" w:rsidP="00A94061">
      <w:pPr>
        <w:jc w:val="center"/>
        <w:rPr>
          <w:b/>
          <w:sz w:val="28"/>
          <w:szCs w:val="28"/>
          <w:lang w:val="en-GB"/>
        </w:rPr>
      </w:pPr>
    </w:p>
    <w:p w:rsidR="00690A5A" w:rsidRDefault="007F42C4" w:rsidP="00484056">
      <w:pPr>
        <w:pStyle w:val="TOCHeading"/>
        <w:jc w:val="center"/>
        <w:rPr>
          <w:lang w:val="en-GB"/>
        </w:rPr>
      </w:pPr>
      <w:r>
        <w:rPr>
          <w:color w:val="auto"/>
          <w:lang w:val="en-GB"/>
        </w:rPr>
        <w:t>January 2015</w:t>
      </w:r>
      <w:r w:rsidR="00D71EFE">
        <w:rPr>
          <w:color w:val="auto"/>
          <w:lang w:val="en-GB"/>
        </w:rPr>
        <w:t xml:space="preserve"> </w:t>
      </w:r>
      <w:r w:rsidR="00690A5A" w:rsidRPr="006723C1">
        <w:rPr>
          <w:lang w:val="en-GB"/>
        </w:rPr>
        <w:br w:type="page"/>
      </w:r>
    </w:p>
    <w:p w:rsidR="00690A5A" w:rsidRDefault="00C53ADF" w:rsidP="00484056">
      <w:pPr>
        <w:pStyle w:val="TOCHeading"/>
        <w:jc w:val="both"/>
      </w:pPr>
      <w:r>
        <w:lastRenderedPageBreak/>
        <w:t>T</w:t>
      </w:r>
      <w:r w:rsidR="00690A5A">
        <w:t>able of Contents</w:t>
      </w:r>
    </w:p>
    <w:p w:rsidR="00690A5A" w:rsidRDefault="00690A5A" w:rsidP="00627042">
      <w:pPr>
        <w:pStyle w:val="TOC1"/>
        <w:rPr>
          <w:lang w:val="en-GB"/>
        </w:rPr>
      </w:pPr>
    </w:p>
    <w:p w:rsidR="006C2964" w:rsidRDefault="00690A5A">
      <w:pPr>
        <w:pStyle w:val="TOC1"/>
        <w:tabs>
          <w:tab w:val="right" w:leader="underscore" w:pos="9017"/>
        </w:tabs>
        <w:rPr>
          <w:rFonts w:asciiTheme="minorHAnsi" w:eastAsiaTheme="minorEastAsia" w:hAnsiTheme="minorHAnsi" w:cstheme="minorBidi"/>
          <w:b w:val="0"/>
          <w:bCs w:val="0"/>
          <w:i w:val="0"/>
          <w:iCs w:val="0"/>
          <w:noProof/>
          <w:sz w:val="22"/>
          <w:szCs w:val="22"/>
        </w:rPr>
      </w:pPr>
      <w:r>
        <w:rPr>
          <w:b w:val="0"/>
          <w:sz w:val="28"/>
          <w:szCs w:val="28"/>
        </w:rPr>
        <w:fldChar w:fldCharType="begin"/>
      </w:r>
      <w:r>
        <w:rPr>
          <w:b w:val="0"/>
          <w:sz w:val="28"/>
          <w:szCs w:val="28"/>
        </w:rPr>
        <w:instrText xml:space="preserve"> TOC \o "1-3" \h \z \u </w:instrText>
      </w:r>
      <w:r>
        <w:rPr>
          <w:b w:val="0"/>
          <w:sz w:val="28"/>
          <w:szCs w:val="28"/>
        </w:rPr>
        <w:fldChar w:fldCharType="separate"/>
      </w:r>
      <w:hyperlink w:anchor="_Toc410806000" w:history="1">
        <w:r w:rsidR="006C2964" w:rsidRPr="002D721F">
          <w:rPr>
            <w:rStyle w:val="Hyperlink"/>
            <w:noProof/>
            <w:lang w:val="en-GB"/>
          </w:rPr>
          <w:t>Concepts</w:t>
        </w:r>
        <w:r w:rsidR="006C2964">
          <w:rPr>
            <w:noProof/>
            <w:webHidden/>
          </w:rPr>
          <w:tab/>
        </w:r>
        <w:r w:rsidR="006C2964">
          <w:rPr>
            <w:noProof/>
            <w:webHidden/>
          </w:rPr>
          <w:fldChar w:fldCharType="begin"/>
        </w:r>
        <w:r w:rsidR="006C2964">
          <w:rPr>
            <w:noProof/>
            <w:webHidden/>
          </w:rPr>
          <w:instrText xml:space="preserve"> PAGEREF _Toc410806000 \h </w:instrText>
        </w:r>
        <w:r w:rsidR="006C2964">
          <w:rPr>
            <w:noProof/>
            <w:webHidden/>
          </w:rPr>
        </w:r>
        <w:r w:rsidR="006C2964">
          <w:rPr>
            <w:noProof/>
            <w:webHidden/>
          </w:rPr>
          <w:fldChar w:fldCharType="separate"/>
        </w:r>
        <w:r w:rsidR="006C2964">
          <w:rPr>
            <w:noProof/>
            <w:webHidden/>
          </w:rPr>
          <w:t>3</w:t>
        </w:r>
        <w:r w:rsidR="006C2964">
          <w:rPr>
            <w:noProof/>
            <w:webHidden/>
          </w:rPr>
          <w:fldChar w:fldCharType="end"/>
        </w:r>
      </w:hyperlink>
    </w:p>
    <w:p w:rsidR="006C2964" w:rsidRDefault="000F6075">
      <w:pPr>
        <w:pStyle w:val="TOC2"/>
        <w:tabs>
          <w:tab w:val="left" w:pos="720"/>
          <w:tab w:val="right" w:leader="underscore" w:pos="9017"/>
        </w:tabs>
        <w:rPr>
          <w:rFonts w:asciiTheme="minorHAnsi" w:eastAsiaTheme="minorEastAsia" w:hAnsiTheme="minorHAnsi" w:cstheme="minorBidi"/>
          <w:b w:val="0"/>
          <w:bCs w:val="0"/>
          <w:noProof/>
        </w:rPr>
      </w:pPr>
      <w:hyperlink w:anchor="_Toc410806001" w:history="1">
        <w:r w:rsidR="006C2964" w:rsidRPr="002D721F">
          <w:rPr>
            <w:rStyle w:val="Hyperlink"/>
            <w:noProof/>
            <w:lang w:val="en-GB"/>
          </w:rPr>
          <w:t>1.</w:t>
        </w:r>
        <w:r w:rsidR="006C2964">
          <w:rPr>
            <w:rFonts w:asciiTheme="minorHAnsi" w:eastAsiaTheme="minorEastAsia" w:hAnsiTheme="minorHAnsi" w:cstheme="minorBidi"/>
            <w:b w:val="0"/>
            <w:bCs w:val="0"/>
            <w:noProof/>
          </w:rPr>
          <w:tab/>
        </w:r>
        <w:r w:rsidR="006C2964" w:rsidRPr="002D721F">
          <w:rPr>
            <w:rStyle w:val="Hyperlink"/>
            <w:noProof/>
            <w:lang w:val="en-GB"/>
          </w:rPr>
          <w:t>Introduction</w:t>
        </w:r>
        <w:r w:rsidR="006C2964">
          <w:rPr>
            <w:noProof/>
            <w:webHidden/>
          </w:rPr>
          <w:tab/>
        </w:r>
        <w:r w:rsidR="006C2964">
          <w:rPr>
            <w:noProof/>
            <w:webHidden/>
          </w:rPr>
          <w:fldChar w:fldCharType="begin"/>
        </w:r>
        <w:r w:rsidR="006C2964">
          <w:rPr>
            <w:noProof/>
            <w:webHidden/>
          </w:rPr>
          <w:instrText xml:space="preserve"> PAGEREF _Toc410806001 \h </w:instrText>
        </w:r>
        <w:r w:rsidR="006C2964">
          <w:rPr>
            <w:noProof/>
            <w:webHidden/>
          </w:rPr>
        </w:r>
        <w:r w:rsidR="006C2964">
          <w:rPr>
            <w:noProof/>
            <w:webHidden/>
          </w:rPr>
          <w:fldChar w:fldCharType="separate"/>
        </w:r>
        <w:r w:rsidR="006C2964">
          <w:rPr>
            <w:noProof/>
            <w:webHidden/>
          </w:rPr>
          <w:t>4</w:t>
        </w:r>
        <w:r w:rsidR="006C2964">
          <w:rPr>
            <w:noProof/>
            <w:webHidden/>
          </w:rPr>
          <w:fldChar w:fldCharType="end"/>
        </w:r>
      </w:hyperlink>
    </w:p>
    <w:p w:rsidR="006C2964" w:rsidRDefault="000F6075">
      <w:pPr>
        <w:pStyle w:val="TOC2"/>
        <w:tabs>
          <w:tab w:val="left" w:pos="720"/>
          <w:tab w:val="right" w:leader="underscore" w:pos="9017"/>
        </w:tabs>
        <w:rPr>
          <w:rFonts w:asciiTheme="minorHAnsi" w:eastAsiaTheme="minorEastAsia" w:hAnsiTheme="minorHAnsi" w:cstheme="minorBidi"/>
          <w:b w:val="0"/>
          <w:bCs w:val="0"/>
          <w:noProof/>
        </w:rPr>
      </w:pPr>
      <w:hyperlink w:anchor="_Toc410806002" w:history="1">
        <w:r w:rsidR="006C2964" w:rsidRPr="002D721F">
          <w:rPr>
            <w:rStyle w:val="Hyperlink"/>
            <w:noProof/>
            <w:lang w:val="en-GB"/>
          </w:rPr>
          <w:t>2.</w:t>
        </w:r>
        <w:r w:rsidR="006C2964">
          <w:rPr>
            <w:rFonts w:asciiTheme="minorHAnsi" w:eastAsiaTheme="minorEastAsia" w:hAnsiTheme="minorHAnsi" w:cstheme="minorBidi"/>
            <w:b w:val="0"/>
            <w:bCs w:val="0"/>
            <w:noProof/>
          </w:rPr>
          <w:tab/>
        </w:r>
        <w:r w:rsidR="006C2964" w:rsidRPr="002D721F">
          <w:rPr>
            <w:rStyle w:val="Hyperlink"/>
            <w:noProof/>
            <w:lang w:val="en-GB"/>
          </w:rPr>
          <w:t>Basic principles</w:t>
        </w:r>
        <w:r w:rsidR="006C2964">
          <w:rPr>
            <w:noProof/>
            <w:webHidden/>
          </w:rPr>
          <w:tab/>
        </w:r>
        <w:r w:rsidR="006C2964">
          <w:rPr>
            <w:noProof/>
            <w:webHidden/>
          </w:rPr>
          <w:fldChar w:fldCharType="begin"/>
        </w:r>
        <w:r w:rsidR="006C2964">
          <w:rPr>
            <w:noProof/>
            <w:webHidden/>
          </w:rPr>
          <w:instrText xml:space="preserve"> PAGEREF _Toc410806002 \h </w:instrText>
        </w:r>
        <w:r w:rsidR="006C2964">
          <w:rPr>
            <w:noProof/>
            <w:webHidden/>
          </w:rPr>
        </w:r>
        <w:r w:rsidR="006C2964">
          <w:rPr>
            <w:noProof/>
            <w:webHidden/>
          </w:rPr>
          <w:fldChar w:fldCharType="separate"/>
        </w:r>
        <w:r w:rsidR="006C2964">
          <w:rPr>
            <w:noProof/>
            <w:webHidden/>
          </w:rPr>
          <w:t>4</w:t>
        </w:r>
        <w:r w:rsidR="006C2964">
          <w:rPr>
            <w:noProof/>
            <w:webHidden/>
          </w:rPr>
          <w:fldChar w:fldCharType="end"/>
        </w:r>
      </w:hyperlink>
    </w:p>
    <w:p w:rsidR="006C2964" w:rsidRDefault="000F6075">
      <w:pPr>
        <w:pStyle w:val="TOC2"/>
        <w:tabs>
          <w:tab w:val="left" w:pos="720"/>
          <w:tab w:val="right" w:leader="underscore" w:pos="9017"/>
        </w:tabs>
        <w:rPr>
          <w:rFonts w:asciiTheme="minorHAnsi" w:eastAsiaTheme="minorEastAsia" w:hAnsiTheme="minorHAnsi" w:cstheme="minorBidi"/>
          <w:b w:val="0"/>
          <w:bCs w:val="0"/>
          <w:noProof/>
        </w:rPr>
      </w:pPr>
      <w:hyperlink w:anchor="_Toc410806003" w:history="1">
        <w:r w:rsidR="006C2964" w:rsidRPr="002D721F">
          <w:rPr>
            <w:rStyle w:val="Hyperlink"/>
            <w:noProof/>
            <w:lang w:val="en-GB"/>
          </w:rPr>
          <w:t>3.</w:t>
        </w:r>
        <w:r w:rsidR="006C2964">
          <w:rPr>
            <w:rFonts w:asciiTheme="minorHAnsi" w:eastAsiaTheme="minorEastAsia" w:hAnsiTheme="minorHAnsi" w:cstheme="minorBidi"/>
            <w:b w:val="0"/>
            <w:bCs w:val="0"/>
            <w:noProof/>
          </w:rPr>
          <w:tab/>
        </w:r>
        <w:r w:rsidR="006C2964" w:rsidRPr="002D721F">
          <w:rPr>
            <w:rStyle w:val="Hyperlink"/>
            <w:noProof/>
            <w:lang w:val="en-GB"/>
          </w:rPr>
          <w:t>Overview</w:t>
        </w:r>
        <w:r w:rsidR="006C2964">
          <w:rPr>
            <w:noProof/>
            <w:webHidden/>
          </w:rPr>
          <w:tab/>
        </w:r>
        <w:r w:rsidR="006C2964">
          <w:rPr>
            <w:noProof/>
            <w:webHidden/>
          </w:rPr>
          <w:fldChar w:fldCharType="begin"/>
        </w:r>
        <w:r w:rsidR="006C2964">
          <w:rPr>
            <w:noProof/>
            <w:webHidden/>
          </w:rPr>
          <w:instrText xml:space="preserve"> PAGEREF _Toc410806003 \h </w:instrText>
        </w:r>
        <w:r w:rsidR="006C2964">
          <w:rPr>
            <w:noProof/>
            <w:webHidden/>
          </w:rPr>
        </w:r>
        <w:r w:rsidR="006C2964">
          <w:rPr>
            <w:noProof/>
            <w:webHidden/>
          </w:rPr>
          <w:fldChar w:fldCharType="separate"/>
        </w:r>
        <w:r w:rsidR="006C2964">
          <w:rPr>
            <w:noProof/>
            <w:webHidden/>
          </w:rPr>
          <w:t>5</w:t>
        </w:r>
        <w:r w:rsidR="006C2964">
          <w:rPr>
            <w:noProof/>
            <w:webHidden/>
          </w:rPr>
          <w:fldChar w:fldCharType="end"/>
        </w:r>
      </w:hyperlink>
    </w:p>
    <w:p w:rsidR="006C2964" w:rsidRDefault="000F6075">
      <w:pPr>
        <w:pStyle w:val="TOC3"/>
        <w:tabs>
          <w:tab w:val="left" w:pos="1200"/>
          <w:tab w:val="right" w:leader="underscore" w:pos="9017"/>
        </w:tabs>
        <w:rPr>
          <w:rFonts w:asciiTheme="minorHAnsi" w:eastAsiaTheme="minorEastAsia" w:hAnsiTheme="minorHAnsi" w:cstheme="minorBidi"/>
          <w:noProof/>
          <w:sz w:val="22"/>
          <w:szCs w:val="22"/>
        </w:rPr>
      </w:pPr>
      <w:hyperlink w:anchor="_Toc410806004" w:history="1">
        <w:r w:rsidR="006C2964" w:rsidRPr="002D721F">
          <w:rPr>
            <w:rStyle w:val="Hyperlink"/>
            <w:noProof/>
            <w:lang w:val="en-GB"/>
          </w:rPr>
          <w:t>3.1.</w:t>
        </w:r>
        <w:r w:rsidR="006C2964">
          <w:rPr>
            <w:rFonts w:asciiTheme="minorHAnsi" w:eastAsiaTheme="minorEastAsia" w:hAnsiTheme="minorHAnsi" w:cstheme="minorBidi"/>
            <w:noProof/>
            <w:sz w:val="22"/>
            <w:szCs w:val="22"/>
          </w:rPr>
          <w:tab/>
        </w:r>
        <w:r w:rsidR="006C2964" w:rsidRPr="002D721F">
          <w:rPr>
            <w:rStyle w:val="Hyperlink"/>
            <w:rFonts w:cs="Arial"/>
            <w:noProof/>
            <w:lang w:val="en-GB"/>
          </w:rPr>
          <w:t>Exploration</w:t>
        </w:r>
        <w:r w:rsidR="006C2964">
          <w:rPr>
            <w:noProof/>
            <w:webHidden/>
          </w:rPr>
          <w:tab/>
        </w:r>
        <w:r w:rsidR="006C2964">
          <w:rPr>
            <w:noProof/>
            <w:webHidden/>
          </w:rPr>
          <w:fldChar w:fldCharType="begin"/>
        </w:r>
        <w:r w:rsidR="006C2964">
          <w:rPr>
            <w:noProof/>
            <w:webHidden/>
          </w:rPr>
          <w:instrText xml:space="preserve"> PAGEREF _Toc410806004 \h </w:instrText>
        </w:r>
        <w:r w:rsidR="006C2964">
          <w:rPr>
            <w:noProof/>
            <w:webHidden/>
          </w:rPr>
        </w:r>
        <w:r w:rsidR="006C2964">
          <w:rPr>
            <w:noProof/>
            <w:webHidden/>
          </w:rPr>
          <w:fldChar w:fldCharType="separate"/>
        </w:r>
        <w:r w:rsidR="006C2964">
          <w:rPr>
            <w:noProof/>
            <w:webHidden/>
          </w:rPr>
          <w:t>6</w:t>
        </w:r>
        <w:r w:rsidR="006C2964">
          <w:rPr>
            <w:noProof/>
            <w:webHidden/>
          </w:rPr>
          <w:fldChar w:fldCharType="end"/>
        </w:r>
      </w:hyperlink>
    </w:p>
    <w:p w:rsidR="006C2964" w:rsidRDefault="000F6075">
      <w:pPr>
        <w:pStyle w:val="TOC3"/>
        <w:tabs>
          <w:tab w:val="left" w:pos="1200"/>
          <w:tab w:val="right" w:leader="underscore" w:pos="9017"/>
        </w:tabs>
        <w:rPr>
          <w:rFonts w:asciiTheme="minorHAnsi" w:eastAsiaTheme="minorEastAsia" w:hAnsiTheme="minorHAnsi" w:cstheme="minorBidi"/>
          <w:noProof/>
          <w:sz w:val="22"/>
          <w:szCs w:val="22"/>
        </w:rPr>
      </w:pPr>
      <w:hyperlink w:anchor="_Toc410806005" w:history="1">
        <w:r w:rsidR="006C2964" w:rsidRPr="002D721F">
          <w:rPr>
            <w:rStyle w:val="Hyperlink"/>
            <w:noProof/>
          </w:rPr>
          <w:t>3.2.</w:t>
        </w:r>
        <w:r w:rsidR="006C2964">
          <w:rPr>
            <w:rFonts w:asciiTheme="minorHAnsi" w:eastAsiaTheme="minorEastAsia" w:hAnsiTheme="minorHAnsi" w:cstheme="minorBidi"/>
            <w:noProof/>
            <w:sz w:val="22"/>
            <w:szCs w:val="22"/>
          </w:rPr>
          <w:tab/>
        </w:r>
        <w:r w:rsidR="006C2964" w:rsidRPr="002D721F">
          <w:rPr>
            <w:rStyle w:val="Hyperlink"/>
            <w:noProof/>
          </w:rPr>
          <w:t>Benchmarking</w:t>
        </w:r>
        <w:r w:rsidR="006C2964">
          <w:rPr>
            <w:noProof/>
            <w:webHidden/>
          </w:rPr>
          <w:tab/>
        </w:r>
        <w:r w:rsidR="006C2964">
          <w:rPr>
            <w:noProof/>
            <w:webHidden/>
          </w:rPr>
          <w:fldChar w:fldCharType="begin"/>
        </w:r>
        <w:r w:rsidR="006C2964">
          <w:rPr>
            <w:noProof/>
            <w:webHidden/>
          </w:rPr>
          <w:instrText xml:space="preserve"> PAGEREF _Toc410806005 \h </w:instrText>
        </w:r>
        <w:r w:rsidR="006C2964">
          <w:rPr>
            <w:noProof/>
            <w:webHidden/>
          </w:rPr>
        </w:r>
        <w:r w:rsidR="006C2964">
          <w:rPr>
            <w:noProof/>
            <w:webHidden/>
          </w:rPr>
          <w:fldChar w:fldCharType="separate"/>
        </w:r>
        <w:r w:rsidR="006C2964">
          <w:rPr>
            <w:noProof/>
            <w:webHidden/>
          </w:rPr>
          <w:t>7</w:t>
        </w:r>
        <w:r w:rsidR="006C2964">
          <w:rPr>
            <w:noProof/>
            <w:webHidden/>
          </w:rPr>
          <w:fldChar w:fldCharType="end"/>
        </w:r>
      </w:hyperlink>
    </w:p>
    <w:p w:rsidR="006C2964" w:rsidRDefault="000F6075">
      <w:pPr>
        <w:pStyle w:val="TOC2"/>
        <w:tabs>
          <w:tab w:val="left" w:pos="720"/>
          <w:tab w:val="right" w:leader="underscore" w:pos="9017"/>
        </w:tabs>
        <w:rPr>
          <w:rFonts w:asciiTheme="minorHAnsi" w:eastAsiaTheme="minorEastAsia" w:hAnsiTheme="minorHAnsi" w:cstheme="minorBidi"/>
          <w:b w:val="0"/>
          <w:bCs w:val="0"/>
          <w:noProof/>
        </w:rPr>
      </w:pPr>
      <w:hyperlink w:anchor="_Toc410806006" w:history="1">
        <w:r w:rsidR="006C2964" w:rsidRPr="002D721F">
          <w:rPr>
            <w:rStyle w:val="Hyperlink"/>
            <w:noProof/>
            <w:lang w:val="en-GB"/>
          </w:rPr>
          <w:t>4.</w:t>
        </w:r>
        <w:r w:rsidR="006C2964">
          <w:rPr>
            <w:rFonts w:asciiTheme="minorHAnsi" w:eastAsiaTheme="minorEastAsia" w:hAnsiTheme="minorHAnsi" w:cstheme="minorBidi"/>
            <w:b w:val="0"/>
            <w:bCs w:val="0"/>
            <w:noProof/>
          </w:rPr>
          <w:tab/>
        </w:r>
        <w:r w:rsidR="006C2964" w:rsidRPr="002D721F">
          <w:rPr>
            <w:rStyle w:val="Hyperlink"/>
            <w:noProof/>
            <w:lang w:val="en-GB"/>
          </w:rPr>
          <w:t>Model Quality Objective and Performance criteria</w:t>
        </w:r>
        <w:r w:rsidR="006C2964">
          <w:rPr>
            <w:noProof/>
            <w:webHidden/>
          </w:rPr>
          <w:tab/>
        </w:r>
        <w:r w:rsidR="006C2964">
          <w:rPr>
            <w:noProof/>
            <w:webHidden/>
          </w:rPr>
          <w:fldChar w:fldCharType="begin"/>
        </w:r>
        <w:r w:rsidR="006C2964">
          <w:rPr>
            <w:noProof/>
            <w:webHidden/>
          </w:rPr>
          <w:instrText xml:space="preserve"> PAGEREF _Toc410806006 \h </w:instrText>
        </w:r>
        <w:r w:rsidR="006C2964">
          <w:rPr>
            <w:noProof/>
            <w:webHidden/>
          </w:rPr>
        </w:r>
        <w:r w:rsidR="006C2964">
          <w:rPr>
            <w:noProof/>
            <w:webHidden/>
          </w:rPr>
          <w:fldChar w:fldCharType="separate"/>
        </w:r>
        <w:r w:rsidR="006C2964">
          <w:rPr>
            <w:noProof/>
            <w:webHidden/>
          </w:rPr>
          <w:t>7</w:t>
        </w:r>
        <w:r w:rsidR="006C2964">
          <w:rPr>
            <w:noProof/>
            <w:webHidden/>
          </w:rPr>
          <w:fldChar w:fldCharType="end"/>
        </w:r>
      </w:hyperlink>
    </w:p>
    <w:p w:rsidR="006C2964" w:rsidRDefault="000F6075">
      <w:pPr>
        <w:pStyle w:val="TOC3"/>
        <w:tabs>
          <w:tab w:val="left" w:pos="1200"/>
          <w:tab w:val="right" w:leader="underscore" w:pos="9017"/>
        </w:tabs>
        <w:rPr>
          <w:rFonts w:asciiTheme="minorHAnsi" w:eastAsiaTheme="minorEastAsia" w:hAnsiTheme="minorHAnsi" w:cstheme="minorBidi"/>
          <w:noProof/>
          <w:sz w:val="22"/>
          <w:szCs w:val="22"/>
        </w:rPr>
      </w:pPr>
      <w:hyperlink w:anchor="_Toc410806007" w:history="1">
        <w:r w:rsidR="006C2964" w:rsidRPr="002D721F">
          <w:rPr>
            <w:rStyle w:val="Hyperlink"/>
            <w:noProof/>
            <w:lang w:val="en-GB"/>
          </w:rPr>
          <w:t>4.1.</w:t>
        </w:r>
        <w:r w:rsidR="006C2964">
          <w:rPr>
            <w:rFonts w:asciiTheme="minorHAnsi" w:eastAsiaTheme="minorEastAsia" w:hAnsiTheme="minorHAnsi" w:cstheme="minorBidi"/>
            <w:noProof/>
            <w:sz w:val="22"/>
            <w:szCs w:val="22"/>
          </w:rPr>
          <w:tab/>
        </w:r>
        <w:r w:rsidR="006C2964" w:rsidRPr="002D721F">
          <w:rPr>
            <w:rStyle w:val="Hyperlink"/>
            <w:rFonts w:cs="Arial"/>
            <w:noProof/>
            <w:lang w:val="en-GB"/>
          </w:rPr>
          <w:t>Model Quality Objective (MQO)</w:t>
        </w:r>
        <w:r w:rsidR="006C2964">
          <w:rPr>
            <w:noProof/>
            <w:webHidden/>
          </w:rPr>
          <w:tab/>
        </w:r>
        <w:r w:rsidR="006C2964">
          <w:rPr>
            <w:noProof/>
            <w:webHidden/>
          </w:rPr>
          <w:fldChar w:fldCharType="begin"/>
        </w:r>
        <w:r w:rsidR="006C2964">
          <w:rPr>
            <w:noProof/>
            <w:webHidden/>
          </w:rPr>
          <w:instrText xml:space="preserve"> PAGEREF _Toc410806007 \h </w:instrText>
        </w:r>
        <w:r w:rsidR="006C2964">
          <w:rPr>
            <w:noProof/>
            <w:webHidden/>
          </w:rPr>
        </w:r>
        <w:r w:rsidR="006C2964">
          <w:rPr>
            <w:noProof/>
            <w:webHidden/>
          </w:rPr>
          <w:fldChar w:fldCharType="separate"/>
        </w:r>
        <w:r w:rsidR="006C2964">
          <w:rPr>
            <w:noProof/>
            <w:webHidden/>
          </w:rPr>
          <w:t>7</w:t>
        </w:r>
        <w:r w:rsidR="006C2964">
          <w:rPr>
            <w:noProof/>
            <w:webHidden/>
          </w:rPr>
          <w:fldChar w:fldCharType="end"/>
        </w:r>
      </w:hyperlink>
    </w:p>
    <w:p w:rsidR="006C2964" w:rsidRDefault="000F6075">
      <w:pPr>
        <w:pStyle w:val="TOC3"/>
        <w:tabs>
          <w:tab w:val="left" w:pos="1200"/>
          <w:tab w:val="right" w:leader="underscore" w:pos="9017"/>
        </w:tabs>
        <w:rPr>
          <w:rFonts w:asciiTheme="minorHAnsi" w:eastAsiaTheme="minorEastAsia" w:hAnsiTheme="minorHAnsi" w:cstheme="minorBidi"/>
          <w:noProof/>
          <w:sz w:val="22"/>
          <w:szCs w:val="22"/>
        </w:rPr>
      </w:pPr>
      <w:hyperlink w:anchor="_Toc410806008" w:history="1">
        <w:r w:rsidR="006C2964" w:rsidRPr="002D721F">
          <w:rPr>
            <w:rStyle w:val="Hyperlink"/>
            <w:noProof/>
            <w:lang w:val="en-GB"/>
          </w:rPr>
          <w:t>4.2.</w:t>
        </w:r>
        <w:r w:rsidR="006C2964">
          <w:rPr>
            <w:rFonts w:asciiTheme="minorHAnsi" w:eastAsiaTheme="minorEastAsia" w:hAnsiTheme="minorHAnsi" w:cstheme="minorBidi"/>
            <w:noProof/>
            <w:sz w:val="22"/>
            <w:szCs w:val="22"/>
          </w:rPr>
          <w:tab/>
        </w:r>
        <w:r w:rsidR="006C2964" w:rsidRPr="002D721F">
          <w:rPr>
            <w:rStyle w:val="Hyperlink"/>
            <w:rFonts w:cs="Arial"/>
            <w:noProof/>
            <w:lang w:val="en-GB"/>
          </w:rPr>
          <w:t>Performance criteria for Bias, R and SD</w:t>
        </w:r>
        <w:r w:rsidR="006C2964">
          <w:rPr>
            <w:noProof/>
            <w:webHidden/>
          </w:rPr>
          <w:tab/>
        </w:r>
        <w:r w:rsidR="006C2964">
          <w:rPr>
            <w:noProof/>
            <w:webHidden/>
          </w:rPr>
          <w:fldChar w:fldCharType="begin"/>
        </w:r>
        <w:r w:rsidR="006C2964">
          <w:rPr>
            <w:noProof/>
            <w:webHidden/>
          </w:rPr>
          <w:instrText xml:space="preserve"> PAGEREF _Toc410806008 \h </w:instrText>
        </w:r>
        <w:r w:rsidR="006C2964">
          <w:rPr>
            <w:noProof/>
            <w:webHidden/>
          </w:rPr>
        </w:r>
        <w:r w:rsidR="006C2964">
          <w:rPr>
            <w:noProof/>
            <w:webHidden/>
          </w:rPr>
          <w:fldChar w:fldCharType="separate"/>
        </w:r>
        <w:r w:rsidR="006C2964">
          <w:rPr>
            <w:noProof/>
            <w:webHidden/>
          </w:rPr>
          <w:t>8</w:t>
        </w:r>
        <w:r w:rsidR="006C2964">
          <w:rPr>
            <w:noProof/>
            <w:webHidden/>
          </w:rPr>
          <w:fldChar w:fldCharType="end"/>
        </w:r>
      </w:hyperlink>
    </w:p>
    <w:p w:rsidR="006C2964" w:rsidRDefault="000F6075">
      <w:pPr>
        <w:pStyle w:val="TOC3"/>
        <w:tabs>
          <w:tab w:val="left" w:pos="1200"/>
          <w:tab w:val="right" w:leader="underscore" w:pos="9017"/>
        </w:tabs>
        <w:rPr>
          <w:rFonts w:asciiTheme="minorHAnsi" w:eastAsiaTheme="minorEastAsia" w:hAnsiTheme="minorHAnsi" w:cstheme="minorBidi"/>
          <w:noProof/>
          <w:sz w:val="22"/>
          <w:szCs w:val="22"/>
        </w:rPr>
      </w:pPr>
      <w:hyperlink w:anchor="_Toc410806015" w:history="1">
        <w:r w:rsidR="006C2964" w:rsidRPr="002D721F">
          <w:rPr>
            <w:rStyle w:val="Hyperlink"/>
            <w:noProof/>
            <w:lang w:val="en-GB"/>
          </w:rPr>
          <w:t>4.3.</w:t>
        </w:r>
        <w:r w:rsidR="006C2964">
          <w:rPr>
            <w:rFonts w:asciiTheme="minorHAnsi" w:eastAsiaTheme="minorEastAsia" w:hAnsiTheme="minorHAnsi" w:cstheme="minorBidi"/>
            <w:noProof/>
            <w:sz w:val="22"/>
            <w:szCs w:val="22"/>
          </w:rPr>
          <w:tab/>
        </w:r>
        <w:r w:rsidR="006C2964" w:rsidRPr="002D721F">
          <w:rPr>
            <w:rStyle w:val="Hyperlink"/>
            <w:rFonts w:cs="Arial"/>
            <w:noProof/>
            <w:lang w:val="en-GB"/>
          </w:rPr>
          <w:t>Performance criteria for high percentile values</w:t>
        </w:r>
        <w:r w:rsidR="006C2964">
          <w:rPr>
            <w:noProof/>
            <w:webHidden/>
          </w:rPr>
          <w:tab/>
        </w:r>
        <w:r w:rsidR="006C2964">
          <w:rPr>
            <w:noProof/>
            <w:webHidden/>
          </w:rPr>
          <w:fldChar w:fldCharType="begin"/>
        </w:r>
        <w:r w:rsidR="006C2964">
          <w:rPr>
            <w:noProof/>
            <w:webHidden/>
          </w:rPr>
          <w:instrText xml:space="preserve"> PAGEREF _Toc410806015 \h </w:instrText>
        </w:r>
        <w:r w:rsidR="006C2964">
          <w:rPr>
            <w:noProof/>
            <w:webHidden/>
          </w:rPr>
        </w:r>
        <w:r w:rsidR="006C2964">
          <w:rPr>
            <w:noProof/>
            <w:webHidden/>
          </w:rPr>
          <w:fldChar w:fldCharType="separate"/>
        </w:r>
        <w:r w:rsidR="006C2964">
          <w:rPr>
            <w:noProof/>
            <w:webHidden/>
          </w:rPr>
          <w:t>10</w:t>
        </w:r>
        <w:r w:rsidR="006C2964">
          <w:rPr>
            <w:noProof/>
            <w:webHidden/>
          </w:rPr>
          <w:fldChar w:fldCharType="end"/>
        </w:r>
      </w:hyperlink>
    </w:p>
    <w:p w:rsidR="006C2964" w:rsidRDefault="000F6075">
      <w:pPr>
        <w:pStyle w:val="TOC3"/>
        <w:tabs>
          <w:tab w:val="left" w:pos="1200"/>
          <w:tab w:val="right" w:leader="underscore" w:pos="9017"/>
        </w:tabs>
        <w:rPr>
          <w:rFonts w:asciiTheme="minorHAnsi" w:eastAsiaTheme="minorEastAsia" w:hAnsiTheme="minorHAnsi" w:cstheme="minorBidi"/>
          <w:noProof/>
          <w:sz w:val="22"/>
          <w:szCs w:val="22"/>
        </w:rPr>
      </w:pPr>
      <w:hyperlink w:anchor="_Toc410806016" w:history="1">
        <w:r w:rsidR="006C2964" w:rsidRPr="002D721F">
          <w:rPr>
            <w:rStyle w:val="Hyperlink"/>
            <w:noProof/>
            <w:lang w:val="en-GB"/>
          </w:rPr>
          <w:t>4.4.</w:t>
        </w:r>
        <w:r w:rsidR="006C2964">
          <w:rPr>
            <w:rFonts w:asciiTheme="minorHAnsi" w:eastAsiaTheme="minorEastAsia" w:hAnsiTheme="minorHAnsi" w:cstheme="minorBidi"/>
            <w:noProof/>
            <w:sz w:val="22"/>
            <w:szCs w:val="22"/>
          </w:rPr>
          <w:tab/>
        </w:r>
        <w:r w:rsidR="006C2964" w:rsidRPr="002D721F">
          <w:rPr>
            <w:rStyle w:val="Hyperlink"/>
            <w:rFonts w:cs="Arial"/>
            <w:noProof/>
            <w:lang w:val="en-GB"/>
          </w:rPr>
          <w:t>An expression for the measurement uncertainty</w:t>
        </w:r>
        <w:r w:rsidR="006C2964">
          <w:rPr>
            <w:noProof/>
            <w:webHidden/>
          </w:rPr>
          <w:tab/>
        </w:r>
        <w:r w:rsidR="006C2964">
          <w:rPr>
            <w:noProof/>
            <w:webHidden/>
          </w:rPr>
          <w:fldChar w:fldCharType="begin"/>
        </w:r>
        <w:r w:rsidR="006C2964">
          <w:rPr>
            <w:noProof/>
            <w:webHidden/>
          </w:rPr>
          <w:instrText xml:space="preserve"> PAGEREF _Toc410806016 \h </w:instrText>
        </w:r>
        <w:r w:rsidR="006C2964">
          <w:rPr>
            <w:noProof/>
            <w:webHidden/>
          </w:rPr>
        </w:r>
        <w:r w:rsidR="006C2964">
          <w:rPr>
            <w:noProof/>
            <w:webHidden/>
          </w:rPr>
          <w:fldChar w:fldCharType="separate"/>
        </w:r>
        <w:r w:rsidR="006C2964">
          <w:rPr>
            <w:noProof/>
            <w:webHidden/>
          </w:rPr>
          <w:t>10</w:t>
        </w:r>
        <w:r w:rsidR="006C2964">
          <w:rPr>
            <w:noProof/>
            <w:webHidden/>
          </w:rPr>
          <w:fldChar w:fldCharType="end"/>
        </w:r>
      </w:hyperlink>
    </w:p>
    <w:p w:rsidR="006C2964" w:rsidRDefault="000F6075">
      <w:pPr>
        <w:pStyle w:val="TOC3"/>
        <w:tabs>
          <w:tab w:val="left" w:pos="1200"/>
          <w:tab w:val="right" w:leader="underscore" w:pos="9017"/>
        </w:tabs>
        <w:rPr>
          <w:rFonts w:asciiTheme="minorHAnsi" w:eastAsiaTheme="minorEastAsia" w:hAnsiTheme="minorHAnsi" w:cstheme="minorBidi"/>
          <w:noProof/>
          <w:sz w:val="22"/>
          <w:szCs w:val="22"/>
        </w:rPr>
      </w:pPr>
      <w:hyperlink w:anchor="_Toc410806017" w:history="1">
        <w:r w:rsidR="006C2964" w:rsidRPr="002D721F">
          <w:rPr>
            <w:rStyle w:val="Hyperlink"/>
            <w:noProof/>
            <w:lang w:val="en-GB"/>
          </w:rPr>
          <w:t>4.5.</w:t>
        </w:r>
        <w:r w:rsidR="006C2964">
          <w:rPr>
            <w:rFonts w:asciiTheme="minorHAnsi" w:eastAsiaTheme="minorEastAsia" w:hAnsiTheme="minorHAnsi" w:cstheme="minorBidi"/>
            <w:noProof/>
            <w:sz w:val="22"/>
            <w:szCs w:val="22"/>
          </w:rPr>
          <w:tab/>
        </w:r>
        <w:r w:rsidR="006C2964" w:rsidRPr="002D721F">
          <w:rPr>
            <w:rStyle w:val="Hyperlink"/>
            <w:rFonts w:cs="Arial"/>
            <w:noProof/>
            <w:lang w:val="en-GB"/>
          </w:rPr>
          <w:t>An alternative formulation for the observation uncertainty</w:t>
        </w:r>
        <w:r w:rsidR="006C2964">
          <w:rPr>
            <w:noProof/>
            <w:webHidden/>
          </w:rPr>
          <w:tab/>
        </w:r>
        <w:r w:rsidR="006C2964">
          <w:rPr>
            <w:noProof/>
            <w:webHidden/>
          </w:rPr>
          <w:fldChar w:fldCharType="begin"/>
        </w:r>
        <w:r w:rsidR="006C2964">
          <w:rPr>
            <w:noProof/>
            <w:webHidden/>
          </w:rPr>
          <w:instrText xml:space="preserve"> PAGEREF _Toc410806017 \h </w:instrText>
        </w:r>
        <w:r w:rsidR="006C2964">
          <w:rPr>
            <w:noProof/>
            <w:webHidden/>
          </w:rPr>
        </w:r>
        <w:r w:rsidR="006C2964">
          <w:rPr>
            <w:noProof/>
            <w:webHidden/>
          </w:rPr>
          <w:fldChar w:fldCharType="separate"/>
        </w:r>
        <w:r w:rsidR="006C2964">
          <w:rPr>
            <w:noProof/>
            <w:webHidden/>
          </w:rPr>
          <w:t>13</w:t>
        </w:r>
        <w:r w:rsidR="006C2964">
          <w:rPr>
            <w:noProof/>
            <w:webHidden/>
          </w:rPr>
          <w:fldChar w:fldCharType="end"/>
        </w:r>
      </w:hyperlink>
    </w:p>
    <w:p w:rsidR="006C2964" w:rsidRDefault="000F6075">
      <w:pPr>
        <w:pStyle w:val="TOC3"/>
        <w:tabs>
          <w:tab w:val="left" w:pos="1200"/>
          <w:tab w:val="right" w:leader="underscore" w:pos="9017"/>
        </w:tabs>
        <w:rPr>
          <w:rFonts w:asciiTheme="minorHAnsi" w:eastAsiaTheme="minorEastAsia" w:hAnsiTheme="minorHAnsi" w:cstheme="minorBidi"/>
          <w:noProof/>
          <w:sz w:val="22"/>
          <w:szCs w:val="22"/>
        </w:rPr>
      </w:pPr>
      <w:hyperlink w:anchor="_Toc410806018" w:history="1">
        <w:r w:rsidR="006C2964" w:rsidRPr="002D721F">
          <w:rPr>
            <w:rStyle w:val="Hyperlink"/>
            <w:noProof/>
            <w:lang w:val="en-GB"/>
          </w:rPr>
          <w:t>4.6.</w:t>
        </w:r>
        <w:r w:rsidR="006C2964">
          <w:rPr>
            <w:rFonts w:asciiTheme="minorHAnsi" w:eastAsiaTheme="minorEastAsia" w:hAnsiTheme="minorHAnsi" w:cstheme="minorBidi"/>
            <w:noProof/>
            <w:sz w:val="22"/>
            <w:szCs w:val="22"/>
          </w:rPr>
          <w:tab/>
        </w:r>
        <w:r w:rsidR="006C2964" w:rsidRPr="002D721F">
          <w:rPr>
            <w:rStyle w:val="Hyperlink"/>
            <w:rFonts w:cs="Arial"/>
            <w:noProof/>
            <w:lang w:val="en-GB"/>
          </w:rPr>
          <w:t>The 90% principle</w:t>
        </w:r>
        <w:r w:rsidR="006C2964">
          <w:rPr>
            <w:noProof/>
            <w:webHidden/>
          </w:rPr>
          <w:tab/>
        </w:r>
        <w:r w:rsidR="006C2964">
          <w:rPr>
            <w:noProof/>
            <w:webHidden/>
          </w:rPr>
          <w:fldChar w:fldCharType="begin"/>
        </w:r>
        <w:r w:rsidR="006C2964">
          <w:rPr>
            <w:noProof/>
            <w:webHidden/>
          </w:rPr>
          <w:instrText xml:space="preserve"> PAGEREF _Toc410806018 \h </w:instrText>
        </w:r>
        <w:r w:rsidR="006C2964">
          <w:rPr>
            <w:noProof/>
            <w:webHidden/>
          </w:rPr>
        </w:r>
        <w:r w:rsidR="006C2964">
          <w:rPr>
            <w:noProof/>
            <w:webHidden/>
          </w:rPr>
          <w:fldChar w:fldCharType="separate"/>
        </w:r>
        <w:r w:rsidR="006C2964">
          <w:rPr>
            <w:noProof/>
            <w:webHidden/>
          </w:rPr>
          <w:t>13</w:t>
        </w:r>
        <w:r w:rsidR="006C2964">
          <w:rPr>
            <w:noProof/>
            <w:webHidden/>
          </w:rPr>
          <w:fldChar w:fldCharType="end"/>
        </w:r>
      </w:hyperlink>
    </w:p>
    <w:p w:rsidR="006C2964" w:rsidRDefault="000F6075">
      <w:pPr>
        <w:pStyle w:val="TOC2"/>
        <w:tabs>
          <w:tab w:val="left" w:pos="720"/>
          <w:tab w:val="right" w:leader="underscore" w:pos="9017"/>
        </w:tabs>
        <w:rPr>
          <w:rFonts w:asciiTheme="minorHAnsi" w:eastAsiaTheme="minorEastAsia" w:hAnsiTheme="minorHAnsi" w:cstheme="minorBidi"/>
          <w:b w:val="0"/>
          <w:bCs w:val="0"/>
          <w:noProof/>
        </w:rPr>
      </w:pPr>
      <w:hyperlink w:anchor="_Toc410806019" w:history="1">
        <w:r w:rsidR="006C2964" w:rsidRPr="002D721F">
          <w:rPr>
            <w:rStyle w:val="Hyperlink"/>
            <w:noProof/>
            <w:lang w:val="en-GB"/>
          </w:rPr>
          <w:t>5.</w:t>
        </w:r>
        <w:r w:rsidR="006C2964">
          <w:rPr>
            <w:rFonts w:asciiTheme="minorHAnsi" w:eastAsiaTheme="minorEastAsia" w:hAnsiTheme="minorHAnsi" w:cstheme="minorBidi"/>
            <w:b w:val="0"/>
            <w:bCs w:val="0"/>
            <w:noProof/>
          </w:rPr>
          <w:tab/>
        </w:r>
        <w:r w:rsidR="006C2964" w:rsidRPr="002D721F">
          <w:rPr>
            <w:rStyle w:val="Hyperlink"/>
            <w:noProof/>
            <w:lang w:val="en-GB"/>
          </w:rPr>
          <w:t>Benchmarking report</w:t>
        </w:r>
        <w:r w:rsidR="006C2964">
          <w:rPr>
            <w:noProof/>
            <w:webHidden/>
          </w:rPr>
          <w:tab/>
        </w:r>
        <w:r w:rsidR="006C2964">
          <w:rPr>
            <w:noProof/>
            <w:webHidden/>
          </w:rPr>
          <w:fldChar w:fldCharType="begin"/>
        </w:r>
        <w:r w:rsidR="006C2964">
          <w:rPr>
            <w:noProof/>
            <w:webHidden/>
          </w:rPr>
          <w:instrText xml:space="preserve"> PAGEREF _Toc410806019 \h </w:instrText>
        </w:r>
        <w:r w:rsidR="006C2964">
          <w:rPr>
            <w:noProof/>
            <w:webHidden/>
          </w:rPr>
        </w:r>
        <w:r w:rsidR="006C2964">
          <w:rPr>
            <w:noProof/>
            <w:webHidden/>
          </w:rPr>
          <w:fldChar w:fldCharType="separate"/>
        </w:r>
        <w:r w:rsidR="006C2964">
          <w:rPr>
            <w:noProof/>
            <w:webHidden/>
          </w:rPr>
          <w:t>14</w:t>
        </w:r>
        <w:r w:rsidR="006C2964">
          <w:rPr>
            <w:noProof/>
            <w:webHidden/>
          </w:rPr>
          <w:fldChar w:fldCharType="end"/>
        </w:r>
      </w:hyperlink>
    </w:p>
    <w:p w:rsidR="006C2964" w:rsidRDefault="000F6075">
      <w:pPr>
        <w:pStyle w:val="TOC3"/>
        <w:tabs>
          <w:tab w:val="left" w:pos="1200"/>
          <w:tab w:val="right" w:leader="underscore" w:pos="9017"/>
        </w:tabs>
        <w:rPr>
          <w:rFonts w:asciiTheme="minorHAnsi" w:eastAsiaTheme="minorEastAsia" w:hAnsiTheme="minorHAnsi" w:cstheme="minorBidi"/>
          <w:noProof/>
          <w:sz w:val="22"/>
          <w:szCs w:val="22"/>
        </w:rPr>
      </w:pPr>
      <w:hyperlink w:anchor="_Toc410806020" w:history="1">
        <w:r w:rsidR="006C2964" w:rsidRPr="002D721F">
          <w:rPr>
            <w:rStyle w:val="Hyperlink"/>
            <w:noProof/>
            <w:lang w:val="en-GB"/>
          </w:rPr>
          <w:t>5.1.</w:t>
        </w:r>
        <w:r w:rsidR="006C2964">
          <w:rPr>
            <w:rFonts w:asciiTheme="minorHAnsi" w:eastAsiaTheme="minorEastAsia" w:hAnsiTheme="minorHAnsi" w:cstheme="minorBidi"/>
            <w:noProof/>
            <w:sz w:val="22"/>
            <w:szCs w:val="22"/>
          </w:rPr>
          <w:tab/>
        </w:r>
        <w:r w:rsidR="006C2964" w:rsidRPr="002D721F">
          <w:rPr>
            <w:rStyle w:val="Hyperlink"/>
            <w:rFonts w:cs="Arial"/>
            <w:noProof/>
            <w:lang w:val="en-GB"/>
          </w:rPr>
          <w:t>Hourly frequency</w:t>
        </w:r>
        <w:r w:rsidR="006C2964">
          <w:rPr>
            <w:noProof/>
            <w:webHidden/>
          </w:rPr>
          <w:tab/>
        </w:r>
        <w:r w:rsidR="006C2964">
          <w:rPr>
            <w:noProof/>
            <w:webHidden/>
          </w:rPr>
          <w:fldChar w:fldCharType="begin"/>
        </w:r>
        <w:r w:rsidR="006C2964">
          <w:rPr>
            <w:noProof/>
            <w:webHidden/>
          </w:rPr>
          <w:instrText xml:space="preserve"> PAGEREF _Toc410806020 \h </w:instrText>
        </w:r>
        <w:r w:rsidR="006C2964">
          <w:rPr>
            <w:noProof/>
            <w:webHidden/>
          </w:rPr>
        </w:r>
        <w:r w:rsidR="006C2964">
          <w:rPr>
            <w:noProof/>
            <w:webHidden/>
          </w:rPr>
          <w:fldChar w:fldCharType="separate"/>
        </w:r>
        <w:r w:rsidR="006C2964">
          <w:rPr>
            <w:noProof/>
            <w:webHidden/>
          </w:rPr>
          <w:t>14</w:t>
        </w:r>
        <w:r w:rsidR="006C2964">
          <w:rPr>
            <w:noProof/>
            <w:webHidden/>
          </w:rPr>
          <w:fldChar w:fldCharType="end"/>
        </w:r>
      </w:hyperlink>
    </w:p>
    <w:p w:rsidR="006C2964" w:rsidRDefault="000F6075">
      <w:pPr>
        <w:pStyle w:val="TOC3"/>
        <w:tabs>
          <w:tab w:val="left" w:pos="1200"/>
          <w:tab w:val="right" w:leader="underscore" w:pos="9017"/>
        </w:tabs>
        <w:rPr>
          <w:rFonts w:asciiTheme="minorHAnsi" w:eastAsiaTheme="minorEastAsia" w:hAnsiTheme="minorHAnsi" w:cstheme="minorBidi"/>
          <w:noProof/>
          <w:sz w:val="22"/>
          <w:szCs w:val="22"/>
        </w:rPr>
      </w:pPr>
      <w:hyperlink w:anchor="_Toc410806021" w:history="1">
        <w:r w:rsidR="006C2964" w:rsidRPr="002D721F">
          <w:rPr>
            <w:rStyle w:val="Hyperlink"/>
            <w:noProof/>
            <w:lang w:val="en-GB"/>
          </w:rPr>
          <w:t>5.2.</w:t>
        </w:r>
        <w:r w:rsidR="006C2964">
          <w:rPr>
            <w:rFonts w:asciiTheme="minorHAnsi" w:eastAsiaTheme="minorEastAsia" w:hAnsiTheme="minorHAnsi" w:cstheme="minorBidi"/>
            <w:noProof/>
            <w:sz w:val="22"/>
            <w:szCs w:val="22"/>
          </w:rPr>
          <w:tab/>
        </w:r>
        <w:r w:rsidR="006C2964" w:rsidRPr="002D721F">
          <w:rPr>
            <w:rStyle w:val="Hyperlink"/>
            <w:rFonts w:cs="Arial"/>
            <w:noProof/>
            <w:lang w:val="en-GB"/>
          </w:rPr>
          <w:t>Yearly frequency</w:t>
        </w:r>
        <w:r w:rsidR="006C2964">
          <w:rPr>
            <w:noProof/>
            <w:webHidden/>
          </w:rPr>
          <w:tab/>
        </w:r>
        <w:r w:rsidR="006C2964">
          <w:rPr>
            <w:noProof/>
            <w:webHidden/>
          </w:rPr>
          <w:fldChar w:fldCharType="begin"/>
        </w:r>
        <w:r w:rsidR="006C2964">
          <w:rPr>
            <w:noProof/>
            <w:webHidden/>
          </w:rPr>
          <w:instrText xml:space="preserve"> PAGEREF _Toc410806021 \h </w:instrText>
        </w:r>
        <w:r w:rsidR="006C2964">
          <w:rPr>
            <w:noProof/>
            <w:webHidden/>
          </w:rPr>
        </w:r>
        <w:r w:rsidR="006C2964">
          <w:rPr>
            <w:noProof/>
            <w:webHidden/>
          </w:rPr>
          <w:fldChar w:fldCharType="separate"/>
        </w:r>
        <w:r w:rsidR="006C2964">
          <w:rPr>
            <w:noProof/>
            <w:webHidden/>
          </w:rPr>
          <w:t>17</w:t>
        </w:r>
        <w:r w:rsidR="006C2964">
          <w:rPr>
            <w:noProof/>
            <w:webHidden/>
          </w:rPr>
          <w:fldChar w:fldCharType="end"/>
        </w:r>
      </w:hyperlink>
    </w:p>
    <w:p w:rsidR="006C2964" w:rsidRDefault="000F6075">
      <w:pPr>
        <w:pStyle w:val="TOC2"/>
        <w:tabs>
          <w:tab w:val="left" w:pos="720"/>
          <w:tab w:val="right" w:leader="underscore" w:pos="9017"/>
        </w:tabs>
        <w:rPr>
          <w:rFonts w:asciiTheme="minorHAnsi" w:eastAsiaTheme="minorEastAsia" w:hAnsiTheme="minorHAnsi" w:cstheme="minorBidi"/>
          <w:b w:val="0"/>
          <w:bCs w:val="0"/>
          <w:noProof/>
        </w:rPr>
      </w:pPr>
      <w:hyperlink w:anchor="_Toc410806022" w:history="1">
        <w:r w:rsidR="006C2964" w:rsidRPr="002D721F">
          <w:rPr>
            <w:rStyle w:val="Hyperlink"/>
            <w:noProof/>
            <w:lang w:val="en-GB"/>
          </w:rPr>
          <w:t>6.</w:t>
        </w:r>
        <w:r w:rsidR="006C2964">
          <w:rPr>
            <w:rFonts w:asciiTheme="minorHAnsi" w:eastAsiaTheme="minorEastAsia" w:hAnsiTheme="minorHAnsi" w:cstheme="minorBidi"/>
            <w:b w:val="0"/>
            <w:bCs w:val="0"/>
            <w:noProof/>
          </w:rPr>
          <w:tab/>
        </w:r>
        <w:r w:rsidR="006C2964" w:rsidRPr="002D721F">
          <w:rPr>
            <w:rStyle w:val="Hyperlink"/>
            <w:noProof/>
            <w:lang w:val="en-GB"/>
          </w:rPr>
          <w:t>References</w:t>
        </w:r>
        <w:r w:rsidR="006C2964">
          <w:rPr>
            <w:noProof/>
            <w:webHidden/>
          </w:rPr>
          <w:tab/>
        </w:r>
        <w:r w:rsidR="006C2964">
          <w:rPr>
            <w:noProof/>
            <w:webHidden/>
          </w:rPr>
          <w:fldChar w:fldCharType="begin"/>
        </w:r>
        <w:r w:rsidR="006C2964">
          <w:rPr>
            <w:noProof/>
            <w:webHidden/>
          </w:rPr>
          <w:instrText xml:space="preserve"> PAGEREF _Toc410806022 \h </w:instrText>
        </w:r>
        <w:r w:rsidR="006C2964">
          <w:rPr>
            <w:noProof/>
            <w:webHidden/>
          </w:rPr>
        </w:r>
        <w:r w:rsidR="006C2964">
          <w:rPr>
            <w:noProof/>
            <w:webHidden/>
          </w:rPr>
          <w:fldChar w:fldCharType="separate"/>
        </w:r>
        <w:r w:rsidR="006C2964">
          <w:rPr>
            <w:noProof/>
            <w:webHidden/>
          </w:rPr>
          <w:t>20</w:t>
        </w:r>
        <w:r w:rsidR="006C2964">
          <w:rPr>
            <w:noProof/>
            <w:webHidden/>
          </w:rPr>
          <w:fldChar w:fldCharType="end"/>
        </w:r>
      </w:hyperlink>
    </w:p>
    <w:p w:rsidR="006C2964" w:rsidRDefault="000F6075">
      <w:pPr>
        <w:pStyle w:val="TOC1"/>
        <w:tabs>
          <w:tab w:val="right" w:leader="underscore" w:pos="9017"/>
        </w:tabs>
        <w:rPr>
          <w:rFonts w:asciiTheme="minorHAnsi" w:eastAsiaTheme="minorEastAsia" w:hAnsiTheme="minorHAnsi" w:cstheme="minorBidi"/>
          <w:b w:val="0"/>
          <w:bCs w:val="0"/>
          <w:i w:val="0"/>
          <w:iCs w:val="0"/>
          <w:noProof/>
          <w:sz w:val="22"/>
          <w:szCs w:val="22"/>
        </w:rPr>
      </w:pPr>
      <w:hyperlink w:anchor="_Toc410806023" w:history="1">
        <w:r w:rsidR="006C2964" w:rsidRPr="002D721F">
          <w:rPr>
            <w:rStyle w:val="Hyperlink"/>
            <w:noProof/>
            <w:lang w:val="en-GB"/>
          </w:rPr>
          <w:t>User’s Guide</w:t>
        </w:r>
        <w:r w:rsidR="006C2964">
          <w:rPr>
            <w:noProof/>
            <w:webHidden/>
          </w:rPr>
          <w:tab/>
        </w:r>
        <w:r w:rsidR="006C2964">
          <w:rPr>
            <w:noProof/>
            <w:webHidden/>
          </w:rPr>
          <w:fldChar w:fldCharType="begin"/>
        </w:r>
        <w:r w:rsidR="006C2964">
          <w:rPr>
            <w:noProof/>
            <w:webHidden/>
          </w:rPr>
          <w:instrText xml:space="preserve"> PAGEREF _Toc410806023 \h </w:instrText>
        </w:r>
        <w:r w:rsidR="006C2964">
          <w:rPr>
            <w:noProof/>
            <w:webHidden/>
          </w:rPr>
        </w:r>
        <w:r w:rsidR="006C2964">
          <w:rPr>
            <w:noProof/>
            <w:webHidden/>
          </w:rPr>
          <w:fldChar w:fldCharType="separate"/>
        </w:r>
        <w:r w:rsidR="006C2964">
          <w:rPr>
            <w:noProof/>
            <w:webHidden/>
          </w:rPr>
          <w:t>21</w:t>
        </w:r>
        <w:r w:rsidR="006C2964">
          <w:rPr>
            <w:noProof/>
            <w:webHidden/>
          </w:rPr>
          <w:fldChar w:fldCharType="end"/>
        </w:r>
      </w:hyperlink>
    </w:p>
    <w:p w:rsidR="006C2964" w:rsidRDefault="000F6075">
      <w:pPr>
        <w:pStyle w:val="TOC2"/>
        <w:tabs>
          <w:tab w:val="left" w:pos="720"/>
          <w:tab w:val="right" w:leader="underscore" w:pos="9017"/>
        </w:tabs>
        <w:rPr>
          <w:rFonts w:asciiTheme="minorHAnsi" w:eastAsiaTheme="minorEastAsia" w:hAnsiTheme="minorHAnsi" w:cstheme="minorBidi"/>
          <w:b w:val="0"/>
          <w:bCs w:val="0"/>
          <w:noProof/>
        </w:rPr>
      </w:pPr>
      <w:hyperlink w:anchor="_Toc410806024" w:history="1">
        <w:r w:rsidR="006C2964" w:rsidRPr="002D721F">
          <w:rPr>
            <w:rStyle w:val="Hyperlink"/>
            <w:noProof/>
            <w:lang w:val="en-GB"/>
          </w:rPr>
          <w:t>1.</w:t>
        </w:r>
        <w:r w:rsidR="006C2964">
          <w:rPr>
            <w:rFonts w:asciiTheme="minorHAnsi" w:eastAsiaTheme="minorEastAsia" w:hAnsiTheme="minorHAnsi" w:cstheme="minorBidi"/>
            <w:b w:val="0"/>
            <w:bCs w:val="0"/>
            <w:noProof/>
          </w:rPr>
          <w:tab/>
        </w:r>
        <w:r w:rsidR="006C2964" w:rsidRPr="002D721F">
          <w:rPr>
            <w:rStyle w:val="Hyperlink"/>
            <w:noProof/>
            <w:lang w:val="en-GB"/>
          </w:rPr>
          <w:t>What’s new</w:t>
        </w:r>
        <w:r w:rsidR="006C2964">
          <w:rPr>
            <w:noProof/>
            <w:webHidden/>
          </w:rPr>
          <w:tab/>
        </w:r>
        <w:r w:rsidR="006C2964">
          <w:rPr>
            <w:noProof/>
            <w:webHidden/>
          </w:rPr>
          <w:fldChar w:fldCharType="begin"/>
        </w:r>
        <w:r w:rsidR="006C2964">
          <w:rPr>
            <w:noProof/>
            <w:webHidden/>
          </w:rPr>
          <w:instrText xml:space="preserve"> PAGEREF _Toc410806024 \h </w:instrText>
        </w:r>
        <w:r w:rsidR="006C2964">
          <w:rPr>
            <w:noProof/>
            <w:webHidden/>
          </w:rPr>
        </w:r>
        <w:r w:rsidR="006C2964">
          <w:rPr>
            <w:noProof/>
            <w:webHidden/>
          </w:rPr>
          <w:fldChar w:fldCharType="separate"/>
        </w:r>
        <w:r w:rsidR="006C2964">
          <w:rPr>
            <w:noProof/>
            <w:webHidden/>
          </w:rPr>
          <w:t>22</w:t>
        </w:r>
        <w:r w:rsidR="006C2964">
          <w:rPr>
            <w:noProof/>
            <w:webHidden/>
          </w:rPr>
          <w:fldChar w:fldCharType="end"/>
        </w:r>
      </w:hyperlink>
    </w:p>
    <w:p w:rsidR="006C2964" w:rsidRDefault="000F6075">
      <w:pPr>
        <w:pStyle w:val="TOC3"/>
        <w:tabs>
          <w:tab w:val="left" w:pos="1200"/>
          <w:tab w:val="right" w:leader="underscore" w:pos="9017"/>
        </w:tabs>
        <w:rPr>
          <w:rFonts w:asciiTheme="minorHAnsi" w:eastAsiaTheme="minorEastAsia" w:hAnsiTheme="minorHAnsi" w:cstheme="minorBidi"/>
          <w:noProof/>
          <w:sz w:val="22"/>
          <w:szCs w:val="22"/>
        </w:rPr>
      </w:pPr>
      <w:hyperlink w:anchor="_Toc410806025" w:history="1">
        <w:r w:rsidR="006C2964" w:rsidRPr="002D721F">
          <w:rPr>
            <w:rStyle w:val="Hyperlink"/>
            <w:noProof/>
            <w:lang w:val="en-GB"/>
          </w:rPr>
          <w:t>1.1.</w:t>
        </w:r>
        <w:r w:rsidR="006C2964">
          <w:rPr>
            <w:rFonts w:asciiTheme="minorHAnsi" w:eastAsiaTheme="minorEastAsia" w:hAnsiTheme="minorHAnsi" w:cstheme="minorBidi"/>
            <w:noProof/>
            <w:sz w:val="22"/>
            <w:szCs w:val="22"/>
          </w:rPr>
          <w:tab/>
        </w:r>
        <w:r w:rsidR="006C2964" w:rsidRPr="002D721F">
          <w:rPr>
            <w:rStyle w:val="Hyperlink"/>
            <w:noProof/>
            <w:lang w:val="en-GB"/>
          </w:rPr>
          <w:t>From version 4.0 to 5.0</w:t>
        </w:r>
        <w:r w:rsidR="006C2964">
          <w:rPr>
            <w:noProof/>
            <w:webHidden/>
          </w:rPr>
          <w:tab/>
        </w:r>
        <w:r w:rsidR="006C2964">
          <w:rPr>
            <w:noProof/>
            <w:webHidden/>
          </w:rPr>
          <w:fldChar w:fldCharType="begin"/>
        </w:r>
        <w:r w:rsidR="006C2964">
          <w:rPr>
            <w:noProof/>
            <w:webHidden/>
          </w:rPr>
          <w:instrText xml:space="preserve"> PAGEREF _Toc410806025 \h </w:instrText>
        </w:r>
        <w:r w:rsidR="006C2964">
          <w:rPr>
            <w:noProof/>
            <w:webHidden/>
          </w:rPr>
        </w:r>
        <w:r w:rsidR="006C2964">
          <w:rPr>
            <w:noProof/>
            <w:webHidden/>
          </w:rPr>
          <w:fldChar w:fldCharType="separate"/>
        </w:r>
        <w:r w:rsidR="006C2964">
          <w:rPr>
            <w:noProof/>
            <w:webHidden/>
          </w:rPr>
          <w:t>22</w:t>
        </w:r>
        <w:r w:rsidR="006C2964">
          <w:rPr>
            <w:noProof/>
            <w:webHidden/>
          </w:rPr>
          <w:fldChar w:fldCharType="end"/>
        </w:r>
      </w:hyperlink>
    </w:p>
    <w:p w:rsidR="006C2964" w:rsidRDefault="000F6075">
      <w:pPr>
        <w:pStyle w:val="TOC3"/>
        <w:tabs>
          <w:tab w:val="left" w:pos="1200"/>
          <w:tab w:val="right" w:leader="underscore" w:pos="9017"/>
        </w:tabs>
        <w:rPr>
          <w:rFonts w:asciiTheme="minorHAnsi" w:eastAsiaTheme="minorEastAsia" w:hAnsiTheme="minorHAnsi" w:cstheme="minorBidi"/>
          <w:noProof/>
          <w:sz w:val="22"/>
          <w:szCs w:val="22"/>
        </w:rPr>
      </w:pPr>
      <w:hyperlink w:anchor="_Toc410806026" w:history="1">
        <w:r w:rsidR="006C2964" w:rsidRPr="002D721F">
          <w:rPr>
            <w:rStyle w:val="Hyperlink"/>
            <w:noProof/>
            <w:lang w:val="en-GB"/>
          </w:rPr>
          <w:t>1.2.</w:t>
        </w:r>
        <w:r w:rsidR="006C2964">
          <w:rPr>
            <w:rFonts w:asciiTheme="minorHAnsi" w:eastAsiaTheme="minorEastAsia" w:hAnsiTheme="minorHAnsi" w:cstheme="minorBidi"/>
            <w:noProof/>
            <w:sz w:val="22"/>
            <w:szCs w:val="22"/>
          </w:rPr>
          <w:tab/>
        </w:r>
        <w:r w:rsidR="006C2964" w:rsidRPr="002D721F">
          <w:rPr>
            <w:rStyle w:val="Hyperlink"/>
            <w:noProof/>
            <w:lang w:val="en-GB"/>
          </w:rPr>
          <w:t>From version 3.4 to 4.0</w:t>
        </w:r>
        <w:r w:rsidR="006C2964">
          <w:rPr>
            <w:noProof/>
            <w:webHidden/>
          </w:rPr>
          <w:tab/>
        </w:r>
        <w:r w:rsidR="006C2964">
          <w:rPr>
            <w:noProof/>
            <w:webHidden/>
          </w:rPr>
          <w:fldChar w:fldCharType="begin"/>
        </w:r>
        <w:r w:rsidR="006C2964">
          <w:rPr>
            <w:noProof/>
            <w:webHidden/>
          </w:rPr>
          <w:instrText xml:space="preserve"> PAGEREF _Toc410806026 \h </w:instrText>
        </w:r>
        <w:r w:rsidR="006C2964">
          <w:rPr>
            <w:noProof/>
            <w:webHidden/>
          </w:rPr>
        </w:r>
        <w:r w:rsidR="006C2964">
          <w:rPr>
            <w:noProof/>
            <w:webHidden/>
          </w:rPr>
          <w:fldChar w:fldCharType="separate"/>
        </w:r>
        <w:r w:rsidR="006C2964">
          <w:rPr>
            <w:noProof/>
            <w:webHidden/>
          </w:rPr>
          <w:t>22</w:t>
        </w:r>
        <w:r w:rsidR="006C2964">
          <w:rPr>
            <w:noProof/>
            <w:webHidden/>
          </w:rPr>
          <w:fldChar w:fldCharType="end"/>
        </w:r>
      </w:hyperlink>
    </w:p>
    <w:p w:rsidR="006C2964" w:rsidRDefault="000F6075">
      <w:pPr>
        <w:pStyle w:val="TOC2"/>
        <w:tabs>
          <w:tab w:val="left" w:pos="720"/>
          <w:tab w:val="right" w:leader="underscore" w:pos="9017"/>
        </w:tabs>
        <w:rPr>
          <w:rFonts w:asciiTheme="minorHAnsi" w:eastAsiaTheme="minorEastAsia" w:hAnsiTheme="minorHAnsi" w:cstheme="minorBidi"/>
          <w:b w:val="0"/>
          <w:bCs w:val="0"/>
          <w:noProof/>
        </w:rPr>
      </w:pPr>
      <w:hyperlink w:anchor="_Toc410806027" w:history="1">
        <w:r w:rsidR="006C2964" w:rsidRPr="002D721F">
          <w:rPr>
            <w:rStyle w:val="Hyperlink"/>
            <w:noProof/>
            <w:lang w:val="en-GB"/>
          </w:rPr>
          <w:t>2.</w:t>
        </w:r>
        <w:r w:rsidR="006C2964">
          <w:rPr>
            <w:rFonts w:asciiTheme="minorHAnsi" w:eastAsiaTheme="minorEastAsia" w:hAnsiTheme="minorHAnsi" w:cstheme="minorBidi"/>
            <w:b w:val="0"/>
            <w:bCs w:val="0"/>
            <w:noProof/>
          </w:rPr>
          <w:tab/>
        </w:r>
        <w:r w:rsidR="006C2964" w:rsidRPr="002D721F">
          <w:rPr>
            <w:rStyle w:val="Hyperlink"/>
            <w:noProof/>
            <w:lang w:val="en-GB"/>
          </w:rPr>
          <w:t>Installation and running steps</w:t>
        </w:r>
        <w:r w:rsidR="006C2964">
          <w:rPr>
            <w:noProof/>
            <w:webHidden/>
          </w:rPr>
          <w:tab/>
        </w:r>
        <w:r w:rsidR="006C2964">
          <w:rPr>
            <w:noProof/>
            <w:webHidden/>
          </w:rPr>
          <w:fldChar w:fldCharType="begin"/>
        </w:r>
        <w:r w:rsidR="006C2964">
          <w:rPr>
            <w:noProof/>
            <w:webHidden/>
          </w:rPr>
          <w:instrText xml:space="preserve"> PAGEREF _Toc410806027 \h </w:instrText>
        </w:r>
        <w:r w:rsidR="006C2964">
          <w:rPr>
            <w:noProof/>
            <w:webHidden/>
          </w:rPr>
        </w:r>
        <w:r w:rsidR="006C2964">
          <w:rPr>
            <w:noProof/>
            <w:webHidden/>
          </w:rPr>
          <w:fldChar w:fldCharType="separate"/>
        </w:r>
        <w:r w:rsidR="006C2964">
          <w:rPr>
            <w:noProof/>
            <w:webHidden/>
          </w:rPr>
          <w:t>23</w:t>
        </w:r>
        <w:r w:rsidR="006C2964">
          <w:rPr>
            <w:noProof/>
            <w:webHidden/>
          </w:rPr>
          <w:fldChar w:fldCharType="end"/>
        </w:r>
      </w:hyperlink>
    </w:p>
    <w:p w:rsidR="006C2964" w:rsidRDefault="000F6075">
      <w:pPr>
        <w:pStyle w:val="TOC2"/>
        <w:tabs>
          <w:tab w:val="left" w:pos="720"/>
          <w:tab w:val="right" w:leader="underscore" w:pos="9017"/>
        </w:tabs>
        <w:rPr>
          <w:rFonts w:asciiTheme="minorHAnsi" w:eastAsiaTheme="minorEastAsia" w:hAnsiTheme="minorHAnsi" w:cstheme="minorBidi"/>
          <w:b w:val="0"/>
          <w:bCs w:val="0"/>
          <w:noProof/>
        </w:rPr>
      </w:pPr>
      <w:hyperlink w:anchor="_Toc410806028" w:history="1">
        <w:r w:rsidR="006C2964" w:rsidRPr="002D721F">
          <w:rPr>
            <w:rStyle w:val="Hyperlink"/>
            <w:noProof/>
            <w:lang w:val="en-GB"/>
          </w:rPr>
          <w:t>3.</w:t>
        </w:r>
        <w:r w:rsidR="006C2964">
          <w:rPr>
            <w:rFonts w:asciiTheme="minorHAnsi" w:eastAsiaTheme="minorEastAsia" w:hAnsiTheme="minorHAnsi" w:cstheme="minorBidi"/>
            <w:b w:val="0"/>
            <w:bCs w:val="0"/>
            <w:noProof/>
          </w:rPr>
          <w:tab/>
        </w:r>
        <w:r w:rsidR="006C2964" w:rsidRPr="002D721F">
          <w:rPr>
            <w:rStyle w:val="Hyperlink"/>
            <w:noProof/>
            <w:lang w:val="en-GB"/>
          </w:rPr>
          <w:t>Preparation of input files</w:t>
        </w:r>
        <w:r w:rsidR="006C2964">
          <w:rPr>
            <w:noProof/>
            <w:webHidden/>
          </w:rPr>
          <w:tab/>
        </w:r>
        <w:r w:rsidR="006C2964">
          <w:rPr>
            <w:noProof/>
            <w:webHidden/>
          </w:rPr>
          <w:fldChar w:fldCharType="begin"/>
        </w:r>
        <w:r w:rsidR="006C2964">
          <w:rPr>
            <w:noProof/>
            <w:webHidden/>
          </w:rPr>
          <w:instrText xml:space="preserve"> PAGEREF _Toc410806028 \h </w:instrText>
        </w:r>
        <w:r w:rsidR="006C2964">
          <w:rPr>
            <w:noProof/>
            <w:webHidden/>
          </w:rPr>
        </w:r>
        <w:r w:rsidR="006C2964">
          <w:rPr>
            <w:noProof/>
            <w:webHidden/>
          </w:rPr>
          <w:fldChar w:fldCharType="separate"/>
        </w:r>
        <w:r w:rsidR="006C2964">
          <w:rPr>
            <w:noProof/>
            <w:webHidden/>
          </w:rPr>
          <w:t>23</w:t>
        </w:r>
        <w:r w:rsidR="006C2964">
          <w:rPr>
            <w:noProof/>
            <w:webHidden/>
          </w:rPr>
          <w:fldChar w:fldCharType="end"/>
        </w:r>
      </w:hyperlink>
    </w:p>
    <w:p w:rsidR="006C2964" w:rsidRDefault="000F6075">
      <w:pPr>
        <w:pStyle w:val="TOC3"/>
        <w:tabs>
          <w:tab w:val="left" w:pos="1200"/>
          <w:tab w:val="right" w:leader="underscore" w:pos="9017"/>
        </w:tabs>
        <w:rPr>
          <w:rFonts w:asciiTheme="minorHAnsi" w:eastAsiaTheme="minorEastAsia" w:hAnsiTheme="minorHAnsi" w:cstheme="minorBidi"/>
          <w:noProof/>
          <w:sz w:val="22"/>
          <w:szCs w:val="22"/>
        </w:rPr>
      </w:pPr>
      <w:hyperlink w:anchor="_Toc410806029" w:history="1">
        <w:r w:rsidR="006C2964" w:rsidRPr="002D721F">
          <w:rPr>
            <w:rStyle w:val="Hyperlink"/>
            <w:noProof/>
            <w:lang w:val="en-GB"/>
          </w:rPr>
          <w:t>3.1.</w:t>
        </w:r>
        <w:r w:rsidR="006C2964">
          <w:rPr>
            <w:rFonts w:asciiTheme="minorHAnsi" w:eastAsiaTheme="minorEastAsia" w:hAnsiTheme="minorHAnsi" w:cstheme="minorBidi"/>
            <w:noProof/>
            <w:sz w:val="22"/>
            <w:szCs w:val="22"/>
          </w:rPr>
          <w:tab/>
        </w:r>
        <w:r w:rsidR="006C2964" w:rsidRPr="002D721F">
          <w:rPr>
            <w:rStyle w:val="Hyperlink"/>
            <w:noProof/>
            <w:lang w:val="en-GB"/>
          </w:rPr>
          <w:t>Init.ini</w:t>
        </w:r>
        <w:r w:rsidR="006C2964">
          <w:rPr>
            <w:noProof/>
            <w:webHidden/>
          </w:rPr>
          <w:tab/>
        </w:r>
        <w:r w:rsidR="006C2964">
          <w:rPr>
            <w:noProof/>
            <w:webHidden/>
          </w:rPr>
          <w:fldChar w:fldCharType="begin"/>
        </w:r>
        <w:r w:rsidR="006C2964">
          <w:rPr>
            <w:noProof/>
            <w:webHidden/>
          </w:rPr>
          <w:instrText xml:space="preserve"> PAGEREF _Toc410806029 \h </w:instrText>
        </w:r>
        <w:r w:rsidR="006C2964">
          <w:rPr>
            <w:noProof/>
            <w:webHidden/>
          </w:rPr>
        </w:r>
        <w:r w:rsidR="006C2964">
          <w:rPr>
            <w:noProof/>
            <w:webHidden/>
          </w:rPr>
          <w:fldChar w:fldCharType="separate"/>
        </w:r>
        <w:r w:rsidR="006C2964">
          <w:rPr>
            <w:noProof/>
            <w:webHidden/>
          </w:rPr>
          <w:t>24</w:t>
        </w:r>
        <w:r w:rsidR="006C2964">
          <w:rPr>
            <w:noProof/>
            <w:webHidden/>
          </w:rPr>
          <w:fldChar w:fldCharType="end"/>
        </w:r>
      </w:hyperlink>
    </w:p>
    <w:p w:rsidR="006C2964" w:rsidRDefault="000F6075">
      <w:pPr>
        <w:pStyle w:val="TOC3"/>
        <w:tabs>
          <w:tab w:val="left" w:pos="1200"/>
          <w:tab w:val="right" w:leader="underscore" w:pos="9017"/>
        </w:tabs>
        <w:rPr>
          <w:rFonts w:asciiTheme="minorHAnsi" w:eastAsiaTheme="minorEastAsia" w:hAnsiTheme="minorHAnsi" w:cstheme="minorBidi"/>
          <w:noProof/>
          <w:sz w:val="22"/>
          <w:szCs w:val="22"/>
        </w:rPr>
      </w:pPr>
      <w:hyperlink w:anchor="_Toc410806030" w:history="1">
        <w:r w:rsidR="006C2964" w:rsidRPr="002D721F">
          <w:rPr>
            <w:rStyle w:val="Hyperlink"/>
            <w:noProof/>
            <w:lang w:val="en-GB"/>
          </w:rPr>
          <w:t>3.2.</w:t>
        </w:r>
        <w:r w:rsidR="006C2964">
          <w:rPr>
            <w:rFonts w:asciiTheme="minorHAnsi" w:eastAsiaTheme="minorEastAsia" w:hAnsiTheme="minorHAnsi" w:cstheme="minorBidi"/>
            <w:noProof/>
            <w:sz w:val="22"/>
            <w:szCs w:val="22"/>
          </w:rPr>
          <w:tab/>
        </w:r>
        <w:r w:rsidR="006C2964" w:rsidRPr="002D721F">
          <w:rPr>
            <w:rStyle w:val="Hyperlink"/>
            <w:noProof/>
            <w:lang w:val="en-GB"/>
          </w:rPr>
          <w:t>Startup.ini</w:t>
        </w:r>
        <w:r w:rsidR="006C2964">
          <w:rPr>
            <w:noProof/>
            <w:webHidden/>
          </w:rPr>
          <w:tab/>
        </w:r>
        <w:r w:rsidR="006C2964">
          <w:rPr>
            <w:noProof/>
            <w:webHidden/>
          </w:rPr>
          <w:fldChar w:fldCharType="begin"/>
        </w:r>
        <w:r w:rsidR="006C2964">
          <w:rPr>
            <w:noProof/>
            <w:webHidden/>
          </w:rPr>
          <w:instrText xml:space="preserve"> PAGEREF _Toc410806030 \h </w:instrText>
        </w:r>
        <w:r w:rsidR="006C2964">
          <w:rPr>
            <w:noProof/>
            <w:webHidden/>
          </w:rPr>
        </w:r>
        <w:r w:rsidR="006C2964">
          <w:rPr>
            <w:noProof/>
            <w:webHidden/>
          </w:rPr>
          <w:fldChar w:fldCharType="separate"/>
        </w:r>
        <w:r w:rsidR="006C2964">
          <w:rPr>
            <w:noProof/>
            <w:webHidden/>
          </w:rPr>
          <w:t>24</w:t>
        </w:r>
        <w:r w:rsidR="006C2964">
          <w:rPr>
            <w:noProof/>
            <w:webHidden/>
          </w:rPr>
          <w:fldChar w:fldCharType="end"/>
        </w:r>
      </w:hyperlink>
    </w:p>
    <w:p w:rsidR="006C2964" w:rsidRDefault="000F6075">
      <w:pPr>
        <w:pStyle w:val="TOC3"/>
        <w:tabs>
          <w:tab w:val="left" w:pos="1200"/>
          <w:tab w:val="right" w:leader="underscore" w:pos="9017"/>
        </w:tabs>
        <w:rPr>
          <w:rFonts w:asciiTheme="minorHAnsi" w:eastAsiaTheme="minorEastAsia" w:hAnsiTheme="minorHAnsi" w:cstheme="minorBidi"/>
          <w:noProof/>
          <w:sz w:val="22"/>
          <w:szCs w:val="22"/>
        </w:rPr>
      </w:pPr>
      <w:hyperlink w:anchor="_Toc410806031" w:history="1">
        <w:r w:rsidR="006C2964" w:rsidRPr="002D721F">
          <w:rPr>
            <w:rStyle w:val="Hyperlink"/>
            <w:noProof/>
            <w:lang w:val="en-GB"/>
          </w:rPr>
          <w:t>3.3.</w:t>
        </w:r>
        <w:r w:rsidR="006C2964">
          <w:rPr>
            <w:rFonts w:asciiTheme="minorHAnsi" w:eastAsiaTheme="minorEastAsia" w:hAnsiTheme="minorHAnsi" w:cstheme="minorBidi"/>
            <w:noProof/>
            <w:sz w:val="22"/>
            <w:szCs w:val="22"/>
          </w:rPr>
          <w:tab/>
        </w:r>
        <w:r w:rsidR="006C2964" w:rsidRPr="002D721F">
          <w:rPr>
            <w:rStyle w:val="Hyperlink"/>
            <w:noProof/>
            <w:lang w:val="en-GB"/>
          </w:rPr>
          <w:t>Observation file</w:t>
        </w:r>
        <w:r w:rsidR="006C2964">
          <w:rPr>
            <w:noProof/>
            <w:webHidden/>
          </w:rPr>
          <w:tab/>
        </w:r>
        <w:r w:rsidR="006C2964">
          <w:rPr>
            <w:noProof/>
            <w:webHidden/>
          </w:rPr>
          <w:fldChar w:fldCharType="begin"/>
        </w:r>
        <w:r w:rsidR="006C2964">
          <w:rPr>
            <w:noProof/>
            <w:webHidden/>
          </w:rPr>
          <w:instrText xml:space="preserve"> PAGEREF _Toc410806031 \h </w:instrText>
        </w:r>
        <w:r w:rsidR="006C2964">
          <w:rPr>
            <w:noProof/>
            <w:webHidden/>
          </w:rPr>
        </w:r>
        <w:r w:rsidR="006C2964">
          <w:rPr>
            <w:noProof/>
            <w:webHidden/>
          </w:rPr>
          <w:fldChar w:fldCharType="separate"/>
        </w:r>
        <w:r w:rsidR="006C2964">
          <w:rPr>
            <w:noProof/>
            <w:webHidden/>
          </w:rPr>
          <w:t>27</w:t>
        </w:r>
        <w:r w:rsidR="006C2964">
          <w:rPr>
            <w:noProof/>
            <w:webHidden/>
          </w:rPr>
          <w:fldChar w:fldCharType="end"/>
        </w:r>
      </w:hyperlink>
    </w:p>
    <w:p w:rsidR="006C2964" w:rsidRDefault="000F6075">
      <w:pPr>
        <w:pStyle w:val="TOC3"/>
        <w:tabs>
          <w:tab w:val="left" w:pos="1200"/>
          <w:tab w:val="right" w:leader="underscore" w:pos="9017"/>
        </w:tabs>
        <w:rPr>
          <w:rFonts w:asciiTheme="minorHAnsi" w:eastAsiaTheme="minorEastAsia" w:hAnsiTheme="minorHAnsi" w:cstheme="minorBidi"/>
          <w:noProof/>
          <w:sz w:val="22"/>
          <w:szCs w:val="22"/>
        </w:rPr>
      </w:pPr>
      <w:hyperlink w:anchor="_Toc410806032" w:history="1">
        <w:r w:rsidR="006C2964" w:rsidRPr="002D721F">
          <w:rPr>
            <w:rStyle w:val="Hyperlink"/>
            <w:noProof/>
            <w:lang w:val="en-GB"/>
          </w:rPr>
          <w:t>3.3.1.</w:t>
        </w:r>
        <w:r w:rsidR="006C2964">
          <w:rPr>
            <w:rFonts w:asciiTheme="minorHAnsi" w:eastAsiaTheme="minorEastAsia" w:hAnsiTheme="minorHAnsi" w:cstheme="minorBidi"/>
            <w:noProof/>
            <w:sz w:val="22"/>
            <w:szCs w:val="22"/>
          </w:rPr>
          <w:tab/>
        </w:r>
        <w:r w:rsidR="006C2964" w:rsidRPr="002D721F">
          <w:rPr>
            <w:rStyle w:val="Hyperlink"/>
            <w:noProof/>
            <w:lang w:val="en-GB"/>
          </w:rPr>
          <w:t>Hourly Frequency</w:t>
        </w:r>
        <w:r w:rsidR="006C2964">
          <w:rPr>
            <w:noProof/>
            <w:webHidden/>
          </w:rPr>
          <w:tab/>
        </w:r>
        <w:r w:rsidR="006C2964">
          <w:rPr>
            <w:noProof/>
            <w:webHidden/>
          </w:rPr>
          <w:fldChar w:fldCharType="begin"/>
        </w:r>
        <w:r w:rsidR="006C2964">
          <w:rPr>
            <w:noProof/>
            <w:webHidden/>
          </w:rPr>
          <w:instrText xml:space="preserve"> PAGEREF _Toc410806032 \h </w:instrText>
        </w:r>
        <w:r w:rsidR="006C2964">
          <w:rPr>
            <w:noProof/>
            <w:webHidden/>
          </w:rPr>
        </w:r>
        <w:r w:rsidR="006C2964">
          <w:rPr>
            <w:noProof/>
            <w:webHidden/>
          </w:rPr>
          <w:fldChar w:fldCharType="separate"/>
        </w:r>
        <w:r w:rsidR="006C2964">
          <w:rPr>
            <w:noProof/>
            <w:webHidden/>
          </w:rPr>
          <w:t>27</w:t>
        </w:r>
        <w:r w:rsidR="006C2964">
          <w:rPr>
            <w:noProof/>
            <w:webHidden/>
          </w:rPr>
          <w:fldChar w:fldCharType="end"/>
        </w:r>
      </w:hyperlink>
    </w:p>
    <w:p w:rsidR="006C2964" w:rsidRDefault="000F6075">
      <w:pPr>
        <w:pStyle w:val="TOC3"/>
        <w:tabs>
          <w:tab w:val="left" w:pos="1200"/>
          <w:tab w:val="right" w:leader="underscore" w:pos="9017"/>
        </w:tabs>
        <w:rPr>
          <w:rFonts w:asciiTheme="minorHAnsi" w:eastAsiaTheme="minorEastAsia" w:hAnsiTheme="minorHAnsi" w:cstheme="minorBidi"/>
          <w:noProof/>
          <w:sz w:val="22"/>
          <w:szCs w:val="22"/>
        </w:rPr>
      </w:pPr>
      <w:hyperlink w:anchor="_Toc410806033" w:history="1">
        <w:r w:rsidR="006C2964" w:rsidRPr="002D721F">
          <w:rPr>
            <w:rStyle w:val="Hyperlink"/>
            <w:noProof/>
            <w:lang w:val="en-GB"/>
          </w:rPr>
          <w:t>3.3.2.</w:t>
        </w:r>
        <w:r w:rsidR="006C2964">
          <w:rPr>
            <w:rFonts w:asciiTheme="minorHAnsi" w:eastAsiaTheme="minorEastAsia" w:hAnsiTheme="minorHAnsi" w:cstheme="minorBidi"/>
            <w:noProof/>
            <w:sz w:val="22"/>
            <w:szCs w:val="22"/>
          </w:rPr>
          <w:tab/>
        </w:r>
        <w:r w:rsidR="006C2964" w:rsidRPr="002D721F">
          <w:rPr>
            <w:rStyle w:val="Hyperlink"/>
            <w:noProof/>
            <w:lang w:val="en-GB"/>
          </w:rPr>
          <w:t>Yearly Frequency</w:t>
        </w:r>
        <w:r w:rsidR="006C2964">
          <w:rPr>
            <w:noProof/>
            <w:webHidden/>
          </w:rPr>
          <w:tab/>
        </w:r>
        <w:r w:rsidR="006C2964">
          <w:rPr>
            <w:noProof/>
            <w:webHidden/>
          </w:rPr>
          <w:fldChar w:fldCharType="begin"/>
        </w:r>
        <w:r w:rsidR="006C2964">
          <w:rPr>
            <w:noProof/>
            <w:webHidden/>
          </w:rPr>
          <w:instrText xml:space="preserve"> PAGEREF _Toc410806033 \h </w:instrText>
        </w:r>
        <w:r w:rsidR="006C2964">
          <w:rPr>
            <w:noProof/>
            <w:webHidden/>
          </w:rPr>
        </w:r>
        <w:r w:rsidR="006C2964">
          <w:rPr>
            <w:noProof/>
            <w:webHidden/>
          </w:rPr>
          <w:fldChar w:fldCharType="separate"/>
        </w:r>
        <w:r w:rsidR="006C2964">
          <w:rPr>
            <w:noProof/>
            <w:webHidden/>
          </w:rPr>
          <w:t>28</w:t>
        </w:r>
        <w:r w:rsidR="006C2964">
          <w:rPr>
            <w:noProof/>
            <w:webHidden/>
          </w:rPr>
          <w:fldChar w:fldCharType="end"/>
        </w:r>
      </w:hyperlink>
    </w:p>
    <w:p w:rsidR="006C2964" w:rsidRDefault="000F6075">
      <w:pPr>
        <w:pStyle w:val="TOC3"/>
        <w:tabs>
          <w:tab w:val="left" w:pos="1200"/>
          <w:tab w:val="right" w:leader="underscore" w:pos="9017"/>
        </w:tabs>
        <w:rPr>
          <w:rFonts w:asciiTheme="minorHAnsi" w:eastAsiaTheme="minorEastAsia" w:hAnsiTheme="minorHAnsi" w:cstheme="minorBidi"/>
          <w:noProof/>
          <w:sz w:val="22"/>
          <w:szCs w:val="22"/>
        </w:rPr>
      </w:pPr>
      <w:hyperlink w:anchor="_Toc410806034" w:history="1">
        <w:r w:rsidR="006C2964" w:rsidRPr="002D721F">
          <w:rPr>
            <w:rStyle w:val="Hyperlink"/>
            <w:noProof/>
            <w:lang w:val="en-GB"/>
          </w:rPr>
          <w:t>3.4.</w:t>
        </w:r>
        <w:r w:rsidR="006C2964">
          <w:rPr>
            <w:rFonts w:asciiTheme="minorHAnsi" w:eastAsiaTheme="minorEastAsia" w:hAnsiTheme="minorHAnsi" w:cstheme="minorBidi"/>
            <w:noProof/>
            <w:sz w:val="22"/>
            <w:szCs w:val="22"/>
          </w:rPr>
          <w:tab/>
        </w:r>
        <w:r w:rsidR="006C2964" w:rsidRPr="002D721F">
          <w:rPr>
            <w:rStyle w:val="Hyperlink"/>
            <w:noProof/>
            <w:lang w:val="en-GB"/>
          </w:rPr>
          <w:t>Model file</w:t>
        </w:r>
        <w:r w:rsidR="006C2964">
          <w:rPr>
            <w:noProof/>
            <w:webHidden/>
          </w:rPr>
          <w:tab/>
        </w:r>
        <w:r w:rsidR="006C2964">
          <w:rPr>
            <w:noProof/>
            <w:webHidden/>
          </w:rPr>
          <w:fldChar w:fldCharType="begin"/>
        </w:r>
        <w:r w:rsidR="006C2964">
          <w:rPr>
            <w:noProof/>
            <w:webHidden/>
          </w:rPr>
          <w:instrText xml:space="preserve"> PAGEREF _Toc410806034 \h </w:instrText>
        </w:r>
        <w:r w:rsidR="006C2964">
          <w:rPr>
            <w:noProof/>
            <w:webHidden/>
          </w:rPr>
        </w:r>
        <w:r w:rsidR="006C2964">
          <w:rPr>
            <w:noProof/>
            <w:webHidden/>
          </w:rPr>
          <w:fldChar w:fldCharType="separate"/>
        </w:r>
        <w:r w:rsidR="006C2964">
          <w:rPr>
            <w:noProof/>
            <w:webHidden/>
          </w:rPr>
          <w:t>29</w:t>
        </w:r>
        <w:r w:rsidR="006C2964">
          <w:rPr>
            <w:noProof/>
            <w:webHidden/>
          </w:rPr>
          <w:fldChar w:fldCharType="end"/>
        </w:r>
      </w:hyperlink>
    </w:p>
    <w:p w:rsidR="006C2964" w:rsidRDefault="000F6075">
      <w:pPr>
        <w:pStyle w:val="TOC3"/>
        <w:tabs>
          <w:tab w:val="left" w:pos="1200"/>
          <w:tab w:val="right" w:leader="underscore" w:pos="9017"/>
        </w:tabs>
        <w:rPr>
          <w:rFonts w:asciiTheme="minorHAnsi" w:eastAsiaTheme="minorEastAsia" w:hAnsiTheme="minorHAnsi" w:cstheme="minorBidi"/>
          <w:noProof/>
          <w:sz w:val="22"/>
          <w:szCs w:val="22"/>
        </w:rPr>
      </w:pPr>
      <w:hyperlink w:anchor="_Toc410806035" w:history="1">
        <w:r w:rsidR="006C2964" w:rsidRPr="002D721F">
          <w:rPr>
            <w:rStyle w:val="Hyperlink"/>
            <w:noProof/>
            <w:lang w:val="en-GB"/>
          </w:rPr>
          <w:t>3.4.1.</w:t>
        </w:r>
        <w:r w:rsidR="006C2964">
          <w:rPr>
            <w:rFonts w:asciiTheme="minorHAnsi" w:eastAsiaTheme="minorEastAsia" w:hAnsiTheme="minorHAnsi" w:cstheme="minorBidi"/>
            <w:noProof/>
            <w:sz w:val="22"/>
            <w:szCs w:val="22"/>
          </w:rPr>
          <w:tab/>
        </w:r>
        <w:r w:rsidR="006C2964" w:rsidRPr="002D721F">
          <w:rPr>
            <w:rStyle w:val="Hyperlink"/>
            <w:noProof/>
            <w:lang w:val="en-GB"/>
          </w:rPr>
          <w:t>Hourly Frequency</w:t>
        </w:r>
        <w:r w:rsidR="006C2964">
          <w:rPr>
            <w:noProof/>
            <w:webHidden/>
          </w:rPr>
          <w:tab/>
        </w:r>
        <w:r w:rsidR="006C2964">
          <w:rPr>
            <w:noProof/>
            <w:webHidden/>
          </w:rPr>
          <w:fldChar w:fldCharType="begin"/>
        </w:r>
        <w:r w:rsidR="006C2964">
          <w:rPr>
            <w:noProof/>
            <w:webHidden/>
          </w:rPr>
          <w:instrText xml:space="preserve"> PAGEREF _Toc410806035 \h </w:instrText>
        </w:r>
        <w:r w:rsidR="006C2964">
          <w:rPr>
            <w:noProof/>
            <w:webHidden/>
          </w:rPr>
        </w:r>
        <w:r w:rsidR="006C2964">
          <w:rPr>
            <w:noProof/>
            <w:webHidden/>
          </w:rPr>
          <w:fldChar w:fldCharType="separate"/>
        </w:r>
        <w:r w:rsidR="006C2964">
          <w:rPr>
            <w:noProof/>
            <w:webHidden/>
          </w:rPr>
          <w:t>29</w:t>
        </w:r>
        <w:r w:rsidR="006C2964">
          <w:rPr>
            <w:noProof/>
            <w:webHidden/>
          </w:rPr>
          <w:fldChar w:fldCharType="end"/>
        </w:r>
      </w:hyperlink>
    </w:p>
    <w:p w:rsidR="006C2964" w:rsidRDefault="000F6075">
      <w:pPr>
        <w:pStyle w:val="TOC3"/>
        <w:tabs>
          <w:tab w:val="left" w:pos="1200"/>
          <w:tab w:val="right" w:leader="underscore" w:pos="9017"/>
        </w:tabs>
        <w:rPr>
          <w:rFonts w:asciiTheme="minorHAnsi" w:eastAsiaTheme="minorEastAsia" w:hAnsiTheme="minorHAnsi" w:cstheme="minorBidi"/>
          <w:noProof/>
          <w:sz w:val="22"/>
          <w:szCs w:val="22"/>
        </w:rPr>
      </w:pPr>
      <w:hyperlink w:anchor="_Toc410806036" w:history="1">
        <w:r w:rsidR="006C2964" w:rsidRPr="002D721F">
          <w:rPr>
            <w:rStyle w:val="Hyperlink"/>
            <w:noProof/>
            <w:lang w:val="en-GB"/>
          </w:rPr>
          <w:t>3.4.2.</w:t>
        </w:r>
        <w:r w:rsidR="006C2964">
          <w:rPr>
            <w:rFonts w:asciiTheme="minorHAnsi" w:eastAsiaTheme="minorEastAsia" w:hAnsiTheme="minorHAnsi" w:cstheme="minorBidi"/>
            <w:noProof/>
            <w:sz w:val="22"/>
            <w:szCs w:val="22"/>
          </w:rPr>
          <w:tab/>
        </w:r>
        <w:r w:rsidR="006C2964" w:rsidRPr="002D721F">
          <w:rPr>
            <w:rStyle w:val="Hyperlink"/>
            <w:noProof/>
            <w:lang w:val="en-GB"/>
          </w:rPr>
          <w:t>Yearly Frequency</w:t>
        </w:r>
        <w:r w:rsidR="006C2964">
          <w:rPr>
            <w:noProof/>
            <w:webHidden/>
          </w:rPr>
          <w:tab/>
        </w:r>
        <w:r w:rsidR="006C2964">
          <w:rPr>
            <w:noProof/>
            <w:webHidden/>
          </w:rPr>
          <w:fldChar w:fldCharType="begin"/>
        </w:r>
        <w:r w:rsidR="006C2964">
          <w:rPr>
            <w:noProof/>
            <w:webHidden/>
          </w:rPr>
          <w:instrText xml:space="preserve"> PAGEREF _Toc410806036 \h </w:instrText>
        </w:r>
        <w:r w:rsidR="006C2964">
          <w:rPr>
            <w:noProof/>
            <w:webHidden/>
          </w:rPr>
        </w:r>
        <w:r w:rsidR="006C2964">
          <w:rPr>
            <w:noProof/>
            <w:webHidden/>
          </w:rPr>
          <w:fldChar w:fldCharType="separate"/>
        </w:r>
        <w:r w:rsidR="006C2964">
          <w:rPr>
            <w:noProof/>
            <w:webHidden/>
          </w:rPr>
          <w:t>32</w:t>
        </w:r>
        <w:r w:rsidR="006C2964">
          <w:rPr>
            <w:noProof/>
            <w:webHidden/>
          </w:rPr>
          <w:fldChar w:fldCharType="end"/>
        </w:r>
      </w:hyperlink>
    </w:p>
    <w:p w:rsidR="006C2964" w:rsidRDefault="000F6075">
      <w:pPr>
        <w:pStyle w:val="TOC3"/>
        <w:tabs>
          <w:tab w:val="left" w:pos="1200"/>
          <w:tab w:val="right" w:leader="underscore" w:pos="9017"/>
        </w:tabs>
        <w:rPr>
          <w:rFonts w:asciiTheme="minorHAnsi" w:eastAsiaTheme="minorEastAsia" w:hAnsiTheme="minorHAnsi" w:cstheme="minorBidi"/>
          <w:noProof/>
          <w:sz w:val="22"/>
          <w:szCs w:val="22"/>
        </w:rPr>
      </w:pPr>
      <w:hyperlink w:anchor="_Toc410806037" w:history="1">
        <w:r w:rsidR="006C2964" w:rsidRPr="002D721F">
          <w:rPr>
            <w:rStyle w:val="Hyperlink"/>
            <w:noProof/>
            <w:lang w:val="en-GB"/>
          </w:rPr>
          <w:t>3.5.</w:t>
        </w:r>
        <w:r w:rsidR="006C2964">
          <w:rPr>
            <w:rFonts w:asciiTheme="minorHAnsi" w:eastAsiaTheme="minorEastAsia" w:hAnsiTheme="minorHAnsi" w:cstheme="minorBidi"/>
            <w:noProof/>
            <w:sz w:val="22"/>
            <w:szCs w:val="22"/>
          </w:rPr>
          <w:tab/>
        </w:r>
        <w:r w:rsidR="006C2964" w:rsidRPr="002D721F">
          <w:rPr>
            <w:rStyle w:val="Hyperlink"/>
            <w:noProof/>
            <w:lang w:val="en-GB"/>
          </w:rPr>
          <w:t>Using DELTA with yearly output</w:t>
        </w:r>
        <w:r w:rsidR="006C2964">
          <w:rPr>
            <w:noProof/>
            <w:webHidden/>
          </w:rPr>
          <w:tab/>
        </w:r>
        <w:r w:rsidR="006C2964">
          <w:rPr>
            <w:noProof/>
            <w:webHidden/>
          </w:rPr>
          <w:fldChar w:fldCharType="begin"/>
        </w:r>
        <w:r w:rsidR="006C2964">
          <w:rPr>
            <w:noProof/>
            <w:webHidden/>
          </w:rPr>
          <w:instrText xml:space="preserve"> PAGEREF _Toc410806037 \h </w:instrText>
        </w:r>
        <w:r w:rsidR="006C2964">
          <w:rPr>
            <w:noProof/>
            <w:webHidden/>
          </w:rPr>
        </w:r>
        <w:r w:rsidR="006C2964">
          <w:rPr>
            <w:noProof/>
            <w:webHidden/>
          </w:rPr>
          <w:fldChar w:fldCharType="separate"/>
        </w:r>
        <w:r w:rsidR="006C2964">
          <w:rPr>
            <w:noProof/>
            <w:webHidden/>
          </w:rPr>
          <w:t>32</w:t>
        </w:r>
        <w:r w:rsidR="006C2964">
          <w:rPr>
            <w:noProof/>
            <w:webHidden/>
          </w:rPr>
          <w:fldChar w:fldCharType="end"/>
        </w:r>
      </w:hyperlink>
    </w:p>
    <w:p w:rsidR="006C2964" w:rsidRDefault="000F6075">
      <w:pPr>
        <w:pStyle w:val="TOC2"/>
        <w:tabs>
          <w:tab w:val="left" w:pos="720"/>
          <w:tab w:val="right" w:leader="underscore" w:pos="9017"/>
        </w:tabs>
        <w:rPr>
          <w:rFonts w:asciiTheme="minorHAnsi" w:eastAsiaTheme="minorEastAsia" w:hAnsiTheme="minorHAnsi" w:cstheme="minorBidi"/>
          <w:b w:val="0"/>
          <w:bCs w:val="0"/>
          <w:noProof/>
        </w:rPr>
      </w:pPr>
      <w:hyperlink w:anchor="_Toc410806038" w:history="1">
        <w:r w:rsidR="006C2964" w:rsidRPr="002D721F">
          <w:rPr>
            <w:rStyle w:val="Hyperlink"/>
            <w:noProof/>
            <w:lang w:val="en-GB"/>
          </w:rPr>
          <w:t>4.</w:t>
        </w:r>
        <w:r w:rsidR="006C2964">
          <w:rPr>
            <w:rFonts w:asciiTheme="minorHAnsi" w:eastAsiaTheme="minorEastAsia" w:hAnsiTheme="minorHAnsi" w:cstheme="minorBidi"/>
            <w:b w:val="0"/>
            <w:bCs w:val="0"/>
            <w:noProof/>
          </w:rPr>
          <w:tab/>
        </w:r>
        <w:r w:rsidR="006C2964" w:rsidRPr="002D721F">
          <w:rPr>
            <w:rStyle w:val="Hyperlink"/>
            <w:noProof/>
            <w:lang w:val="en-GB"/>
          </w:rPr>
          <w:t>Delta Tool top menu</w:t>
        </w:r>
        <w:r w:rsidR="006C2964">
          <w:rPr>
            <w:noProof/>
            <w:webHidden/>
          </w:rPr>
          <w:tab/>
        </w:r>
        <w:r w:rsidR="006C2964">
          <w:rPr>
            <w:noProof/>
            <w:webHidden/>
          </w:rPr>
          <w:fldChar w:fldCharType="begin"/>
        </w:r>
        <w:r w:rsidR="006C2964">
          <w:rPr>
            <w:noProof/>
            <w:webHidden/>
          </w:rPr>
          <w:instrText xml:space="preserve"> PAGEREF _Toc410806038 \h </w:instrText>
        </w:r>
        <w:r w:rsidR="006C2964">
          <w:rPr>
            <w:noProof/>
            <w:webHidden/>
          </w:rPr>
        </w:r>
        <w:r w:rsidR="006C2964">
          <w:rPr>
            <w:noProof/>
            <w:webHidden/>
          </w:rPr>
          <w:fldChar w:fldCharType="separate"/>
        </w:r>
        <w:r w:rsidR="006C2964">
          <w:rPr>
            <w:noProof/>
            <w:webHidden/>
          </w:rPr>
          <w:t>32</w:t>
        </w:r>
        <w:r w:rsidR="006C2964">
          <w:rPr>
            <w:noProof/>
            <w:webHidden/>
          </w:rPr>
          <w:fldChar w:fldCharType="end"/>
        </w:r>
      </w:hyperlink>
    </w:p>
    <w:p w:rsidR="006C2964" w:rsidRDefault="000F6075">
      <w:pPr>
        <w:pStyle w:val="TOC2"/>
        <w:tabs>
          <w:tab w:val="left" w:pos="720"/>
          <w:tab w:val="right" w:leader="underscore" w:pos="9017"/>
        </w:tabs>
        <w:rPr>
          <w:rFonts w:asciiTheme="minorHAnsi" w:eastAsiaTheme="minorEastAsia" w:hAnsiTheme="minorHAnsi" w:cstheme="minorBidi"/>
          <w:b w:val="0"/>
          <w:bCs w:val="0"/>
          <w:noProof/>
        </w:rPr>
      </w:pPr>
      <w:hyperlink w:anchor="_Toc410806039" w:history="1">
        <w:r w:rsidR="006C2964" w:rsidRPr="002D721F">
          <w:rPr>
            <w:rStyle w:val="Hyperlink"/>
            <w:rFonts w:ascii="Times New Roman" w:hAnsi="Times New Roman"/>
            <w:noProof/>
            <w:lang w:val="en-GB"/>
          </w:rPr>
          <w:t>5.</w:t>
        </w:r>
        <w:r w:rsidR="006C2964">
          <w:rPr>
            <w:rFonts w:asciiTheme="minorHAnsi" w:eastAsiaTheme="minorEastAsia" w:hAnsiTheme="minorHAnsi" w:cstheme="minorBidi"/>
            <w:b w:val="0"/>
            <w:bCs w:val="0"/>
            <w:noProof/>
          </w:rPr>
          <w:tab/>
        </w:r>
        <w:r w:rsidR="006C2964" w:rsidRPr="002D721F">
          <w:rPr>
            <w:rStyle w:val="Hyperlink"/>
            <w:noProof/>
            <w:lang w:val="en-GB"/>
          </w:rPr>
          <w:t>Exploration</w:t>
        </w:r>
        <w:r w:rsidR="006C2964" w:rsidRPr="002D721F">
          <w:rPr>
            <w:rStyle w:val="Hyperlink"/>
            <w:rFonts w:ascii="Times New Roman" w:hAnsi="Times New Roman"/>
            <w:noProof/>
            <w:lang w:val="en-GB"/>
          </w:rPr>
          <w:t xml:space="preserve"> </w:t>
        </w:r>
        <w:r w:rsidR="006C2964" w:rsidRPr="002D721F">
          <w:rPr>
            <w:rStyle w:val="Hyperlink"/>
            <w:noProof/>
            <w:lang w:val="en-GB"/>
          </w:rPr>
          <w:t>mode</w:t>
        </w:r>
        <w:r w:rsidR="006C2964">
          <w:rPr>
            <w:noProof/>
            <w:webHidden/>
          </w:rPr>
          <w:tab/>
        </w:r>
        <w:r w:rsidR="006C2964">
          <w:rPr>
            <w:noProof/>
            <w:webHidden/>
          </w:rPr>
          <w:fldChar w:fldCharType="begin"/>
        </w:r>
        <w:r w:rsidR="006C2964">
          <w:rPr>
            <w:noProof/>
            <w:webHidden/>
          </w:rPr>
          <w:instrText xml:space="preserve"> PAGEREF _Toc410806039 \h </w:instrText>
        </w:r>
        <w:r w:rsidR="006C2964">
          <w:rPr>
            <w:noProof/>
            <w:webHidden/>
          </w:rPr>
        </w:r>
        <w:r w:rsidR="006C2964">
          <w:rPr>
            <w:noProof/>
            <w:webHidden/>
          </w:rPr>
          <w:fldChar w:fldCharType="separate"/>
        </w:r>
        <w:r w:rsidR="006C2964">
          <w:rPr>
            <w:noProof/>
            <w:webHidden/>
          </w:rPr>
          <w:t>34</w:t>
        </w:r>
        <w:r w:rsidR="006C2964">
          <w:rPr>
            <w:noProof/>
            <w:webHidden/>
          </w:rPr>
          <w:fldChar w:fldCharType="end"/>
        </w:r>
      </w:hyperlink>
    </w:p>
    <w:p w:rsidR="006C2964" w:rsidRDefault="000F6075">
      <w:pPr>
        <w:pStyle w:val="TOC3"/>
        <w:tabs>
          <w:tab w:val="left" w:pos="1200"/>
          <w:tab w:val="right" w:leader="underscore" w:pos="9017"/>
        </w:tabs>
        <w:rPr>
          <w:rFonts w:asciiTheme="minorHAnsi" w:eastAsiaTheme="minorEastAsia" w:hAnsiTheme="minorHAnsi" w:cstheme="minorBidi"/>
          <w:noProof/>
          <w:sz w:val="22"/>
          <w:szCs w:val="22"/>
        </w:rPr>
      </w:pPr>
      <w:hyperlink w:anchor="_Toc410806040" w:history="1">
        <w:r w:rsidR="006C2964" w:rsidRPr="002D721F">
          <w:rPr>
            <w:rStyle w:val="Hyperlink"/>
            <w:noProof/>
            <w:lang w:val="en-GB"/>
          </w:rPr>
          <w:t>5.1.</w:t>
        </w:r>
        <w:r w:rsidR="006C2964">
          <w:rPr>
            <w:rFonts w:asciiTheme="minorHAnsi" w:eastAsiaTheme="minorEastAsia" w:hAnsiTheme="minorHAnsi" w:cstheme="minorBidi"/>
            <w:noProof/>
            <w:sz w:val="22"/>
            <w:szCs w:val="22"/>
          </w:rPr>
          <w:tab/>
        </w:r>
        <w:r w:rsidR="006C2964" w:rsidRPr="002D721F">
          <w:rPr>
            <w:rStyle w:val="Hyperlink"/>
            <w:noProof/>
            <w:lang w:val="en-GB"/>
          </w:rPr>
          <w:t>The data selection interface</w:t>
        </w:r>
        <w:r w:rsidR="006C2964">
          <w:rPr>
            <w:noProof/>
            <w:webHidden/>
          </w:rPr>
          <w:tab/>
        </w:r>
        <w:r w:rsidR="006C2964">
          <w:rPr>
            <w:noProof/>
            <w:webHidden/>
          </w:rPr>
          <w:fldChar w:fldCharType="begin"/>
        </w:r>
        <w:r w:rsidR="006C2964">
          <w:rPr>
            <w:noProof/>
            <w:webHidden/>
          </w:rPr>
          <w:instrText xml:space="preserve"> PAGEREF _Toc410806040 \h </w:instrText>
        </w:r>
        <w:r w:rsidR="006C2964">
          <w:rPr>
            <w:noProof/>
            <w:webHidden/>
          </w:rPr>
        </w:r>
        <w:r w:rsidR="006C2964">
          <w:rPr>
            <w:noProof/>
            <w:webHidden/>
          </w:rPr>
          <w:fldChar w:fldCharType="separate"/>
        </w:r>
        <w:r w:rsidR="006C2964">
          <w:rPr>
            <w:noProof/>
            <w:webHidden/>
          </w:rPr>
          <w:t>34</w:t>
        </w:r>
        <w:r w:rsidR="006C2964">
          <w:rPr>
            <w:noProof/>
            <w:webHidden/>
          </w:rPr>
          <w:fldChar w:fldCharType="end"/>
        </w:r>
      </w:hyperlink>
    </w:p>
    <w:p w:rsidR="006C2964" w:rsidRDefault="000F6075">
      <w:pPr>
        <w:pStyle w:val="TOC3"/>
        <w:tabs>
          <w:tab w:val="left" w:pos="1200"/>
          <w:tab w:val="right" w:leader="underscore" w:pos="9017"/>
        </w:tabs>
        <w:rPr>
          <w:rFonts w:asciiTheme="minorHAnsi" w:eastAsiaTheme="minorEastAsia" w:hAnsiTheme="minorHAnsi" w:cstheme="minorBidi"/>
          <w:noProof/>
          <w:sz w:val="22"/>
          <w:szCs w:val="22"/>
        </w:rPr>
      </w:pPr>
      <w:hyperlink w:anchor="_Toc410806041" w:history="1">
        <w:r w:rsidR="006C2964" w:rsidRPr="002D721F">
          <w:rPr>
            <w:rStyle w:val="Hyperlink"/>
            <w:noProof/>
            <w:lang w:val="en-GB"/>
          </w:rPr>
          <w:t>5.2.</w:t>
        </w:r>
        <w:r w:rsidR="006C2964">
          <w:rPr>
            <w:rFonts w:asciiTheme="minorHAnsi" w:eastAsiaTheme="minorEastAsia" w:hAnsiTheme="minorHAnsi" w:cstheme="minorBidi"/>
            <w:noProof/>
            <w:sz w:val="22"/>
            <w:szCs w:val="22"/>
          </w:rPr>
          <w:tab/>
        </w:r>
        <w:r w:rsidR="006C2964" w:rsidRPr="002D721F">
          <w:rPr>
            <w:rStyle w:val="Hyperlink"/>
            <w:noProof/>
            <w:lang w:val="en-GB"/>
          </w:rPr>
          <w:t>The analysis interface</w:t>
        </w:r>
        <w:r w:rsidR="006C2964">
          <w:rPr>
            <w:noProof/>
            <w:webHidden/>
          </w:rPr>
          <w:tab/>
        </w:r>
        <w:r w:rsidR="006C2964">
          <w:rPr>
            <w:noProof/>
            <w:webHidden/>
          </w:rPr>
          <w:fldChar w:fldCharType="begin"/>
        </w:r>
        <w:r w:rsidR="006C2964">
          <w:rPr>
            <w:noProof/>
            <w:webHidden/>
          </w:rPr>
          <w:instrText xml:space="preserve"> PAGEREF _Toc410806041 \h </w:instrText>
        </w:r>
        <w:r w:rsidR="006C2964">
          <w:rPr>
            <w:noProof/>
            <w:webHidden/>
          </w:rPr>
        </w:r>
        <w:r w:rsidR="006C2964">
          <w:rPr>
            <w:noProof/>
            <w:webHidden/>
          </w:rPr>
          <w:fldChar w:fldCharType="separate"/>
        </w:r>
        <w:r w:rsidR="006C2964">
          <w:rPr>
            <w:noProof/>
            <w:webHidden/>
          </w:rPr>
          <w:t>36</w:t>
        </w:r>
        <w:r w:rsidR="006C2964">
          <w:rPr>
            <w:noProof/>
            <w:webHidden/>
          </w:rPr>
          <w:fldChar w:fldCharType="end"/>
        </w:r>
      </w:hyperlink>
    </w:p>
    <w:p w:rsidR="006C2964" w:rsidRDefault="000F6075">
      <w:pPr>
        <w:pStyle w:val="TOC3"/>
        <w:tabs>
          <w:tab w:val="left" w:pos="1200"/>
          <w:tab w:val="right" w:leader="underscore" w:pos="9017"/>
        </w:tabs>
        <w:rPr>
          <w:rFonts w:asciiTheme="minorHAnsi" w:eastAsiaTheme="minorEastAsia" w:hAnsiTheme="minorHAnsi" w:cstheme="minorBidi"/>
          <w:noProof/>
          <w:sz w:val="22"/>
          <w:szCs w:val="22"/>
        </w:rPr>
      </w:pPr>
      <w:hyperlink w:anchor="_Toc410806042" w:history="1">
        <w:r w:rsidR="006C2964" w:rsidRPr="002D721F">
          <w:rPr>
            <w:rStyle w:val="Hyperlink"/>
            <w:noProof/>
            <w:lang w:val="en-GB"/>
          </w:rPr>
          <w:t>5.3.</w:t>
        </w:r>
        <w:r w:rsidR="006C2964">
          <w:rPr>
            <w:rFonts w:asciiTheme="minorHAnsi" w:eastAsiaTheme="minorEastAsia" w:hAnsiTheme="minorHAnsi" w:cstheme="minorBidi"/>
            <w:noProof/>
            <w:sz w:val="22"/>
            <w:szCs w:val="22"/>
          </w:rPr>
          <w:tab/>
        </w:r>
        <w:r w:rsidR="006C2964" w:rsidRPr="002D721F">
          <w:rPr>
            <w:rStyle w:val="Hyperlink"/>
            <w:noProof/>
            <w:lang w:val="en-GB"/>
          </w:rPr>
          <w:t>The main graphical interface</w:t>
        </w:r>
        <w:r w:rsidR="006C2964">
          <w:rPr>
            <w:noProof/>
            <w:webHidden/>
          </w:rPr>
          <w:tab/>
        </w:r>
        <w:r w:rsidR="006C2964">
          <w:rPr>
            <w:noProof/>
            <w:webHidden/>
          </w:rPr>
          <w:fldChar w:fldCharType="begin"/>
        </w:r>
        <w:r w:rsidR="006C2964">
          <w:rPr>
            <w:noProof/>
            <w:webHidden/>
          </w:rPr>
          <w:instrText xml:space="preserve"> PAGEREF _Toc410806042 \h </w:instrText>
        </w:r>
        <w:r w:rsidR="006C2964">
          <w:rPr>
            <w:noProof/>
            <w:webHidden/>
          </w:rPr>
        </w:r>
        <w:r w:rsidR="006C2964">
          <w:rPr>
            <w:noProof/>
            <w:webHidden/>
          </w:rPr>
          <w:fldChar w:fldCharType="separate"/>
        </w:r>
        <w:r w:rsidR="006C2964">
          <w:rPr>
            <w:noProof/>
            <w:webHidden/>
          </w:rPr>
          <w:t>38</w:t>
        </w:r>
        <w:r w:rsidR="006C2964">
          <w:rPr>
            <w:noProof/>
            <w:webHidden/>
          </w:rPr>
          <w:fldChar w:fldCharType="end"/>
        </w:r>
      </w:hyperlink>
    </w:p>
    <w:p w:rsidR="006C2964" w:rsidRDefault="000F6075">
      <w:pPr>
        <w:pStyle w:val="TOC2"/>
        <w:tabs>
          <w:tab w:val="left" w:pos="720"/>
          <w:tab w:val="right" w:leader="underscore" w:pos="9017"/>
        </w:tabs>
        <w:rPr>
          <w:rFonts w:asciiTheme="minorHAnsi" w:eastAsiaTheme="minorEastAsia" w:hAnsiTheme="minorHAnsi" w:cstheme="minorBidi"/>
          <w:b w:val="0"/>
          <w:bCs w:val="0"/>
          <w:noProof/>
        </w:rPr>
      </w:pPr>
      <w:hyperlink w:anchor="_Toc410806043" w:history="1">
        <w:r w:rsidR="006C2964" w:rsidRPr="002D721F">
          <w:rPr>
            <w:rStyle w:val="Hyperlink"/>
            <w:noProof/>
            <w:lang w:val="en-GB"/>
          </w:rPr>
          <w:t>6.</w:t>
        </w:r>
        <w:r w:rsidR="006C2964">
          <w:rPr>
            <w:rFonts w:asciiTheme="minorHAnsi" w:eastAsiaTheme="minorEastAsia" w:hAnsiTheme="minorHAnsi" w:cstheme="minorBidi"/>
            <w:b w:val="0"/>
            <w:bCs w:val="0"/>
            <w:noProof/>
          </w:rPr>
          <w:tab/>
        </w:r>
        <w:r w:rsidR="006C2964" w:rsidRPr="002D721F">
          <w:rPr>
            <w:rStyle w:val="Hyperlink"/>
            <w:noProof/>
            <w:lang w:val="en-GB"/>
          </w:rPr>
          <w:t>DELTA functionalities and user’s tuning options</w:t>
        </w:r>
        <w:r w:rsidR="006C2964">
          <w:rPr>
            <w:noProof/>
            <w:webHidden/>
          </w:rPr>
          <w:tab/>
        </w:r>
        <w:r w:rsidR="006C2964">
          <w:rPr>
            <w:noProof/>
            <w:webHidden/>
          </w:rPr>
          <w:fldChar w:fldCharType="begin"/>
        </w:r>
        <w:r w:rsidR="006C2964">
          <w:rPr>
            <w:noProof/>
            <w:webHidden/>
          </w:rPr>
          <w:instrText xml:space="preserve"> PAGEREF _Toc410806043 \h </w:instrText>
        </w:r>
        <w:r w:rsidR="006C2964">
          <w:rPr>
            <w:noProof/>
            <w:webHidden/>
          </w:rPr>
        </w:r>
        <w:r w:rsidR="006C2964">
          <w:rPr>
            <w:noProof/>
            <w:webHidden/>
          </w:rPr>
          <w:fldChar w:fldCharType="separate"/>
        </w:r>
        <w:r w:rsidR="006C2964">
          <w:rPr>
            <w:noProof/>
            <w:webHidden/>
          </w:rPr>
          <w:t>39</w:t>
        </w:r>
        <w:r w:rsidR="006C2964">
          <w:rPr>
            <w:noProof/>
            <w:webHidden/>
          </w:rPr>
          <w:fldChar w:fldCharType="end"/>
        </w:r>
      </w:hyperlink>
    </w:p>
    <w:p w:rsidR="006C2964" w:rsidRDefault="000F6075">
      <w:pPr>
        <w:pStyle w:val="TOC3"/>
        <w:tabs>
          <w:tab w:val="left" w:pos="1200"/>
          <w:tab w:val="right" w:leader="underscore" w:pos="9017"/>
        </w:tabs>
        <w:rPr>
          <w:rFonts w:asciiTheme="minorHAnsi" w:eastAsiaTheme="minorEastAsia" w:hAnsiTheme="minorHAnsi" w:cstheme="minorBidi"/>
          <w:noProof/>
          <w:sz w:val="22"/>
          <w:szCs w:val="22"/>
        </w:rPr>
      </w:pPr>
      <w:hyperlink w:anchor="_Toc410806044" w:history="1">
        <w:r w:rsidR="006C2964" w:rsidRPr="002D721F">
          <w:rPr>
            <w:rStyle w:val="Hyperlink"/>
            <w:noProof/>
            <w:lang w:val="en-GB"/>
          </w:rPr>
          <w:t>6.1.</w:t>
        </w:r>
        <w:r w:rsidR="006C2964">
          <w:rPr>
            <w:rFonts w:asciiTheme="minorHAnsi" w:eastAsiaTheme="minorEastAsia" w:hAnsiTheme="minorHAnsi" w:cstheme="minorBidi"/>
            <w:noProof/>
            <w:sz w:val="22"/>
            <w:szCs w:val="22"/>
          </w:rPr>
          <w:tab/>
        </w:r>
        <w:r w:rsidR="006C2964" w:rsidRPr="002D721F">
          <w:rPr>
            <w:rStyle w:val="Hyperlink"/>
            <w:rFonts w:cs="Arial"/>
            <w:noProof/>
            <w:lang w:val="en-GB"/>
          </w:rPr>
          <w:t>“Playing” with uncertainty parameters: the “goals_criteria_oc” input file</w:t>
        </w:r>
        <w:r w:rsidR="006C2964">
          <w:rPr>
            <w:noProof/>
            <w:webHidden/>
          </w:rPr>
          <w:tab/>
        </w:r>
        <w:r w:rsidR="006C2964">
          <w:rPr>
            <w:noProof/>
            <w:webHidden/>
          </w:rPr>
          <w:fldChar w:fldCharType="begin"/>
        </w:r>
        <w:r w:rsidR="006C2964">
          <w:rPr>
            <w:noProof/>
            <w:webHidden/>
          </w:rPr>
          <w:instrText xml:space="preserve"> PAGEREF _Toc410806044 \h </w:instrText>
        </w:r>
        <w:r w:rsidR="006C2964">
          <w:rPr>
            <w:noProof/>
            <w:webHidden/>
          </w:rPr>
        </w:r>
        <w:r w:rsidR="006C2964">
          <w:rPr>
            <w:noProof/>
            <w:webHidden/>
          </w:rPr>
          <w:fldChar w:fldCharType="separate"/>
        </w:r>
        <w:r w:rsidR="006C2964">
          <w:rPr>
            <w:noProof/>
            <w:webHidden/>
          </w:rPr>
          <w:t>39</w:t>
        </w:r>
        <w:r w:rsidR="006C2964">
          <w:rPr>
            <w:noProof/>
            <w:webHidden/>
          </w:rPr>
          <w:fldChar w:fldCharType="end"/>
        </w:r>
      </w:hyperlink>
    </w:p>
    <w:p w:rsidR="006C2964" w:rsidRDefault="000F6075">
      <w:pPr>
        <w:pStyle w:val="TOC3"/>
        <w:tabs>
          <w:tab w:val="left" w:pos="1200"/>
          <w:tab w:val="right" w:leader="underscore" w:pos="9017"/>
        </w:tabs>
        <w:rPr>
          <w:rFonts w:asciiTheme="minorHAnsi" w:eastAsiaTheme="minorEastAsia" w:hAnsiTheme="minorHAnsi" w:cstheme="minorBidi"/>
          <w:noProof/>
          <w:sz w:val="22"/>
          <w:szCs w:val="22"/>
        </w:rPr>
      </w:pPr>
      <w:hyperlink w:anchor="_Toc410806045" w:history="1">
        <w:r w:rsidR="006C2964" w:rsidRPr="002D721F">
          <w:rPr>
            <w:rStyle w:val="Hyperlink"/>
            <w:noProof/>
            <w:lang w:val="en-GB"/>
          </w:rPr>
          <w:t>6.2.</w:t>
        </w:r>
        <w:r w:rsidR="006C2964">
          <w:rPr>
            <w:rFonts w:asciiTheme="minorHAnsi" w:eastAsiaTheme="minorEastAsia" w:hAnsiTheme="minorHAnsi" w:cstheme="minorBidi"/>
            <w:noProof/>
            <w:sz w:val="22"/>
            <w:szCs w:val="22"/>
          </w:rPr>
          <w:tab/>
        </w:r>
        <w:r w:rsidR="006C2964" w:rsidRPr="002D721F">
          <w:rPr>
            <w:rStyle w:val="Hyperlink"/>
            <w:rFonts w:cs="Arial"/>
            <w:noProof/>
            <w:lang w:val="en-GB"/>
          </w:rPr>
          <w:t>Saving summary statistics information in ASCII</w:t>
        </w:r>
        <w:r w:rsidR="006C2964">
          <w:rPr>
            <w:noProof/>
            <w:webHidden/>
          </w:rPr>
          <w:tab/>
        </w:r>
        <w:r w:rsidR="006C2964">
          <w:rPr>
            <w:noProof/>
            <w:webHidden/>
          </w:rPr>
          <w:fldChar w:fldCharType="begin"/>
        </w:r>
        <w:r w:rsidR="006C2964">
          <w:rPr>
            <w:noProof/>
            <w:webHidden/>
          </w:rPr>
          <w:instrText xml:space="preserve"> PAGEREF _Toc410806045 \h </w:instrText>
        </w:r>
        <w:r w:rsidR="006C2964">
          <w:rPr>
            <w:noProof/>
            <w:webHidden/>
          </w:rPr>
        </w:r>
        <w:r w:rsidR="006C2964">
          <w:rPr>
            <w:noProof/>
            <w:webHidden/>
          </w:rPr>
          <w:fldChar w:fldCharType="separate"/>
        </w:r>
        <w:r w:rsidR="006C2964">
          <w:rPr>
            <w:noProof/>
            <w:webHidden/>
          </w:rPr>
          <w:t>40</w:t>
        </w:r>
        <w:r w:rsidR="006C2964">
          <w:rPr>
            <w:noProof/>
            <w:webHidden/>
          </w:rPr>
          <w:fldChar w:fldCharType="end"/>
        </w:r>
      </w:hyperlink>
    </w:p>
    <w:p w:rsidR="006C2964" w:rsidRDefault="000F6075">
      <w:pPr>
        <w:pStyle w:val="TOC3"/>
        <w:tabs>
          <w:tab w:val="left" w:pos="1200"/>
          <w:tab w:val="right" w:leader="underscore" w:pos="9017"/>
        </w:tabs>
        <w:rPr>
          <w:rFonts w:asciiTheme="minorHAnsi" w:eastAsiaTheme="minorEastAsia" w:hAnsiTheme="minorHAnsi" w:cstheme="minorBidi"/>
          <w:noProof/>
          <w:sz w:val="22"/>
          <w:szCs w:val="22"/>
        </w:rPr>
      </w:pPr>
      <w:hyperlink w:anchor="_Toc410806046" w:history="1">
        <w:r w:rsidR="006C2964" w:rsidRPr="002D721F">
          <w:rPr>
            <w:rStyle w:val="Hyperlink"/>
            <w:noProof/>
            <w:lang w:val="en-GB"/>
          </w:rPr>
          <w:t>6.3.</w:t>
        </w:r>
        <w:r w:rsidR="006C2964">
          <w:rPr>
            <w:rFonts w:asciiTheme="minorHAnsi" w:eastAsiaTheme="minorEastAsia" w:hAnsiTheme="minorHAnsi" w:cstheme="minorBidi"/>
            <w:noProof/>
            <w:sz w:val="22"/>
            <w:szCs w:val="22"/>
          </w:rPr>
          <w:tab/>
        </w:r>
        <w:r w:rsidR="006C2964" w:rsidRPr="002D721F">
          <w:rPr>
            <w:rStyle w:val="Hyperlink"/>
            <w:rFonts w:cs="Arial"/>
            <w:noProof/>
            <w:lang w:val="en-GB"/>
          </w:rPr>
          <w:t>Mouse-driven recognize functionality</w:t>
        </w:r>
        <w:r w:rsidR="006C2964">
          <w:rPr>
            <w:noProof/>
            <w:webHidden/>
          </w:rPr>
          <w:tab/>
        </w:r>
        <w:r w:rsidR="006C2964">
          <w:rPr>
            <w:noProof/>
            <w:webHidden/>
          </w:rPr>
          <w:fldChar w:fldCharType="begin"/>
        </w:r>
        <w:r w:rsidR="006C2964">
          <w:rPr>
            <w:noProof/>
            <w:webHidden/>
          </w:rPr>
          <w:instrText xml:space="preserve"> PAGEREF _Toc410806046 \h </w:instrText>
        </w:r>
        <w:r w:rsidR="006C2964">
          <w:rPr>
            <w:noProof/>
            <w:webHidden/>
          </w:rPr>
        </w:r>
        <w:r w:rsidR="006C2964">
          <w:rPr>
            <w:noProof/>
            <w:webHidden/>
          </w:rPr>
          <w:fldChar w:fldCharType="separate"/>
        </w:r>
        <w:r w:rsidR="006C2964">
          <w:rPr>
            <w:noProof/>
            <w:webHidden/>
          </w:rPr>
          <w:t>40</w:t>
        </w:r>
        <w:r w:rsidR="006C2964">
          <w:rPr>
            <w:noProof/>
            <w:webHidden/>
          </w:rPr>
          <w:fldChar w:fldCharType="end"/>
        </w:r>
      </w:hyperlink>
    </w:p>
    <w:p w:rsidR="006C2964" w:rsidRDefault="000F6075">
      <w:pPr>
        <w:pStyle w:val="TOC3"/>
        <w:tabs>
          <w:tab w:val="left" w:pos="1200"/>
          <w:tab w:val="right" w:leader="underscore" w:pos="9017"/>
        </w:tabs>
        <w:rPr>
          <w:rFonts w:asciiTheme="minorHAnsi" w:eastAsiaTheme="minorEastAsia" w:hAnsiTheme="minorHAnsi" w:cstheme="minorBidi"/>
          <w:noProof/>
          <w:sz w:val="22"/>
          <w:szCs w:val="22"/>
        </w:rPr>
      </w:pPr>
      <w:hyperlink w:anchor="_Toc410806047" w:history="1">
        <w:r w:rsidR="006C2964" w:rsidRPr="002D721F">
          <w:rPr>
            <w:rStyle w:val="Hyperlink"/>
            <w:noProof/>
            <w:lang w:val="en-GB"/>
          </w:rPr>
          <w:t>6.4.</w:t>
        </w:r>
        <w:r w:rsidR="006C2964">
          <w:rPr>
            <w:rFonts w:asciiTheme="minorHAnsi" w:eastAsiaTheme="minorEastAsia" w:hAnsiTheme="minorHAnsi" w:cstheme="minorBidi"/>
            <w:noProof/>
            <w:sz w:val="22"/>
            <w:szCs w:val="22"/>
          </w:rPr>
          <w:tab/>
        </w:r>
        <w:r w:rsidR="006C2964" w:rsidRPr="002D721F">
          <w:rPr>
            <w:rStyle w:val="Hyperlink"/>
            <w:rFonts w:cs="Arial"/>
            <w:noProof/>
            <w:lang w:val="en-GB"/>
          </w:rPr>
          <w:t>Managing multiple datasets: the “MyDeltaInput” option</w:t>
        </w:r>
        <w:r w:rsidR="006C2964">
          <w:rPr>
            <w:noProof/>
            <w:webHidden/>
          </w:rPr>
          <w:tab/>
        </w:r>
        <w:r w:rsidR="006C2964">
          <w:rPr>
            <w:noProof/>
            <w:webHidden/>
          </w:rPr>
          <w:fldChar w:fldCharType="begin"/>
        </w:r>
        <w:r w:rsidR="006C2964">
          <w:rPr>
            <w:noProof/>
            <w:webHidden/>
          </w:rPr>
          <w:instrText xml:space="preserve"> PAGEREF _Toc410806047 \h </w:instrText>
        </w:r>
        <w:r w:rsidR="006C2964">
          <w:rPr>
            <w:noProof/>
            <w:webHidden/>
          </w:rPr>
        </w:r>
        <w:r w:rsidR="006C2964">
          <w:rPr>
            <w:noProof/>
            <w:webHidden/>
          </w:rPr>
          <w:fldChar w:fldCharType="separate"/>
        </w:r>
        <w:r w:rsidR="006C2964">
          <w:rPr>
            <w:noProof/>
            <w:webHidden/>
          </w:rPr>
          <w:t>40</w:t>
        </w:r>
        <w:r w:rsidR="006C2964">
          <w:rPr>
            <w:noProof/>
            <w:webHidden/>
          </w:rPr>
          <w:fldChar w:fldCharType="end"/>
        </w:r>
      </w:hyperlink>
    </w:p>
    <w:p w:rsidR="006C2964" w:rsidRDefault="000F6075">
      <w:pPr>
        <w:pStyle w:val="TOC2"/>
        <w:tabs>
          <w:tab w:val="left" w:pos="720"/>
          <w:tab w:val="right" w:leader="underscore" w:pos="9017"/>
        </w:tabs>
        <w:rPr>
          <w:rFonts w:asciiTheme="minorHAnsi" w:eastAsiaTheme="minorEastAsia" w:hAnsiTheme="minorHAnsi" w:cstheme="minorBidi"/>
          <w:b w:val="0"/>
          <w:bCs w:val="0"/>
          <w:noProof/>
        </w:rPr>
      </w:pPr>
      <w:hyperlink w:anchor="_Toc410806048" w:history="1">
        <w:r w:rsidR="006C2964" w:rsidRPr="002D721F">
          <w:rPr>
            <w:rStyle w:val="Hyperlink"/>
            <w:noProof/>
            <w:lang w:val="en-GB"/>
          </w:rPr>
          <w:t>7.</w:t>
        </w:r>
        <w:r w:rsidR="006C2964">
          <w:rPr>
            <w:rFonts w:asciiTheme="minorHAnsi" w:eastAsiaTheme="minorEastAsia" w:hAnsiTheme="minorHAnsi" w:cstheme="minorBidi"/>
            <w:b w:val="0"/>
            <w:bCs w:val="0"/>
            <w:noProof/>
          </w:rPr>
          <w:tab/>
        </w:r>
        <w:r w:rsidR="006C2964" w:rsidRPr="002D721F">
          <w:rPr>
            <w:rStyle w:val="Hyperlink"/>
            <w:noProof/>
            <w:lang w:val="en-GB"/>
          </w:rPr>
          <w:t>Benchmarking mode</w:t>
        </w:r>
        <w:r w:rsidR="006C2964">
          <w:rPr>
            <w:noProof/>
            <w:webHidden/>
          </w:rPr>
          <w:tab/>
        </w:r>
        <w:r w:rsidR="006C2964">
          <w:rPr>
            <w:noProof/>
            <w:webHidden/>
          </w:rPr>
          <w:fldChar w:fldCharType="begin"/>
        </w:r>
        <w:r w:rsidR="006C2964">
          <w:rPr>
            <w:noProof/>
            <w:webHidden/>
          </w:rPr>
          <w:instrText xml:space="preserve"> PAGEREF _Toc410806048 \h </w:instrText>
        </w:r>
        <w:r w:rsidR="006C2964">
          <w:rPr>
            <w:noProof/>
            <w:webHidden/>
          </w:rPr>
        </w:r>
        <w:r w:rsidR="006C2964">
          <w:rPr>
            <w:noProof/>
            <w:webHidden/>
          </w:rPr>
          <w:fldChar w:fldCharType="separate"/>
        </w:r>
        <w:r w:rsidR="006C2964">
          <w:rPr>
            <w:noProof/>
            <w:webHidden/>
          </w:rPr>
          <w:t>41</w:t>
        </w:r>
        <w:r w:rsidR="006C2964">
          <w:rPr>
            <w:noProof/>
            <w:webHidden/>
          </w:rPr>
          <w:fldChar w:fldCharType="end"/>
        </w:r>
      </w:hyperlink>
    </w:p>
    <w:p w:rsidR="006C2964" w:rsidRDefault="000F6075">
      <w:pPr>
        <w:pStyle w:val="TOC2"/>
        <w:tabs>
          <w:tab w:val="left" w:pos="720"/>
          <w:tab w:val="right" w:leader="underscore" w:pos="9017"/>
        </w:tabs>
        <w:rPr>
          <w:rFonts w:asciiTheme="minorHAnsi" w:eastAsiaTheme="minorEastAsia" w:hAnsiTheme="minorHAnsi" w:cstheme="minorBidi"/>
          <w:b w:val="0"/>
          <w:bCs w:val="0"/>
          <w:noProof/>
        </w:rPr>
      </w:pPr>
      <w:hyperlink w:anchor="_Toc410806049" w:history="1">
        <w:r w:rsidR="006C2964" w:rsidRPr="002D721F">
          <w:rPr>
            <w:rStyle w:val="Hyperlink"/>
            <w:noProof/>
            <w:lang w:val="en-GB"/>
          </w:rPr>
          <w:t>8.</w:t>
        </w:r>
        <w:r w:rsidR="006C2964">
          <w:rPr>
            <w:rFonts w:asciiTheme="minorHAnsi" w:eastAsiaTheme="minorEastAsia" w:hAnsiTheme="minorHAnsi" w:cstheme="minorBidi"/>
            <w:b w:val="0"/>
            <w:bCs w:val="0"/>
            <w:noProof/>
          </w:rPr>
          <w:tab/>
        </w:r>
        <w:r w:rsidR="006C2964" w:rsidRPr="002D721F">
          <w:rPr>
            <w:rStyle w:val="Hyperlink"/>
            <w:noProof/>
            <w:lang w:val="en-GB"/>
          </w:rPr>
          <w:t>Distributed Dataset: Po-Valley</w:t>
        </w:r>
        <w:r w:rsidR="006C2964">
          <w:rPr>
            <w:noProof/>
            <w:webHidden/>
          </w:rPr>
          <w:tab/>
        </w:r>
        <w:r w:rsidR="006C2964">
          <w:rPr>
            <w:noProof/>
            <w:webHidden/>
          </w:rPr>
          <w:fldChar w:fldCharType="begin"/>
        </w:r>
        <w:r w:rsidR="006C2964">
          <w:rPr>
            <w:noProof/>
            <w:webHidden/>
          </w:rPr>
          <w:instrText xml:space="preserve"> PAGEREF _Toc410806049 \h </w:instrText>
        </w:r>
        <w:r w:rsidR="006C2964">
          <w:rPr>
            <w:noProof/>
            <w:webHidden/>
          </w:rPr>
        </w:r>
        <w:r w:rsidR="006C2964">
          <w:rPr>
            <w:noProof/>
            <w:webHidden/>
          </w:rPr>
          <w:fldChar w:fldCharType="separate"/>
        </w:r>
        <w:r w:rsidR="006C2964">
          <w:rPr>
            <w:noProof/>
            <w:webHidden/>
          </w:rPr>
          <w:t>42</w:t>
        </w:r>
        <w:r w:rsidR="006C2964">
          <w:rPr>
            <w:noProof/>
            <w:webHidden/>
          </w:rPr>
          <w:fldChar w:fldCharType="end"/>
        </w:r>
      </w:hyperlink>
    </w:p>
    <w:p w:rsidR="006C2964" w:rsidRDefault="000F6075">
      <w:pPr>
        <w:pStyle w:val="TOC2"/>
        <w:tabs>
          <w:tab w:val="left" w:pos="720"/>
          <w:tab w:val="right" w:leader="underscore" w:pos="9017"/>
        </w:tabs>
        <w:rPr>
          <w:rFonts w:asciiTheme="minorHAnsi" w:eastAsiaTheme="minorEastAsia" w:hAnsiTheme="minorHAnsi" w:cstheme="minorBidi"/>
          <w:b w:val="0"/>
          <w:bCs w:val="0"/>
          <w:noProof/>
        </w:rPr>
      </w:pPr>
      <w:hyperlink w:anchor="_Toc410806050" w:history="1">
        <w:r w:rsidR="006C2964" w:rsidRPr="002D721F">
          <w:rPr>
            <w:rStyle w:val="Hyperlink"/>
            <w:noProof/>
            <w:lang w:val="en-GB"/>
          </w:rPr>
          <w:t>9.</w:t>
        </w:r>
        <w:r w:rsidR="006C2964">
          <w:rPr>
            <w:rFonts w:asciiTheme="minorHAnsi" w:eastAsiaTheme="minorEastAsia" w:hAnsiTheme="minorHAnsi" w:cstheme="minorBidi"/>
            <w:b w:val="0"/>
            <w:bCs w:val="0"/>
            <w:noProof/>
          </w:rPr>
          <w:tab/>
        </w:r>
        <w:r w:rsidR="006C2964" w:rsidRPr="002D721F">
          <w:rPr>
            <w:rStyle w:val="Hyperlink"/>
            <w:noProof/>
            <w:lang w:val="en-GB"/>
          </w:rPr>
          <w:t>Utility programs</w:t>
        </w:r>
        <w:r w:rsidR="006C2964">
          <w:rPr>
            <w:noProof/>
            <w:webHidden/>
          </w:rPr>
          <w:tab/>
        </w:r>
        <w:r w:rsidR="006C2964">
          <w:rPr>
            <w:noProof/>
            <w:webHidden/>
          </w:rPr>
          <w:fldChar w:fldCharType="begin"/>
        </w:r>
        <w:r w:rsidR="006C2964">
          <w:rPr>
            <w:noProof/>
            <w:webHidden/>
          </w:rPr>
          <w:instrText xml:space="preserve"> PAGEREF _Toc410806050 \h </w:instrText>
        </w:r>
        <w:r w:rsidR="006C2964">
          <w:rPr>
            <w:noProof/>
            <w:webHidden/>
          </w:rPr>
        </w:r>
        <w:r w:rsidR="006C2964">
          <w:rPr>
            <w:noProof/>
            <w:webHidden/>
          </w:rPr>
          <w:fldChar w:fldCharType="separate"/>
        </w:r>
        <w:r w:rsidR="006C2964">
          <w:rPr>
            <w:noProof/>
            <w:webHidden/>
          </w:rPr>
          <w:t>42</w:t>
        </w:r>
        <w:r w:rsidR="006C2964">
          <w:rPr>
            <w:noProof/>
            <w:webHidden/>
          </w:rPr>
          <w:fldChar w:fldCharType="end"/>
        </w:r>
      </w:hyperlink>
    </w:p>
    <w:p w:rsidR="006C2964" w:rsidRDefault="000F6075">
      <w:pPr>
        <w:pStyle w:val="TOC3"/>
        <w:tabs>
          <w:tab w:val="left" w:pos="1200"/>
          <w:tab w:val="right" w:leader="underscore" w:pos="9017"/>
        </w:tabs>
        <w:rPr>
          <w:rFonts w:asciiTheme="minorHAnsi" w:eastAsiaTheme="minorEastAsia" w:hAnsiTheme="minorHAnsi" w:cstheme="minorBidi"/>
          <w:noProof/>
          <w:sz w:val="22"/>
          <w:szCs w:val="22"/>
        </w:rPr>
      </w:pPr>
      <w:hyperlink w:anchor="_Toc410806051" w:history="1">
        <w:r w:rsidR="006C2964" w:rsidRPr="002D721F">
          <w:rPr>
            <w:rStyle w:val="Hyperlink"/>
            <w:noProof/>
            <w:lang w:val="en-GB"/>
          </w:rPr>
          <w:t>9.1.</w:t>
        </w:r>
        <w:r w:rsidR="006C2964">
          <w:rPr>
            <w:rFonts w:asciiTheme="minorHAnsi" w:eastAsiaTheme="minorEastAsia" w:hAnsiTheme="minorHAnsi" w:cstheme="minorBidi"/>
            <w:noProof/>
            <w:sz w:val="22"/>
            <w:szCs w:val="22"/>
          </w:rPr>
          <w:tab/>
        </w:r>
        <w:r w:rsidR="006C2964" w:rsidRPr="002D721F">
          <w:rPr>
            <w:rStyle w:val="Hyperlink"/>
            <w:noProof/>
            <w:lang w:val="en-GB"/>
          </w:rPr>
          <w:t>Data-Check Integrity Tool</w:t>
        </w:r>
        <w:r w:rsidR="006C2964">
          <w:rPr>
            <w:noProof/>
            <w:webHidden/>
          </w:rPr>
          <w:tab/>
        </w:r>
        <w:r w:rsidR="006C2964">
          <w:rPr>
            <w:noProof/>
            <w:webHidden/>
          </w:rPr>
          <w:fldChar w:fldCharType="begin"/>
        </w:r>
        <w:r w:rsidR="006C2964">
          <w:rPr>
            <w:noProof/>
            <w:webHidden/>
          </w:rPr>
          <w:instrText xml:space="preserve"> PAGEREF _Toc410806051 \h </w:instrText>
        </w:r>
        <w:r w:rsidR="006C2964">
          <w:rPr>
            <w:noProof/>
            <w:webHidden/>
          </w:rPr>
        </w:r>
        <w:r w:rsidR="006C2964">
          <w:rPr>
            <w:noProof/>
            <w:webHidden/>
          </w:rPr>
          <w:fldChar w:fldCharType="separate"/>
        </w:r>
        <w:r w:rsidR="006C2964">
          <w:rPr>
            <w:noProof/>
            <w:webHidden/>
          </w:rPr>
          <w:t>42</w:t>
        </w:r>
        <w:r w:rsidR="006C2964">
          <w:rPr>
            <w:noProof/>
            <w:webHidden/>
          </w:rPr>
          <w:fldChar w:fldCharType="end"/>
        </w:r>
      </w:hyperlink>
    </w:p>
    <w:p w:rsidR="006C2964" w:rsidRDefault="000F6075">
      <w:pPr>
        <w:pStyle w:val="TOC3"/>
        <w:tabs>
          <w:tab w:val="left" w:pos="1200"/>
          <w:tab w:val="right" w:leader="underscore" w:pos="9017"/>
        </w:tabs>
        <w:rPr>
          <w:rFonts w:asciiTheme="minorHAnsi" w:eastAsiaTheme="minorEastAsia" w:hAnsiTheme="minorHAnsi" w:cstheme="minorBidi"/>
          <w:noProof/>
          <w:sz w:val="22"/>
          <w:szCs w:val="22"/>
        </w:rPr>
      </w:pPr>
      <w:hyperlink w:anchor="_Toc410806052" w:history="1">
        <w:r w:rsidR="006C2964" w:rsidRPr="002D721F">
          <w:rPr>
            <w:rStyle w:val="Hyperlink"/>
            <w:noProof/>
            <w:lang w:val="en-GB"/>
          </w:rPr>
          <w:t>9.2.</w:t>
        </w:r>
        <w:r w:rsidR="006C2964">
          <w:rPr>
            <w:rFonts w:asciiTheme="minorHAnsi" w:eastAsiaTheme="minorEastAsia" w:hAnsiTheme="minorHAnsi" w:cstheme="minorBidi"/>
            <w:noProof/>
            <w:sz w:val="22"/>
            <w:szCs w:val="22"/>
          </w:rPr>
          <w:tab/>
        </w:r>
        <w:r w:rsidR="006C2964" w:rsidRPr="002D721F">
          <w:rPr>
            <w:rStyle w:val="Hyperlink"/>
            <w:noProof/>
            <w:lang w:val="en-GB"/>
          </w:rPr>
          <w:t>CSV to NetCDF</w:t>
        </w:r>
        <w:r w:rsidR="006C2964">
          <w:rPr>
            <w:noProof/>
            <w:webHidden/>
          </w:rPr>
          <w:tab/>
        </w:r>
        <w:r w:rsidR="006C2964">
          <w:rPr>
            <w:noProof/>
            <w:webHidden/>
          </w:rPr>
          <w:fldChar w:fldCharType="begin"/>
        </w:r>
        <w:r w:rsidR="006C2964">
          <w:rPr>
            <w:noProof/>
            <w:webHidden/>
          </w:rPr>
          <w:instrText xml:space="preserve"> PAGEREF _Toc410806052 \h </w:instrText>
        </w:r>
        <w:r w:rsidR="006C2964">
          <w:rPr>
            <w:noProof/>
            <w:webHidden/>
          </w:rPr>
        </w:r>
        <w:r w:rsidR="006C2964">
          <w:rPr>
            <w:noProof/>
            <w:webHidden/>
          </w:rPr>
          <w:fldChar w:fldCharType="separate"/>
        </w:r>
        <w:r w:rsidR="006C2964">
          <w:rPr>
            <w:noProof/>
            <w:webHidden/>
          </w:rPr>
          <w:t>43</w:t>
        </w:r>
        <w:r w:rsidR="006C2964">
          <w:rPr>
            <w:noProof/>
            <w:webHidden/>
          </w:rPr>
          <w:fldChar w:fldCharType="end"/>
        </w:r>
      </w:hyperlink>
    </w:p>
    <w:p w:rsidR="006C2964" w:rsidRDefault="000F6075">
      <w:pPr>
        <w:pStyle w:val="TOC3"/>
        <w:tabs>
          <w:tab w:val="left" w:pos="1200"/>
          <w:tab w:val="right" w:leader="underscore" w:pos="9017"/>
        </w:tabs>
        <w:rPr>
          <w:rFonts w:asciiTheme="minorHAnsi" w:eastAsiaTheme="minorEastAsia" w:hAnsiTheme="minorHAnsi" w:cstheme="minorBidi"/>
          <w:noProof/>
          <w:sz w:val="22"/>
          <w:szCs w:val="22"/>
        </w:rPr>
      </w:pPr>
      <w:hyperlink w:anchor="_Toc410806053" w:history="1">
        <w:r w:rsidR="006C2964" w:rsidRPr="002D721F">
          <w:rPr>
            <w:rStyle w:val="Hyperlink"/>
            <w:noProof/>
            <w:lang w:val="en-GB"/>
          </w:rPr>
          <w:t>9.3.</w:t>
        </w:r>
        <w:r w:rsidR="006C2964">
          <w:rPr>
            <w:rFonts w:asciiTheme="minorHAnsi" w:eastAsiaTheme="minorEastAsia" w:hAnsiTheme="minorHAnsi" w:cstheme="minorBidi"/>
            <w:noProof/>
            <w:sz w:val="22"/>
            <w:szCs w:val="22"/>
          </w:rPr>
          <w:tab/>
        </w:r>
        <w:r w:rsidR="006C2964" w:rsidRPr="002D721F">
          <w:rPr>
            <w:rStyle w:val="Hyperlink"/>
            <w:noProof/>
            <w:lang w:val="en-GB"/>
          </w:rPr>
          <w:t>Preproc-CDF</w:t>
        </w:r>
        <w:r w:rsidR="006C2964">
          <w:rPr>
            <w:noProof/>
            <w:webHidden/>
          </w:rPr>
          <w:tab/>
        </w:r>
        <w:r w:rsidR="006C2964">
          <w:rPr>
            <w:noProof/>
            <w:webHidden/>
          </w:rPr>
          <w:fldChar w:fldCharType="begin"/>
        </w:r>
        <w:r w:rsidR="006C2964">
          <w:rPr>
            <w:noProof/>
            <w:webHidden/>
          </w:rPr>
          <w:instrText xml:space="preserve"> PAGEREF _Toc410806053 \h </w:instrText>
        </w:r>
        <w:r w:rsidR="006C2964">
          <w:rPr>
            <w:noProof/>
            <w:webHidden/>
          </w:rPr>
        </w:r>
        <w:r w:rsidR="006C2964">
          <w:rPr>
            <w:noProof/>
            <w:webHidden/>
          </w:rPr>
          <w:fldChar w:fldCharType="separate"/>
        </w:r>
        <w:r w:rsidR="006C2964">
          <w:rPr>
            <w:noProof/>
            <w:webHidden/>
          </w:rPr>
          <w:t>43</w:t>
        </w:r>
        <w:r w:rsidR="006C2964">
          <w:rPr>
            <w:noProof/>
            <w:webHidden/>
          </w:rPr>
          <w:fldChar w:fldCharType="end"/>
        </w:r>
      </w:hyperlink>
    </w:p>
    <w:p w:rsidR="006C2964" w:rsidRDefault="000F6075">
      <w:pPr>
        <w:pStyle w:val="TOC1"/>
        <w:tabs>
          <w:tab w:val="right" w:leader="underscore" w:pos="9017"/>
        </w:tabs>
        <w:rPr>
          <w:rFonts w:asciiTheme="minorHAnsi" w:eastAsiaTheme="minorEastAsia" w:hAnsiTheme="minorHAnsi" w:cstheme="minorBidi"/>
          <w:b w:val="0"/>
          <w:bCs w:val="0"/>
          <w:i w:val="0"/>
          <w:iCs w:val="0"/>
          <w:noProof/>
          <w:sz w:val="22"/>
          <w:szCs w:val="22"/>
        </w:rPr>
      </w:pPr>
      <w:hyperlink w:anchor="_Toc410806054" w:history="1">
        <w:r w:rsidR="006C2964" w:rsidRPr="002D721F">
          <w:rPr>
            <w:rStyle w:val="Hyperlink"/>
            <w:noProof/>
            <w:lang w:val="en-GB"/>
          </w:rPr>
          <w:t>DIAGRAMS Overview</w:t>
        </w:r>
        <w:r w:rsidR="006C2964">
          <w:rPr>
            <w:noProof/>
            <w:webHidden/>
          </w:rPr>
          <w:tab/>
        </w:r>
        <w:r w:rsidR="006C2964">
          <w:rPr>
            <w:noProof/>
            <w:webHidden/>
          </w:rPr>
          <w:fldChar w:fldCharType="begin"/>
        </w:r>
        <w:r w:rsidR="006C2964">
          <w:rPr>
            <w:noProof/>
            <w:webHidden/>
          </w:rPr>
          <w:instrText xml:space="preserve"> PAGEREF _Toc410806054 \h </w:instrText>
        </w:r>
        <w:r w:rsidR="006C2964">
          <w:rPr>
            <w:noProof/>
            <w:webHidden/>
          </w:rPr>
        </w:r>
        <w:r w:rsidR="006C2964">
          <w:rPr>
            <w:noProof/>
            <w:webHidden/>
          </w:rPr>
          <w:fldChar w:fldCharType="separate"/>
        </w:r>
        <w:r w:rsidR="006C2964">
          <w:rPr>
            <w:noProof/>
            <w:webHidden/>
          </w:rPr>
          <w:t>44</w:t>
        </w:r>
        <w:r w:rsidR="006C2964">
          <w:rPr>
            <w:noProof/>
            <w:webHidden/>
          </w:rPr>
          <w:fldChar w:fldCharType="end"/>
        </w:r>
      </w:hyperlink>
    </w:p>
    <w:p w:rsidR="006C2964" w:rsidRDefault="000F6075">
      <w:pPr>
        <w:pStyle w:val="TOC3"/>
        <w:tabs>
          <w:tab w:val="right" w:leader="underscore" w:pos="9017"/>
        </w:tabs>
        <w:rPr>
          <w:rFonts w:asciiTheme="minorHAnsi" w:eastAsiaTheme="minorEastAsia" w:hAnsiTheme="minorHAnsi" w:cstheme="minorBidi"/>
          <w:noProof/>
          <w:sz w:val="22"/>
          <w:szCs w:val="22"/>
        </w:rPr>
      </w:pPr>
      <w:hyperlink w:anchor="_Toc410806055" w:history="1">
        <w:r w:rsidR="006C2964" w:rsidRPr="002D721F">
          <w:rPr>
            <w:rStyle w:val="Hyperlink"/>
            <w:noProof/>
          </w:rPr>
          <w:t>TEMPLATE: Diagram name</w:t>
        </w:r>
        <w:r w:rsidR="006C2964" w:rsidRPr="002D721F">
          <w:rPr>
            <w:rStyle w:val="Hyperlink"/>
            <w:rFonts w:cs="Arial"/>
            <w:bCs/>
            <w:iCs/>
            <w:noProof/>
          </w:rPr>
          <w:t xml:space="preserve"> (Elaboration name)</w:t>
        </w:r>
        <w:r w:rsidR="006C2964">
          <w:rPr>
            <w:noProof/>
            <w:webHidden/>
          </w:rPr>
          <w:tab/>
        </w:r>
        <w:r w:rsidR="006C2964">
          <w:rPr>
            <w:noProof/>
            <w:webHidden/>
          </w:rPr>
          <w:fldChar w:fldCharType="begin"/>
        </w:r>
        <w:r w:rsidR="006C2964">
          <w:rPr>
            <w:noProof/>
            <w:webHidden/>
          </w:rPr>
          <w:instrText xml:space="preserve"> PAGEREF _Toc410806055 \h </w:instrText>
        </w:r>
        <w:r w:rsidR="006C2964">
          <w:rPr>
            <w:noProof/>
            <w:webHidden/>
          </w:rPr>
        </w:r>
        <w:r w:rsidR="006C2964">
          <w:rPr>
            <w:noProof/>
            <w:webHidden/>
          </w:rPr>
          <w:fldChar w:fldCharType="separate"/>
        </w:r>
        <w:r w:rsidR="006C2964">
          <w:rPr>
            <w:noProof/>
            <w:webHidden/>
          </w:rPr>
          <w:t>45</w:t>
        </w:r>
        <w:r w:rsidR="006C2964">
          <w:rPr>
            <w:noProof/>
            <w:webHidden/>
          </w:rPr>
          <w:fldChar w:fldCharType="end"/>
        </w:r>
      </w:hyperlink>
    </w:p>
    <w:p w:rsidR="006C2964" w:rsidRDefault="000F6075">
      <w:pPr>
        <w:pStyle w:val="TOC3"/>
        <w:tabs>
          <w:tab w:val="right" w:leader="underscore" w:pos="9017"/>
        </w:tabs>
        <w:rPr>
          <w:rFonts w:asciiTheme="minorHAnsi" w:eastAsiaTheme="minorEastAsia" w:hAnsiTheme="minorHAnsi" w:cstheme="minorBidi"/>
          <w:noProof/>
          <w:sz w:val="22"/>
          <w:szCs w:val="22"/>
        </w:rPr>
      </w:pPr>
      <w:hyperlink w:anchor="_Toc410806056" w:history="1">
        <w:r w:rsidR="006C2964" w:rsidRPr="002D721F">
          <w:rPr>
            <w:rStyle w:val="Hyperlink"/>
            <w:noProof/>
          </w:rPr>
          <w:t>BARPLOT (Mean, Stddev, Exc. Days)</w:t>
        </w:r>
        <w:r w:rsidR="006C2964">
          <w:rPr>
            <w:noProof/>
            <w:webHidden/>
          </w:rPr>
          <w:tab/>
        </w:r>
        <w:r w:rsidR="006C2964">
          <w:rPr>
            <w:noProof/>
            <w:webHidden/>
          </w:rPr>
          <w:fldChar w:fldCharType="begin"/>
        </w:r>
        <w:r w:rsidR="006C2964">
          <w:rPr>
            <w:noProof/>
            <w:webHidden/>
          </w:rPr>
          <w:instrText xml:space="preserve"> PAGEREF _Toc410806056 \h </w:instrText>
        </w:r>
        <w:r w:rsidR="006C2964">
          <w:rPr>
            <w:noProof/>
            <w:webHidden/>
          </w:rPr>
        </w:r>
        <w:r w:rsidR="006C2964">
          <w:rPr>
            <w:noProof/>
            <w:webHidden/>
          </w:rPr>
          <w:fldChar w:fldCharType="separate"/>
        </w:r>
        <w:r w:rsidR="006C2964">
          <w:rPr>
            <w:noProof/>
            <w:webHidden/>
          </w:rPr>
          <w:t>46</w:t>
        </w:r>
        <w:r w:rsidR="006C2964">
          <w:rPr>
            <w:noProof/>
            <w:webHidden/>
          </w:rPr>
          <w:fldChar w:fldCharType="end"/>
        </w:r>
      </w:hyperlink>
    </w:p>
    <w:p w:rsidR="006C2964" w:rsidRDefault="000F6075">
      <w:pPr>
        <w:pStyle w:val="TOC3"/>
        <w:tabs>
          <w:tab w:val="right" w:leader="underscore" w:pos="9017"/>
        </w:tabs>
        <w:rPr>
          <w:rFonts w:asciiTheme="minorHAnsi" w:eastAsiaTheme="minorEastAsia" w:hAnsiTheme="minorHAnsi" w:cstheme="minorBidi"/>
          <w:noProof/>
          <w:sz w:val="22"/>
          <w:szCs w:val="22"/>
        </w:rPr>
      </w:pPr>
      <w:hyperlink w:anchor="_Toc410806057" w:history="1">
        <w:r w:rsidR="006C2964" w:rsidRPr="002D721F">
          <w:rPr>
            <w:rStyle w:val="Hyperlink"/>
            <w:noProof/>
          </w:rPr>
          <w:t>BARPLOT (Spatial Correlation)</w:t>
        </w:r>
        <w:r w:rsidR="006C2964">
          <w:rPr>
            <w:noProof/>
            <w:webHidden/>
          </w:rPr>
          <w:tab/>
        </w:r>
        <w:r w:rsidR="006C2964">
          <w:rPr>
            <w:noProof/>
            <w:webHidden/>
          </w:rPr>
          <w:fldChar w:fldCharType="begin"/>
        </w:r>
        <w:r w:rsidR="006C2964">
          <w:rPr>
            <w:noProof/>
            <w:webHidden/>
          </w:rPr>
          <w:instrText xml:space="preserve"> PAGEREF _Toc410806057 \h </w:instrText>
        </w:r>
        <w:r w:rsidR="006C2964">
          <w:rPr>
            <w:noProof/>
            <w:webHidden/>
          </w:rPr>
        </w:r>
        <w:r w:rsidR="006C2964">
          <w:rPr>
            <w:noProof/>
            <w:webHidden/>
          </w:rPr>
          <w:fldChar w:fldCharType="separate"/>
        </w:r>
        <w:r w:rsidR="006C2964">
          <w:rPr>
            <w:noProof/>
            <w:webHidden/>
          </w:rPr>
          <w:t>47</w:t>
        </w:r>
        <w:r w:rsidR="006C2964">
          <w:rPr>
            <w:noProof/>
            <w:webHidden/>
          </w:rPr>
          <w:fldChar w:fldCharType="end"/>
        </w:r>
      </w:hyperlink>
    </w:p>
    <w:p w:rsidR="006C2964" w:rsidRDefault="000F6075">
      <w:pPr>
        <w:pStyle w:val="TOC3"/>
        <w:tabs>
          <w:tab w:val="right" w:leader="underscore" w:pos="9017"/>
        </w:tabs>
        <w:rPr>
          <w:rFonts w:asciiTheme="minorHAnsi" w:eastAsiaTheme="minorEastAsia" w:hAnsiTheme="minorHAnsi" w:cstheme="minorBidi"/>
          <w:noProof/>
          <w:sz w:val="22"/>
          <w:szCs w:val="22"/>
        </w:rPr>
      </w:pPr>
      <w:hyperlink w:anchor="_Toc410806058" w:history="1">
        <w:r w:rsidR="006C2964" w:rsidRPr="002D721F">
          <w:rPr>
            <w:rStyle w:val="Hyperlink"/>
            <w:noProof/>
          </w:rPr>
          <w:t>BARPLOT (R, Mbias, RMSE, IOA, RDE, NMB, RPE, FAC2, NMSD)</w:t>
        </w:r>
        <w:r w:rsidR="006C2964">
          <w:rPr>
            <w:noProof/>
            <w:webHidden/>
          </w:rPr>
          <w:tab/>
        </w:r>
        <w:r w:rsidR="006C2964">
          <w:rPr>
            <w:noProof/>
            <w:webHidden/>
          </w:rPr>
          <w:fldChar w:fldCharType="begin"/>
        </w:r>
        <w:r w:rsidR="006C2964">
          <w:rPr>
            <w:noProof/>
            <w:webHidden/>
          </w:rPr>
          <w:instrText xml:space="preserve"> PAGEREF _Toc410806058 \h </w:instrText>
        </w:r>
        <w:r w:rsidR="006C2964">
          <w:rPr>
            <w:noProof/>
            <w:webHidden/>
          </w:rPr>
        </w:r>
        <w:r w:rsidR="006C2964">
          <w:rPr>
            <w:noProof/>
            <w:webHidden/>
          </w:rPr>
          <w:fldChar w:fldCharType="separate"/>
        </w:r>
        <w:r w:rsidR="006C2964">
          <w:rPr>
            <w:noProof/>
            <w:webHidden/>
          </w:rPr>
          <w:t>48</w:t>
        </w:r>
        <w:r w:rsidR="006C2964">
          <w:rPr>
            <w:noProof/>
            <w:webHidden/>
          </w:rPr>
          <w:fldChar w:fldCharType="end"/>
        </w:r>
      </w:hyperlink>
    </w:p>
    <w:p w:rsidR="006C2964" w:rsidRDefault="000F6075">
      <w:pPr>
        <w:pStyle w:val="TOC3"/>
        <w:tabs>
          <w:tab w:val="right" w:leader="underscore" w:pos="9017"/>
        </w:tabs>
        <w:rPr>
          <w:rFonts w:asciiTheme="minorHAnsi" w:eastAsiaTheme="minorEastAsia" w:hAnsiTheme="minorHAnsi" w:cstheme="minorBidi"/>
          <w:noProof/>
          <w:sz w:val="22"/>
          <w:szCs w:val="22"/>
        </w:rPr>
      </w:pPr>
      <w:hyperlink w:anchor="_Toc410806059" w:history="1">
        <w:r w:rsidR="006C2964" w:rsidRPr="002D721F">
          <w:rPr>
            <w:rStyle w:val="Hyperlink"/>
            <w:noProof/>
          </w:rPr>
          <w:t>BARPLOT (CUMUL)</w:t>
        </w:r>
        <w:r w:rsidR="006C2964">
          <w:rPr>
            <w:noProof/>
            <w:webHidden/>
          </w:rPr>
          <w:tab/>
        </w:r>
        <w:r w:rsidR="006C2964">
          <w:rPr>
            <w:noProof/>
            <w:webHidden/>
          </w:rPr>
          <w:fldChar w:fldCharType="begin"/>
        </w:r>
        <w:r w:rsidR="006C2964">
          <w:rPr>
            <w:noProof/>
            <w:webHidden/>
          </w:rPr>
          <w:instrText xml:space="preserve"> PAGEREF _Toc410806059 \h </w:instrText>
        </w:r>
        <w:r w:rsidR="006C2964">
          <w:rPr>
            <w:noProof/>
            <w:webHidden/>
          </w:rPr>
        </w:r>
        <w:r w:rsidR="006C2964">
          <w:rPr>
            <w:noProof/>
            <w:webHidden/>
          </w:rPr>
          <w:fldChar w:fldCharType="separate"/>
        </w:r>
        <w:r w:rsidR="006C2964">
          <w:rPr>
            <w:noProof/>
            <w:webHidden/>
          </w:rPr>
          <w:t>49</w:t>
        </w:r>
        <w:r w:rsidR="006C2964">
          <w:rPr>
            <w:noProof/>
            <w:webHidden/>
          </w:rPr>
          <w:fldChar w:fldCharType="end"/>
        </w:r>
      </w:hyperlink>
    </w:p>
    <w:p w:rsidR="006C2964" w:rsidRDefault="000F6075">
      <w:pPr>
        <w:pStyle w:val="TOC3"/>
        <w:tabs>
          <w:tab w:val="right" w:leader="underscore" w:pos="9017"/>
        </w:tabs>
        <w:rPr>
          <w:rFonts w:asciiTheme="minorHAnsi" w:eastAsiaTheme="minorEastAsia" w:hAnsiTheme="minorHAnsi" w:cstheme="minorBidi"/>
          <w:noProof/>
          <w:sz w:val="22"/>
          <w:szCs w:val="22"/>
        </w:rPr>
      </w:pPr>
      <w:hyperlink w:anchor="_Toc410806060" w:history="1">
        <w:r w:rsidR="006C2964" w:rsidRPr="002D721F">
          <w:rPr>
            <w:rStyle w:val="Hyperlink"/>
            <w:noProof/>
          </w:rPr>
          <w:t>SCATTER (Mean mod vs. mean obs)</w:t>
        </w:r>
        <w:r w:rsidR="006C2964">
          <w:rPr>
            <w:noProof/>
            <w:webHidden/>
          </w:rPr>
          <w:tab/>
        </w:r>
        <w:r w:rsidR="006C2964">
          <w:rPr>
            <w:noProof/>
            <w:webHidden/>
          </w:rPr>
          <w:fldChar w:fldCharType="begin"/>
        </w:r>
        <w:r w:rsidR="006C2964">
          <w:rPr>
            <w:noProof/>
            <w:webHidden/>
          </w:rPr>
          <w:instrText xml:space="preserve"> PAGEREF _Toc410806060 \h </w:instrText>
        </w:r>
        <w:r w:rsidR="006C2964">
          <w:rPr>
            <w:noProof/>
            <w:webHidden/>
          </w:rPr>
        </w:r>
        <w:r w:rsidR="006C2964">
          <w:rPr>
            <w:noProof/>
            <w:webHidden/>
          </w:rPr>
          <w:fldChar w:fldCharType="separate"/>
        </w:r>
        <w:r w:rsidR="006C2964">
          <w:rPr>
            <w:noProof/>
            <w:webHidden/>
          </w:rPr>
          <w:t>50</w:t>
        </w:r>
        <w:r w:rsidR="006C2964">
          <w:rPr>
            <w:noProof/>
            <w:webHidden/>
          </w:rPr>
          <w:fldChar w:fldCharType="end"/>
        </w:r>
      </w:hyperlink>
    </w:p>
    <w:p w:rsidR="006C2964" w:rsidRDefault="000F6075">
      <w:pPr>
        <w:pStyle w:val="TOC3"/>
        <w:tabs>
          <w:tab w:val="right" w:leader="underscore" w:pos="9017"/>
        </w:tabs>
        <w:rPr>
          <w:rFonts w:asciiTheme="minorHAnsi" w:eastAsiaTheme="minorEastAsia" w:hAnsiTheme="minorHAnsi" w:cstheme="minorBidi"/>
          <w:noProof/>
          <w:sz w:val="22"/>
          <w:szCs w:val="22"/>
        </w:rPr>
      </w:pPr>
      <w:hyperlink w:anchor="_Toc410806061" w:history="1">
        <w:r w:rsidR="006C2964" w:rsidRPr="002D721F">
          <w:rPr>
            <w:rStyle w:val="Hyperlink"/>
            <w:noProof/>
          </w:rPr>
          <w:t>SCATTER (One station – All time values)</w:t>
        </w:r>
        <w:r w:rsidR="006C2964">
          <w:rPr>
            <w:noProof/>
            <w:webHidden/>
          </w:rPr>
          <w:tab/>
        </w:r>
        <w:r w:rsidR="006C2964">
          <w:rPr>
            <w:noProof/>
            <w:webHidden/>
          </w:rPr>
          <w:fldChar w:fldCharType="begin"/>
        </w:r>
        <w:r w:rsidR="006C2964">
          <w:rPr>
            <w:noProof/>
            <w:webHidden/>
          </w:rPr>
          <w:instrText xml:space="preserve"> PAGEREF _Toc410806061 \h </w:instrText>
        </w:r>
        <w:r w:rsidR="006C2964">
          <w:rPr>
            <w:noProof/>
            <w:webHidden/>
          </w:rPr>
        </w:r>
        <w:r w:rsidR="006C2964">
          <w:rPr>
            <w:noProof/>
            <w:webHidden/>
          </w:rPr>
          <w:fldChar w:fldCharType="separate"/>
        </w:r>
        <w:r w:rsidR="006C2964">
          <w:rPr>
            <w:noProof/>
            <w:webHidden/>
          </w:rPr>
          <w:t>51</w:t>
        </w:r>
        <w:r w:rsidR="006C2964">
          <w:rPr>
            <w:noProof/>
            <w:webHidden/>
          </w:rPr>
          <w:fldChar w:fldCharType="end"/>
        </w:r>
      </w:hyperlink>
    </w:p>
    <w:p w:rsidR="006C2964" w:rsidRDefault="000F6075">
      <w:pPr>
        <w:pStyle w:val="TOC3"/>
        <w:tabs>
          <w:tab w:val="right" w:leader="underscore" w:pos="9017"/>
        </w:tabs>
        <w:rPr>
          <w:rFonts w:asciiTheme="minorHAnsi" w:eastAsiaTheme="minorEastAsia" w:hAnsiTheme="minorHAnsi" w:cstheme="minorBidi"/>
          <w:noProof/>
          <w:sz w:val="22"/>
          <w:szCs w:val="22"/>
        </w:rPr>
      </w:pPr>
      <w:hyperlink w:anchor="_Toc410806062" w:history="1">
        <w:r w:rsidR="006C2964" w:rsidRPr="002D721F">
          <w:rPr>
            <w:rStyle w:val="Hyperlink"/>
            <w:noProof/>
          </w:rPr>
          <w:t>TIME SERIES</w:t>
        </w:r>
        <w:r w:rsidR="006C2964">
          <w:rPr>
            <w:noProof/>
            <w:webHidden/>
          </w:rPr>
          <w:tab/>
        </w:r>
        <w:r w:rsidR="006C2964">
          <w:rPr>
            <w:noProof/>
            <w:webHidden/>
          </w:rPr>
          <w:fldChar w:fldCharType="begin"/>
        </w:r>
        <w:r w:rsidR="006C2964">
          <w:rPr>
            <w:noProof/>
            <w:webHidden/>
          </w:rPr>
          <w:instrText xml:space="preserve"> PAGEREF _Toc410806062 \h </w:instrText>
        </w:r>
        <w:r w:rsidR="006C2964">
          <w:rPr>
            <w:noProof/>
            <w:webHidden/>
          </w:rPr>
        </w:r>
        <w:r w:rsidR="006C2964">
          <w:rPr>
            <w:noProof/>
            <w:webHidden/>
          </w:rPr>
          <w:fldChar w:fldCharType="separate"/>
        </w:r>
        <w:r w:rsidR="006C2964">
          <w:rPr>
            <w:noProof/>
            <w:webHidden/>
          </w:rPr>
          <w:t>52</w:t>
        </w:r>
        <w:r w:rsidR="006C2964">
          <w:rPr>
            <w:noProof/>
            <w:webHidden/>
          </w:rPr>
          <w:fldChar w:fldCharType="end"/>
        </w:r>
      </w:hyperlink>
    </w:p>
    <w:p w:rsidR="006C2964" w:rsidRDefault="000F6075">
      <w:pPr>
        <w:pStyle w:val="TOC3"/>
        <w:tabs>
          <w:tab w:val="right" w:leader="underscore" w:pos="9017"/>
        </w:tabs>
        <w:rPr>
          <w:rFonts w:asciiTheme="minorHAnsi" w:eastAsiaTheme="minorEastAsia" w:hAnsiTheme="minorHAnsi" w:cstheme="minorBidi"/>
          <w:noProof/>
          <w:sz w:val="22"/>
          <w:szCs w:val="22"/>
        </w:rPr>
      </w:pPr>
      <w:hyperlink w:anchor="_Toc410806063" w:history="1">
        <w:r w:rsidR="006C2964" w:rsidRPr="002D721F">
          <w:rPr>
            <w:rStyle w:val="Hyperlink"/>
            <w:noProof/>
          </w:rPr>
          <w:t>TARGET (8H Max, Daily, Hourly)</w:t>
        </w:r>
        <w:r w:rsidR="006C2964">
          <w:rPr>
            <w:noProof/>
            <w:webHidden/>
          </w:rPr>
          <w:tab/>
        </w:r>
        <w:r w:rsidR="006C2964">
          <w:rPr>
            <w:noProof/>
            <w:webHidden/>
          </w:rPr>
          <w:fldChar w:fldCharType="begin"/>
        </w:r>
        <w:r w:rsidR="006C2964">
          <w:rPr>
            <w:noProof/>
            <w:webHidden/>
          </w:rPr>
          <w:instrText xml:space="preserve"> PAGEREF _Toc410806063 \h </w:instrText>
        </w:r>
        <w:r w:rsidR="006C2964">
          <w:rPr>
            <w:noProof/>
            <w:webHidden/>
          </w:rPr>
        </w:r>
        <w:r w:rsidR="006C2964">
          <w:rPr>
            <w:noProof/>
            <w:webHidden/>
          </w:rPr>
          <w:fldChar w:fldCharType="separate"/>
        </w:r>
        <w:r w:rsidR="006C2964">
          <w:rPr>
            <w:noProof/>
            <w:webHidden/>
          </w:rPr>
          <w:t>53</w:t>
        </w:r>
        <w:r w:rsidR="006C2964">
          <w:rPr>
            <w:noProof/>
            <w:webHidden/>
          </w:rPr>
          <w:fldChar w:fldCharType="end"/>
        </w:r>
      </w:hyperlink>
    </w:p>
    <w:p w:rsidR="006C2964" w:rsidRDefault="000F6075">
      <w:pPr>
        <w:pStyle w:val="TOC3"/>
        <w:tabs>
          <w:tab w:val="right" w:leader="underscore" w:pos="9017"/>
        </w:tabs>
        <w:rPr>
          <w:rFonts w:asciiTheme="minorHAnsi" w:eastAsiaTheme="minorEastAsia" w:hAnsiTheme="minorHAnsi" w:cstheme="minorBidi"/>
          <w:noProof/>
          <w:sz w:val="22"/>
          <w:szCs w:val="22"/>
        </w:rPr>
      </w:pPr>
      <w:hyperlink w:anchor="_Toc410806064" w:history="1">
        <w:r w:rsidR="006C2964" w:rsidRPr="002D721F">
          <w:rPr>
            <w:rStyle w:val="Hyperlink"/>
            <w:noProof/>
          </w:rPr>
          <w:t>SUMMARY REPORT (8H Max, Daily, Hourly)</w:t>
        </w:r>
        <w:r w:rsidR="006C2964">
          <w:rPr>
            <w:noProof/>
            <w:webHidden/>
          </w:rPr>
          <w:tab/>
        </w:r>
        <w:r w:rsidR="006C2964">
          <w:rPr>
            <w:noProof/>
            <w:webHidden/>
          </w:rPr>
          <w:fldChar w:fldCharType="begin"/>
        </w:r>
        <w:r w:rsidR="006C2964">
          <w:rPr>
            <w:noProof/>
            <w:webHidden/>
          </w:rPr>
          <w:instrText xml:space="preserve"> PAGEREF _Toc410806064 \h </w:instrText>
        </w:r>
        <w:r w:rsidR="006C2964">
          <w:rPr>
            <w:noProof/>
            <w:webHidden/>
          </w:rPr>
        </w:r>
        <w:r w:rsidR="006C2964">
          <w:rPr>
            <w:noProof/>
            <w:webHidden/>
          </w:rPr>
          <w:fldChar w:fldCharType="separate"/>
        </w:r>
        <w:r w:rsidR="006C2964">
          <w:rPr>
            <w:noProof/>
            <w:webHidden/>
          </w:rPr>
          <w:t>54</w:t>
        </w:r>
        <w:r w:rsidR="006C2964">
          <w:rPr>
            <w:noProof/>
            <w:webHidden/>
          </w:rPr>
          <w:fldChar w:fldCharType="end"/>
        </w:r>
      </w:hyperlink>
    </w:p>
    <w:p w:rsidR="006C2964" w:rsidRDefault="000F6075">
      <w:pPr>
        <w:pStyle w:val="TOC3"/>
        <w:tabs>
          <w:tab w:val="right" w:leader="underscore" w:pos="9017"/>
        </w:tabs>
        <w:rPr>
          <w:rFonts w:asciiTheme="minorHAnsi" w:eastAsiaTheme="minorEastAsia" w:hAnsiTheme="minorHAnsi" w:cstheme="minorBidi"/>
          <w:noProof/>
          <w:sz w:val="22"/>
          <w:szCs w:val="22"/>
        </w:rPr>
      </w:pPr>
      <w:hyperlink w:anchor="_Toc410806065" w:history="1">
        <w:r w:rsidR="006C2964" w:rsidRPr="002D721F">
          <w:rPr>
            <w:rStyle w:val="Hyperlink"/>
            <w:noProof/>
          </w:rPr>
          <w:t>MPC correlation (8H Max, Daily, Hourly)</w:t>
        </w:r>
        <w:r w:rsidR="006C2964">
          <w:rPr>
            <w:noProof/>
            <w:webHidden/>
          </w:rPr>
          <w:tab/>
        </w:r>
        <w:r w:rsidR="006C2964">
          <w:rPr>
            <w:noProof/>
            <w:webHidden/>
          </w:rPr>
          <w:fldChar w:fldCharType="begin"/>
        </w:r>
        <w:r w:rsidR="006C2964">
          <w:rPr>
            <w:noProof/>
            <w:webHidden/>
          </w:rPr>
          <w:instrText xml:space="preserve"> PAGEREF _Toc410806065 \h </w:instrText>
        </w:r>
        <w:r w:rsidR="006C2964">
          <w:rPr>
            <w:noProof/>
            <w:webHidden/>
          </w:rPr>
        </w:r>
        <w:r w:rsidR="006C2964">
          <w:rPr>
            <w:noProof/>
            <w:webHidden/>
          </w:rPr>
          <w:fldChar w:fldCharType="separate"/>
        </w:r>
        <w:r w:rsidR="006C2964">
          <w:rPr>
            <w:noProof/>
            <w:webHidden/>
          </w:rPr>
          <w:t>55</w:t>
        </w:r>
        <w:r w:rsidR="006C2964">
          <w:rPr>
            <w:noProof/>
            <w:webHidden/>
          </w:rPr>
          <w:fldChar w:fldCharType="end"/>
        </w:r>
      </w:hyperlink>
    </w:p>
    <w:p w:rsidR="006C2964" w:rsidRDefault="000F6075">
      <w:pPr>
        <w:pStyle w:val="TOC3"/>
        <w:tabs>
          <w:tab w:val="right" w:leader="underscore" w:pos="9017"/>
        </w:tabs>
        <w:rPr>
          <w:rFonts w:asciiTheme="minorHAnsi" w:eastAsiaTheme="minorEastAsia" w:hAnsiTheme="minorHAnsi" w:cstheme="minorBidi"/>
          <w:noProof/>
          <w:sz w:val="22"/>
          <w:szCs w:val="22"/>
        </w:rPr>
      </w:pPr>
      <w:hyperlink w:anchor="_Toc410806066" w:history="1">
        <w:r w:rsidR="006C2964" w:rsidRPr="002D721F">
          <w:rPr>
            <w:rStyle w:val="Hyperlink"/>
            <w:noProof/>
          </w:rPr>
          <w:t>MPC std. Dev. (8H Max, Daily, Hourly)</w:t>
        </w:r>
        <w:r w:rsidR="006C2964">
          <w:rPr>
            <w:noProof/>
            <w:webHidden/>
          </w:rPr>
          <w:tab/>
        </w:r>
        <w:r w:rsidR="006C2964">
          <w:rPr>
            <w:noProof/>
            <w:webHidden/>
          </w:rPr>
          <w:fldChar w:fldCharType="begin"/>
        </w:r>
        <w:r w:rsidR="006C2964">
          <w:rPr>
            <w:noProof/>
            <w:webHidden/>
          </w:rPr>
          <w:instrText xml:space="preserve"> PAGEREF _Toc410806066 \h </w:instrText>
        </w:r>
        <w:r w:rsidR="006C2964">
          <w:rPr>
            <w:noProof/>
            <w:webHidden/>
          </w:rPr>
        </w:r>
        <w:r w:rsidR="006C2964">
          <w:rPr>
            <w:noProof/>
            <w:webHidden/>
          </w:rPr>
          <w:fldChar w:fldCharType="separate"/>
        </w:r>
        <w:r w:rsidR="006C2964">
          <w:rPr>
            <w:noProof/>
            <w:webHidden/>
          </w:rPr>
          <w:t>56</w:t>
        </w:r>
        <w:r w:rsidR="006C2964">
          <w:rPr>
            <w:noProof/>
            <w:webHidden/>
          </w:rPr>
          <w:fldChar w:fldCharType="end"/>
        </w:r>
      </w:hyperlink>
    </w:p>
    <w:p w:rsidR="006C2964" w:rsidRDefault="000F6075">
      <w:pPr>
        <w:pStyle w:val="TOC3"/>
        <w:tabs>
          <w:tab w:val="right" w:leader="underscore" w:pos="9017"/>
        </w:tabs>
        <w:rPr>
          <w:rFonts w:asciiTheme="minorHAnsi" w:eastAsiaTheme="minorEastAsia" w:hAnsiTheme="minorHAnsi" w:cstheme="minorBidi"/>
          <w:noProof/>
          <w:sz w:val="22"/>
          <w:szCs w:val="22"/>
        </w:rPr>
      </w:pPr>
      <w:hyperlink w:anchor="_Toc410806067" w:history="1">
        <w:r w:rsidR="006C2964" w:rsidRPr="002D721F">
          <w:rPr>
            <w:rStyle w:val="Hyperlink"/>
            <w:noProof/>
          </w:rPr>
          <w:t>Taylor</w:t>
        </w:r>
        <w:r w:rsidR="006C2964">
          <w:rPr>
            <w:noProof/>
            <w:webHidden/>
          </w:rPr>
          <w:tab/>
        </w:r>
        <w:r w:rsidR="006C2964">
          <w:rPr>
            <w:noProof/>
            <w:webHidden/>
          </w:rPr>
          <w:fldChar w:fldCharType="begin"/>
        </w:r>
        <w:r w:rsidR="006C2964">
          <w:rPr>
            <w:noProof/>
            <w:webHidden/>
          </w:rPr>
          <w:instrText xml:space="preserve"> PAGEREF _Toc410806067 \h </w:instrText>
        </w:r>
        <w:r w:rsidR="006C2964">
          <w:rPr>
            <w:noProof/>
            <w:webHidden/>
          </w:rPr>
        </w:r>
        <w:r w:rsidR="006C2964">
          <w:rPr>
            <w:noProof/>
            <w:webHidden/>
          </w:rPr>
          <w:fldChar w:fldCharType="separate"/>
        </w:r>
        <w:r w:rsidR="006C2964">
          <w:rPr>
            <w:noProof/>
            <w:webHidden/>
          </w:rPr>
          <w:t>57</w:t>
        </w:r>
        <w:r w:rsidR="006C2964">
          <w:rPr>
            <w:noProof/>
            <w:webHidden/>
          </w:rPr>
          <w:fldChar w:fldCharType="end"/>
        </w:r>
      </w:hyperlink>
    </w:p>
    <w:p w:rsidR="006C2964" w:rsidRDefault="000F6075">
      <w:pPr>
        <w:pStyle w:val="TOC3"/>
        <w:tabs>
          <w:tab w:val="right" w:leader="underscore" w:pos="9017"/>
        </w:tabs>
        <w:rPr>
          <w:rFonts w:asciiTheme="minorHAnsi" w:eastAsiaTheme="minorEastAsia" w:hAnsiTheme="minorHAnsi" w:cstheme="minorBidi"/>
          <w:noProof/>
          <w:sz w:val="22"/>
          <w:szCs w:val="22"/>
        </w:rPr>
      </w:pPr>
      <w:hyperlink w:anchor="_Toc410806068" w:history="1">
        <w:r w:rsidR="006C2964" w:rsidRPr="002D721F">
          <w:rPr>
            <w:rStyle w:val="Hyperlink"/>
            <w:noProof/>
          </w:rPr>
          <w:t>Q-Q plot (One station All values)</w:t>
        </w:r>
        <w:r w:rsidR="006C2964">
          <w:rPr>
            <w:noProof/>
            <w:webHidden/>
          </w:rPr>
          <w:tab/>
        </w:r>
        <w:r w:rsidR="006C2964">
          <w:rPr>
            <w:noProof/>
            <w:webHidden/>
          </w:rPr>
          <w:fldChar w:fldCharType="begin"/>
        </w:r>
        <w:r w:rsidR="006C2964">
          <w:rPr>
            <w:noProof/>
            <w:webHidden/>
          </w:rPr>
          <w:instrText xml:space="preserve"> PAGEREF _Toc410806068 \h </w:instrText>
        </w:r>
        <w:r w:rsidR="006C2964">
          <w:rPr>
            <w:noProof/>
            <w:webHidden/>
          </w:rPr>
        </w:r>
        <w:r w:rsidR="006C2964">
          <w:rPr>
            <w:noProof/>
            <w:webHidden/>
          </w:rPr>
          <w:fldChar w:fldCharType="separate"/>
        </w:r>
        <w:r w:rsidR="006C2964">
          <w:rPr>
            <w:noProof/>
            <w:webHidden/>
          </w:rPr>
          <w:t>58</w:t>
        </w:r>
        <w:r w:rsidR="006C2964">
          <w:rPr>
            <w:noProof/>
            <w:webHidden/>
          </w:rPr>
          <w:fldChar w:fldCharType="end"/>
        </w:r>
      </w:hyperlink>
    </w:p>
    <w:p w:rsidR="006C2964" w:rsidRDefault="000F6075">
      <w:pPr>
        <w:pStyle w:val="TOC3"/>
        <w:tabs>
          <w:tab w:val="right" w:leader="underscore" w:pos="9017"/>
        </w:tabs>
        <w:rPr>
          <w:rFonts w:asciiTheme="minorHAnsi" w:eastAsiaTheme="minorEastAsia" w:hAnsiTheme="minorHAnsi" w:cstheme="minorBidi"/>
          <w:noProof/>
          <w:sz w:val="22"/>
          <w:szCs w:val="22"/>
        </w:rPr>
      </w:pPr>
      <w:hyperlink w:anchor="_Toc410806069" w:history="1">
        <w:r w:rsidR="006C2964" w:rsidRPr="002D721F">
          <w:rPr>
            <w:rStyle w:val="Hyperlink"/>
            <w:noProof/>
          </w:rPr>
          <w:t>Dynamic evaluation (Day-Night)</w:t>
        </w:r>
        <w:r w:rsidR="006C2964">
          <w:rPr>
            <w:noProof/>
            <w:webHidden/>
          </w:rPr>
          <w:tab/>
        </w:r>
        <w:r w:rsidR="006C2964">
          <w:rPr>
            <w:noProof/>
            <w:webHidden/>
          </w:rPr>
          <w:fldChar w:fldCharType="begin"/>
        </w:r>
        <w:r w:rsidR="006C2964">
          <w:rPr>
            <w:noProof/>
            <w:webHidden/>
          </w:rPr>
          <w:instrText xml:space="preserve"> PAGEREF _Toc410806069 \h </w:instrText>
        </w:r>
        <w:r w:rsidR="006C2964">
          <w:rPr>
            <w:noProof/>
            <w:webHidden/>
          </w:rPr>
        </w:r>
        <w:r w:rsidR="006C2964">
          <w:rPr>
            <w:noProof/>
            <w:webHidden/>
          </w:rPr>
          <w:fldChar w:fldCharType="separate"/>
        </w:r>
        <w:r w:rsidR="006C2964">
          <w:rPr>
            <w:noProof/>
            <w:webHidden/>
          </w:rPr>
          <w:t>59</w:t>
        </w:r>
        <w:r w:rsidR="006C2964">
          <w:rPr>
            <w:noProof/>
            <w:webHidden/>
          </w:rPr>
          <w:fldChar w:fldCharType="end"/>
        </w:r>
      </w:hyperlink>
    </w:p>
    <w:p w:rsidR="006C2964" w:rsidRDefault="000F6075">
      <w:pPr>
        <w:pStyle w:val="TOC3"/>
        <w:tabs>
          <w:tab w:val="right" w:leader="underscore" w:pos="9017"/>
        </w:tabs>
        <w:rPr>
          <w:rFonts w:asciiTheme="minorHAnsi" w:eastAsiaTheme="minorEastAsia" w:hAnsiTheme="minorHAnsi" w:cstheme="minorBidi"/>
          <w:noProof/>
          <w:sz w:val="22"/>
          <w:szCs w:val="22"/>
        </w:rPr>
      </w:pPr>
      <w:hyperlink w:anchor="_Toc410806070" w:history="1">
        <w:r w:rsidR="006C2964" w:rsidRPr="002D721F">
          <w:rPr>
            <w:rStyle w:val="Hyperlink"/>
            <w:noProof/>
          </w:rPr>
          <w:t>Dynamic evaluation (Summer-Winter)</w:t>
        </w:r>
        <w:r w:rsidR="006C2964">
          <w:rPr>
            <w:noProof/>
            <w:webHidden/>
          </w:rPr>
          <w:tab/>
        </w:r>
        <w:r w:rsidR="006C2964">
          <w:rPr>
            <w:noProof/>
            <w:webHidden/>
          </w:rPr>
          <w:fldChar w:fldCharType="begin"/>
        </w:r>
        <w:r w:rsidR="006C2964">
          <w:rPr>
            <w:noProof/>
            <w:webHidden/>
          </w:rPr>
          <w:instrText xml:space="preserve"> PAGEREF _Toc410806070 \h </w:instrText>
        </w:r>
        <w:r w:rsidR="006C2964">
          <w:rPr>
            <w:noProof/>
            <w:webHidden/>
          </w:rPr>
        </w:r>
        <w:r w:rsidR="006C2964">
          <w:rPr>
            <w:noProof/>
            <w:webHidden/>
          </w:rPr>
          <w:fldChar w:fldCharType="separate"/>
        </w:r>
        <w:r w:rsidR="006C2964">
          <w:rPr>
            <w:noProof/>
            <w:webHidden/>
          </w:rPr>
          <w:t>60</w:t>
        </w:r>
        <w:r w:rsidR="006C2964">
          <w:rPr>
            <w:noProof/>
            <w:webHidden/>
          </w:rPr>
          <w:fldChar w:fldCharType="end"/>
        </w:r>
      </w:hyperlink>
    </w:p>
    <w:p w:rsidR="006C2964" w:rsidRDefault="000F6075">
      <w:pPr>
        <w:pStyle w:val="TOC3"/>
        <w:tabs>
          <w:tab w:val="right" w:leader="underscore" w:pos="9017"/>
        </w:tabs>
        <w:rPr>
          <w:rFonts w:asciiTheme="minorHAnsi" w:eastAsiaTheme="minorEastAsia" w:hAnsiTheme="minorHAnsi" w:cstheme="minorBidi"/>
          <w:noProof/>
          <w:sz w:val="22"/>
          <w:szCs w:val="22"/>
        </w:rPr>
      </w:pPr>
      <w:hyperlink w:anchor="_Toc410806071" w:history="1">
        <w:r w:rsidR="006C2964" w:rsidRPr="002D721F">
          <w:rPr>
            <w:rStyle w:val="Hyperlink"/>
            <w:noProof/>
          </w:rPr>
          <w:t>Dynamic evaluation (Weekdays – Weekends)</w:t>
        </w:r>
        <w:r w:rsidR="006C2964">
          <w:rPr>
            <w:noProof/>
            <w:webHidden/>
          </w:rPr>
          <w:tab/>
        </w:r>
        <w:r w:rsidR="006C2964">
          <w:rPr>
            <w:noProof/>
            <w:webHidden/>
          </w:rPr>
          <w:fldChar w:fldCharType="begin"/>
        </w:r>
        <w:r w:rsidR="006C2964">
          <w:rPr>
            <w:noProof/>
            <w:webHidden/>
          </w:rPr>
          <w:instrText xml:space="preserve"> PAGEREF _Toc410806071 \h </w:instrText>
        </w:r>
        <w:r w:rsidR="006C2964">
          <w:rPr>
            <w:noProof/>
            <w:webHidden/>
          </w:rPr>
        </w:r>
        <w:r w:rsidR="006C2964">
          <w:rPr>
            <w:noProof/>
            <w:webHidden/>
          </w:rPr>
          <w:fldChar w:fldCharType="separate"/>
        </w:r>
        <w:r w:rsidR="006C2964">
          <w:rPr>
            <w:noProof/>
            <w:webHidden/>
          </w:rPr>
          <w:t>61</w:t>
        </w:r>
        <w:r w:rsidR="006C2964">
          <w:rPr>
            <w:noProof/>
            <w:webHidden/>
          </w:rPr>
          <w:fldChar w:fldCharType="end"/>
        </w:r>
      </w:hyperlink>
    </w:p>
    <w:p w:rsidR="006C2964" w:rsidRDefault="000F6075">
      <w:pPr>
        <w:pStyle w:val="TOC3"/>
        <w:tabs>
          <w:tab w:val="right" w:leader="underscore" w:pos="9017"/>
        </w:tabs>
        <w:rPr>
          <w:rFonts w:asciiTheme="minorHAnsi" w:eastAsiaTheme="minorEastAsia" w:hAnsiTheme="minorHAnsi" w:cstheme="minorBidi"/>
          <w:noProof/>
          <w:sz w:val="22"/>
          <w:szCs w:val="22"/>
        </w:rPr>
      </w:pPr>
      <w:hyperlink w:anchor="_Toc410806072" w:history="1">
        <w:r w:rsidR="006C2964" w:rsidRPr="002D721F">
          <w:rPr>
            <w:rStyle w:val="Hyperlink"/>
            <w:noProof/>
          </w:rPr>
          <w:t>GeoMap (Target)</w:t>
        </w:r>
        <w:r w:rsidR="006C2964">
          <w:rPr>
            <w:noProof/>
            <w:webHidden/>
          </w:rPr>
          <w:tab/>
        </w:r>
        <w:r w:rsidR="006C2964">
          <w:rPr>
            <w:noProof/>
            <w:webHidden/>
          </w:rPr>
          <w:fldChar w:fldCharType="begin"/>
        </w:r>
        <w:r w:rsidR="006C2964">
          <w:rPr>
            <w:noProof/>
            <w:webHidden/>
          </w:rPr>
          <w:instrText xml:space="preserve"> PAGEREF _Toc410806072 \h </w:instrText>
        </w:r>
        <w:r w:rsidR="006C2964">
          <w:rPr>
            <w:noProof/>
            <w:webHidden/>
          </w:rPr>
        </w:r>
        <w:r w:rsidR="006C2964">
          <w:rPr>
            <w:noProof/>
            <w:webHidden/>
          </w:rPr>
          <w:fldChar w:fldCharType="separate"/>
        </w:r>
        <w:r w:rsidR="006C2964">
          <w:rPr>
            <w:noProof/>
            <w:webHidden/>
          </w:rPr>
          <w:t>62</w:t>
        </w:r>
        <w:r w:rsidR="006C2964">
          <w:rPr>
            <w:noProof/>
            <w:webHidden/>
          </w:rPr>
          <w:fldChar w:fldCharType="end"/>
        </w:r>
      </w:hyperlink>
    </w:p>
    <w:p w:rsidR="006C2964" w:rsidRDefault="000F6075">
      <w:pPr>
        <w:pStyle w:val="TOC3"/>
        <w:tabs>
          <w:tab w:val="right" w:leader="underscore" w:pos="9017"/>
        </w:tabs>
        <w:rPr>
          <w:rFonts w:asciiTheme="minorHAnsi" w:eastAsiaTheme="minorEastAsia" w:hAnsiTheme="minorHAnsi" w:cstheme="minorBidi"/>
          <w:noProof/>
          <w:sz w:val="22"/>
          <w:szCs w:val="22"/>
        </w:rPr>
      </w:pPr>
      <w:hyperlink w:anchor="_Toc410806073" w:history="1">
        <w:r w:rsidR="006C2964" w:rsidRPr="002D721F">
          <w:rPr>
            <w:rStyle w:val="Hyperlink"/>
            <w:noProof/>
          </w:rPr>
          <w:t>Google Earth (Mean, Exc. Days, Bias, NMB, Std. Dev, R, RMSE, RDE, σM/σO, NMSD)</w:t>
        </w:r>
        <w:r w:rsidR="006C2964">
          <w:rPr>
            <w:noProof/>
            <w:webHidden/>
          </w:rPr>
          <w:tab/>
        </w:r>
        <w:r w:rsidR="006C2964">
          <w:rPr>
            <w:noProof/>
            <w:webHidden/>
          </w:rPr>
          <w:fldChar w:fldCharType="begin"/>
        </w:r>
        <w:r w:rsidR="006C2964">
          <w:rPr>
            <w:noProof/>
            <w:webHidden/>
          </w:rPr>
          <w:instrText xml:space="preserve"> PAGEREF _Toc410806073 \h </w:instrText>
        </w:r>
        <w:r w:rsidR="006C2964">
          <w:rPr>
            <w:noProof/>
            <w:webHidden/>
          </w:rPr>
        </w:r>
        <w:r w:rsidR="006C2964">
          <w:rPr>
            <w:noProof/>
            <w:webHidden/>
          </w:rPr>
          <w:fldChar w:fldCharType="separate"/>
        </w:r>
        <w:r w:rsidR="006C2964">
          <w:rPr>
            <w:noProof/>
            <w:webHidden/>
          </w:rPr>
          <w:t>63</w:t>
        </w:r>
        <w:r w:rsidR="006C2964">
          <w:rPr>
            <w:noProof/>
            <w:webHidden/>
          </w:rPr>
          <w:fldChar w:fldCharType="end"/>
        </w:r>
      </w:hyperlink>
    </w:p>
    <w:p w:rsidR="00690A5A" w:rsidRPr="005F7F04" w:rsidRDefault="00690A5A" w:rsidP="00B50195">
      <w:pPr>
        <w:jc w:val="both"/>
        <w:rPr>
          <w:b/>
          <w:sz w:val="28"/>
          <w:szCs w:val="28"/>
        </w:rPr>
      </w:pPr>
      <w:r>
        <w:rPr>
          <w:b/>
          <w:sz w:val="28"/>
          <w:szCs w:val="28"/>
        </w:rPr>
        <w:fldChar w:fldCharType="end"/>
      </w:r>
    </w:p>
    <w:p w:rsidR="00690A5A" w:rsidRDefault="00690A5A">
      <w:pPr>
        <w:rPr>
          <w:b/>
          <w:bCs/>
          <w:kern w:val="36"/>
          <w:sz w:val="48"/>
          <w:szCs w:val="48"/>
        </w:rPr>
      </w:pPr>
      <w:bookmarkStart w:id="0" w:name="_Toc284940303"/>
      <w:bookmarkStart w:id="1" w:name="_Toc254183874"/>
      <w:bookmarkStart w:id="2" w:name="_Toc254184036"/>
      <w:bookmarkStart w:id="3" w:name="_Toc260399906"/>
      <w:r>
        <w:br w:type="page"/>
      </w:r>
    </w:p>
    <w:p w:rsidR="00690A5A" w:rsidRDefault="00690A5A" w:rsidP="00ED0668">
      <w:pPr>
        <w:pStyle w:val="Heading1"/>
      </w:pPr>
    </w:p>
    <w:p w:rsidR="00690A5A" w:rsidRDefault="00690A5A" w:rsidP="00484056">
      <w:pPr>
        <w:pStyle w:val="Heading1"/>
      </w:pPr>
    </w:p>
    <w:p w:rsidR="00690A5A" w:rsidRDefault="00690A5A" w:rsidP="00484056">
      <w:pPr>
        <w:pStyle w:val="Heading1"/>
      </w:pPr>
    </w:p>
    <w:p w:rsidR="00690A5A" w:rsidRDefault="00690A5A" w:rsidP="00484056">
      <w:pPr>
        <w:pStyle w:val="Heading1"/>
      </w:pPr>
    </w:p>
    <w:p w:rsidR="00690A5A" w:rsidRPr="005E73AB" w:rsidRDefault="00690A5A" w:rsidP="005E73AB">
      <w:pPr>
        <w:jc w:val="center"/>
        <w:rPr>
          <w:sz w:val="72"/>
          <w:szCs w:val="72"/>
        </w:rPr>
      </w:pPr>
      <w:r w:rsidRPr="005E73AB">
        <w:rPr>
          <w:sz w:val="72"/>
          <w:szCs w:val="72"/>
        </w:rPr>
        <w:t>Part I</w:t>
      </w:r>
    </w:p>
    <w:p w:rsidR="00690A5A" w:rsidRDefault="00690A5A" w:rsidP="00484056">
      <w:pPr>
        <w:pStyle w:val="Heading1"/>
        <w:jc w:val="center"/>
        <w:rPr>
          <w:sz w:val="144"/>
          <w:szCs w:val="144"/>
          <w:lang w:val="en-GB"/>
        </w:rPr>
      </w:pPr>
    </w:p>
    <w:p w:rsidR="00690A5A" w:rsidRPr="00487E02" w:rsidRDefault="00690A5A" w:rsidP="00484056">
      <w:pPr>
        <w:pStyle w:val="Heading1"/>
        <w:jc w:val="center"/>
        <w:rPr>
          <w:sz w:val="144"/>
          <w:szCs w:val="144"/>
          <w:lang w:val="en-GB"/>
        </w:rPr>
      </w:pPr>
      <w:bookmarkStart w:id="4" w:name="_Toc410806000"/>
      <w:r w:rsidRPr="00487E02">
        <w:rPr>
          <w:sz w:val="144"/>
          <w:szCs w:val="144"/>
          <w:lang w:val="en-GB"/>
        </w:rPr>
        <w:t>Concepts</w:t>
      </w:r>
      <w:bookmarkEnd w:id="0"/>
      <w:bookmarkEnd w:id="4"/>
    </w:p>
    <w:p w:rsidR="00690A5A" w:rsidRPr="006723C1" w:rsidRDefault="00690A5A" w:rsidP="00D87208">
      <w:pPr>
        <w:pStyle w:val="Heading1"/>
        <w:rPr>
          <w:lang w:val="en-GB"/>
        </w:rPr>
      </w:pPr>
      <w:r>
        <w:rPr>
          <w:lang w:val="en-GB"/>
        </w:rPr>
        <w:br w:type="page"/>
      </w:r>
      <w:bookmarkEnd w:id="1"/>
      <w:bookmarkEnd w:id="2"/>
      <w:bookmarkEnd w:id="3"/>
    </w:p>
    <w:p w:rsidR="00690A5A" w:rsidRDefault="00690A5A" w:rsidP="00484056">
      <w:pPr>
        <w:pStyle w:val="Heading2"/>
        <w:ind w:left="4536"/>
        <w:rPr>
          <w:lang w:val="en-GB"/>
        </w:rPr>
      </w:pPr>
      <w:bookmarkStart w:id="5" w:name="_Toc254183876"/>
      <w:bookmarkStart w:id="6" w:name="_Toc254184038"/>
      <w:bookmarkStart w:id="7" w:name="_Toc260399907"/>
      <w:bookmarkStart w:id="8" w:name="_Toc284940305"/>
    </w:p>
    <w:p w:rsidR="00690A5A" w:rsidRPr="00484056" w:rsidRDefault="00690A5A" w:rsidP="00DA4871">
      <w:pPr>
        <w:pStyle w:val="Heading2"/>
        <w:numPr>
          <w:ilvl w:val="0"/>
          <w:numId w:val="23"/>
        </w:numPr>
        <w:rPr>
          <w:lang w:val="en-GB"/>
        </w:rPr>
      </w:pPr>
      <w:bookmarkStart w:id="9" w:name="_Toc410806001"/>
      <w:r w:rsidRPr="00484056">
        <w:rPr>
          <w:lang w:val="en-GB"/>
        </w:rPr>
        <w:t>Introduction</w:t>
      </w:r>
      <w:bookmarkEnd w:id="9"/>
    </w:p>
    <w:p w:rsidR="00690A5A" w:rsidRDefault="00690A5A" w:rsidP="008A5829">
      <w:pPr>
        <w:rPr>
          <w:lang w:val="en-GB"/>
        </w:rPr>
      </w:pPr>
    </w:p>
    <w:p w:rsidR="00690A5A" w:rsidRDefault="00690A5A" w:rsidP="008B69AB">
      <w:pPr>
        <w:jc w:val="both"/>
        <w:rPr>
          <w:lang w:val="en-GB"/>
        </w:rPr>
      </w:pPr>
      <w:r>
        <w:rPr>
          <w:lang w:val="en-GB"/>
        </w:rPr>
        <w:t xml:space="preserve">This document describes version </w:t>
      </w:r>
      <w:r w:rsidR="00432D67">
        <w:rPr>
          <w:lang w:val="en-GB"/>
        </w:rPr>
        <w:t>5</w:t>
      </w:r>
      <w:r w:rsidR="001D7E1A">
        <w:rPr>
          <w:lang w:val="en-GB"/>
        </w:rPr>
        <w:t xml:space="preserve"> of the DELTA T</w:t>
      </w:r>
      <w:r>
        <w:rPr>
          <w:lang w:val="en-GB"/>
        </w:rPr>
        <w:t>ool. This</w:t>
      </w:r>
      <w:r w:rsidRPr="006723C1">
        <w:rPr>
          <w:lang w:val="en-GB"/>
        </w:rPr>
        <w:t xml:space="preserve"> </w:t>
      </w:r>
      <w:r>
        <w:rPr>
          <w:lang w:val="en-GB"/>
        </w:rPr>
        <w:t xml:space="preserve">tool is </w:t>
      </w:r>
      <w:proofErr w:type="gramStart"/>
      <w:r>
        <w:rPr>
          <w:lang w:val="en-GB"/>
        </w:rPr>
        <w:t>an IDL</w:t>
      </w:r>
      <w:proofErr w:type="gramEnd"/>
      <w:r>
        <w:rPr>
          <w:lang w:val="en-GB"/>
        </w:rPr>
        <w:t xml:space="preserve">-based evaluation software which </w:t>
      </w:r>
      <w:r w:rsidRPr="004B1EA0">
        <w:rPr>
          <w:lang w:val="en-GB"/>
        </w:rPr>
        <w:t xml:space="preserve">includes the main assets of the </w:t>
      </w:r>
      <w:proofErr w:type="spellStart"/>
      <w:r w:rsidRPr="004B1EA0">
        <w:rPr>
          <w:lang w:val="en-GB"/>
        </w:rPr>
        <w:t>EuroDelta</w:t>
      </w:r>
      <w:proofErr w:type="spellEnd"/>
      <w:r w:rsidRPr="004B1EA0">
        <w:rPr>
          <w:lang w:val="en-GB"/>
        </w:rPr>
        <w:t xml:space="preserve">, </w:t>
      </w:r>
      <w:proofErr w:type="spellStart"/>
      <w:r w:rsidRPr="004B1EA0">
        <w:rPr>
          <w:lang w:val="en-GB"/>
        </w:rPr>
        <w:t>CityDelta</w:t>
      </w:r>
      <w:proofErr w:type="spellEnd"/>
      <w:r w:rsidRPr="004B1EA0">
        <w:rPr>
          <w:lang w:val="en-GB"/>
        </w:rPr>
        <w:t>, and POMI tools</w:t>
      </w:r>
      <w:r>
        <w:rPr>
          <w:lang w:val="en-GB"/>
        </w:rPr>
        <w:t xml:space="preserve"> </w:t>
      </w:r>
      <w:r w:rsidRPr="007A04D4">
        <w:rPr>
          <w:lang w:val="en-GB"/>
        </w:rPr>
        <w:t>(</w:t>
      </w:r>
      <w:proofErr w:type="spellStart"/>
      <w:r w:rsidRPr="007A04D4">
        <w:rPr>
          <w:lang w:val="en-GB"/>
        </w:rPr>
        <w:t>Cuvelier</w:t>
      </w:r>
      <w:proofErr w:type="spellEnd"/>
      <w:r w:rsidRPr="007A04D4">
        <w:rPr>
          <w:lang w:val="en-GB"/>
        </w:rPr>
        <w:t xml:space="preserve"> </w:t>
      </w:r>
      <w:r>
        <w:rPr>
          <w:lang w:val="en-GB"/>
        </w:rPr>
        <w:t xml:space="preserve">et al. 2007; </w:t>
      </w:r>
      <w:proofErr w:type="spellStart"/>
      <w:r>
        <w:rPr>
          <w:lang w:val="en-GB"/>
        </w:rPr>
        <w:t>Thunis</w:t>
      </w:r>
      <w:proofErr w:type="spellEnd"/>
      <w:r>
        <w:rPr>
          <w:lang w:val="en-GB"/>
        </w:rPr>
        <w:t xml:space="preserve"> et al. 2007</w:t>
      </w:r>
      <w:r w:rsidRPr="007A04D4">
        <w:rPr>
          <w:lang w:val="en-GB"/>
        </w:rPr>
        <w:t>)</w:t>
      </w:r>
      <w:r>
        <w:rPr>
          <w:lang w:val="en-GB"/>
        </w:rPr>
        <w:t xml:space="preserve">. It allows the user to perform rapid diagnostics of air quality and meteorological model performances. Although DELTA focuses on the air pollutants mentioned in the Air Quality Directive 2008 (AQD) it can be used for other variables as well. </w:t>
      </w:r>
      <w:r w:rsidR="00C07B2C">
        <w:rPr>
          <w:lang w:val="en-GB"/>
        </w:rPr>
        <w:t>I</w:t>
      </w:r>
      <w:r>
        <w:rPr>
          <w:lang w:val="en-GB"/>
        </w:rPr>
        <w:t xml:space="preserve">t works on the comparison of time series at specific locations </w:t>
      </w:r>
      <w:r w:rsidR="00C07B2C">
        <w:rPr>
          <w:lang w:val="en-GB"/>
        </w:rPr>
        <w:t xml:space="preserve">and therefore </w:t>
      </w:r>
      <w:r>
        <w:rPr>
          <w:lang w:val="en-GB"/>
        </w:rPr>
        <w:t>addresses all relevant spatial scales (from local to regional).  Some material about DELTA has been already presented in different documents:</w:t>
      </w:r>
    </w:p>
    <w:p w:rsidR="00690A5A" w:rsidRDefault="00690A5A" w:rsidP="005E5E6E">
      <w:pPr>
        <w:rPr>
          <w:lang w:val="en-GB"/>
        </w:rPr>
      </w:pPr>
    </w:p>
    <w:p w:rsidR="00690A5A" w:rsidRDefault="00690A5A" w:rsidP="00DB11A8">
      <w:pPr>
        <w:jc w:val="both"/>
        <w:rPr>
          <w:i/>
          <w:iCs/>
        </w:rPr>
      </w:pPr>
      <w:r w:rsidRPr="008B69AB">
        <w:rPr>
          <w:b/>
          <w:lang w:val="en-GB"/>
        </w:rPr>
        <w:t>METHOD2012</w:t>
      </w:r>
      <w:r>
        <w:rPr>
          <w:lang w:val="en-GB"/>
        </w:rPr>
        <w:t xml:space="preserve">: </w:t>
      </w:r>
      <w:r>
        <w:rPr>
          <w:i/>
          <w:iCs/>
        </w:rPr>
        <w:t xml:space="preserve">Performance criteria to evaluate air quality modeling applications, </w:t>
      </w:r>
    </w:p>
    <w:p w:rsidR="00DB11A8" w:rsidRDefault="00690A5A" w:rsidP="00DB11A8">
      <w:pPr>
        <w:jc w:val="both"/>
        <w:rPr>
          <w:i/>
          <w:iCs/>
        </w:rPr>
      </w:pPr>
      <w:r w:rsidRPr="00F51A57">
        <w:rPr>
          <w:i/>
          <w:iCs/>
          <w:lang w:val="nl-NL"/>
        </w:rPr>
        <w:t xml:space="preserve">P. Thunis, A. Pederzoli, D. Pernigotti. </w:t>
      </w:r>
      <w:r w:rsidRPr="008A7E62">
        <w:rPr>
          <w:i/>
          <w:iCs/>
        </w:rPr>
        <w:t>Atmospheric Environment, Volume 59, November 2012, Pages 476-482</w:t>
      </w:r>
    </w:p>
    <w:p w:rsidR="00690A5A" w:rsidRPr="008A7E62" w:rsidRDefault="00690A5A" w:rsidP="00DB11A8">
      <w:pPr>
        <w:jc w:val="both"/>
      </w:pPr>
    </w:p>
    <w:p w:rsidR="00690A5A" w:rsidRDefault="00690A5A" w:rsidP="008B69AB">
      <w:pPr>
        <w:rPr>
          <w:lang w:val="en-GB"/>
        </w:rPr>
      </w:pPr>
      <w:r w:rsidRPr="008B69AB">
        <w:rPr>
          <w:b/>
          <w:lang w:val="en-GB"/>
        </w:rPr>
        <w:t>UNCERT2012</w:t>
      </w:r>
      <w:r>
        <w:rPr>
          <w:lang w:val="en-GB"/>
        </w:rPr>
        <w:t xml:space="preserve">: Set of 3 </w:t>
      </w:r>
      <w:r w:rsidR="00504768">
        <w:rPr>
          <w:lang w:val="en-GB"/>
        </w:rPr>
        <w:t>peer-reviewed publications and a working note</w:t>
      </w:r>
      <w:r>
        <w:rPr>
          <w:lang w:val="en-GB"/>
        </w:rPr>
        <w:t>:</w:t>
      </w:r>
    </w:p>
    <w:p w:rsidR="00690A5A" w:rsidRPr="00F51A57" w:rsidRDefault="00690A5A" w:rsidP="00DA4871">
      <w:pPr>
        <w:pStyle w:val="ListParagraph"/>
        <w:numPr>
          <w:ilvl w:val="0"/>
          <w:numId w:val="30"/>
        </w:numPr>
        <w:spacing w:after="0" w:line="240" w:lineRule="auto"/>
        <w:jc w:val="both"/>
        <w:rPr>
          <w:rFonts w:ascii="Times New Roman" w:hAnsi="Times New Roman"/>
          <w:i/>
          <w:iCs/>
          <w:sz w:val="24"/>
          <w:szCs w:val="24"/>
        </w:rPr>
      </w:pPr>
      <w:r w:rsidRPr="00F51A57">
        <w:rPr>
          <w:rFonts w:ascii="Times New Roman" w:hAnsi="Times New Roman"/>
          <w:i/>
          <w:iCs/>
          <w:sz w:val="24"/>
          <w:szCs w:val="24"/>
        </w:rPr>
        <w:t xml:space="preserve">Performance criteria to evaluate air quality modeling applications, P. </w:t>
      </w:r>
      <w:proofErr w:type="spellStart"/>
      <w:r w:rsidRPr="00F51A57">
        <w:rPr>
          <w:rFonts w:ascii="Times New Roman" w:hAnsi="Times New Roman"/>
          <w:i/>
          <w:iCs/>
          <w:sz w:val="24"/>
          <w:szCs w:val="24"/>
        </w:rPr>
        <w:t>Thunis</w:t>
      </w:r>
      <w:proofErr w:type="spellEnd"/>
      <w:r w:rsidRPr="00F51A57">
        <w:rPr>
          <w:rFonts w:ascii="Times New Roman" w:hAnsi="Times New Roman"/>
          <w:i/>
          <w:iCs/>
          <w:sz w:val="24"/>
          <w:szCs w:val="24"/>
        </w:rPr>
        <w:t xml:space="preserve">, A. </w:t>
      </w:r>
      <w:proofErr w:type="spellStart"/>
      <w:r w:rsidRPr="00F51A57">
        <w:rPr>
          <w:rFonts w:ascii="Times New Roman" w:hAnsi="Times New Roman"/>
          <w:i/>
          <w:iCs/>
          <w:sz w:val="24"/>
          <w:szCs w:val="24"/>
        </w:rPr>
        <w:t>Pederzoli</w:t>
      </w:r>
      <w:proofErr w:type="spellEnd"/>
      <w:r w:rsidRPr="00F51A57">
        <w:rPr>
          <w:rFonts w:ascii="Times New Roman" w:hAnsi="Times New Roman"/>
          <w:i/>
          <w:iCs/>
          <w:sz w:val="24"/>
          <w:szCs w:val="24"/>
        </w:rPr>
        <w:t xml:space="preserve">, D. </w:t>
      </w:r>
      <w:proofErr w:type="spellStart"/>
      <w:r w:rsidRPr="00F51A57">
        <w:rPr>
          <w:rFonts w:ascii="Times New Roman" w:hAnsi="Times New Roman"/>
          <w:i/>
          <w:iCs/>
          <w:sz w:val="24"/>
          <w:szCs w:val="24"/>
        </w:rPr>
        <w:t>Pernigotti</w:t>
      </w:r>
      <w:proofErr w:type="spellEnd"/>
      <w:r w:rsidRPr="00F51A57">
        <w:rPr>
          <w:rFonts w:ascii="Times New Roman" w:hAnsi="Times New Roman"/>
          <w:i/>
          <w:iCs/>
          <w:sz w:val="24"/>
          <w:szCs w:val="24"/>
        </w:rPr>
        <w:t>. Atmospheric Environment, Volume 59, November 2012, Pages 476-482</w:t>
      </w:r>
    </w:p>
    <w:p w:rsidR="00690A5A" w:rsidRPr="00F51A57" w:rsidRDefault="00690A5A" w:rsidP="00DA4871">
      <w:pPr>
        <w:pStyle w:val="ListParagraph"/>
        <w:numPr>
          <w:ilvl w:val="0"/>
          <w:numId w:val="30"/>
        </w:numPr>
        <w:spacing w:after="0" w:line="240" w:lineRule="auto"/>
        <w:jc w:val="both"/>
        <w:rPr>
          <w:rFonts w:ascii="Times New Roman" w:hAnsi="Times New Roman"/>
          <w:i/>
          <w:iCs/>
          <w:sz w:val="24"/>
          <w:szCs w:val="24"/>
        </w:rPr>
      </w:pPr>
      <w:r w:rsidRPr="00F51A57">
        <w:rPr>
          <w:rFonts w:ascii="Times New Roman" w:hAnsi="Times New Roman"/>
          <w:i/>
          <w:iCs/>
          <w:sz w:val="24"/>
          <w:szCs w:val="24"/>
        </w:rPr>
        <w:t xml:space="preserve">Model quality objectives based on measurement uncertainty: Part 1: Ozone, P. </w:t>
      </w:r>
      <w:proofErr w:type="spellStart"/>
      <w:r w:rsidRPr="00F51A57">
        <w:rPr>
          <w:rFonts w:ascii="Times New Roman" w:hAnsi="Times New Roman"/>
          <w:i/>
          <w:iCs/>
          <w:sz w:val="24"/>
          <w:szCs w:val="24"/>
        </w:rPr>
        <w:t>Thunis</w:t>
      </w:r>
      <w:proofErr w:type="spellEnd"/>
      <w:r w:rsidRPr="00F51A57">
        <w:rPr>
          <w:rFonts w:ascii="Times New Roman" w:hAnsi="Times New Roman"/>
          <w:i/>
          <w:iCs/>
          <w:sz w:val="24"/>
          <w:szCs w:val="24"/>
        </w:rPr>
        <w:t xml:space="preserve">, D. </w:t>
      </w:r>
      <w:proofErr w:type="spellStart"/>
      <w:r w:rsidRPr="00F51A57">
        <w:rPr>
          <w:rFonts w:ascii="Times New Roman" w:hAnsi="Times New Roman"/>
          <w:i/>
          <w:iCs/>
          <w:sz w:val="24"/>
          <w:szCs w:val="24"/>
        </w:rPr>
        <w:t>Pernigotti</w:t>
      </w:r>
      <w:proofErr w:type="spellEnd"/>
      <w:r w:rsidRPr="00F51A57">
        <w:rPr>
          <w:rFonts w:ascii="Times New Roman" w:hAnsi="Times New Roman"/>
          <w:i/>
          <w:iCs/>
          <w:sz w:val="24"/>
          <w:szCs w:val="24"/>
        </w:rPr>
        <w:t xml:space="preserve"> and M. </w:t>
      </w:r>
      <w:proofErr w:type="spellStart"/>
      <w:r w:rsidRPr="00F51A57">
        <w:rPr>
          <w:rFonts w:ascii="Times New Roman" w:hAnsi="Times New Roman"/>
          <w:i/>
          <w:iCs/>
          <w:sz w:val="24"/>
          <w:szCs w:val="24"/>
        </w:rPr>
        <w:t>Gerboles</w:t>
      </w:r>
      <w:proofErr w:type="spellEnd"/>
      <w:r w:rsidRPr="00F51A57">
        <w:rPr>
          <w:rFonts w:ascii="Times New Roman" w:hAnsi="Times New Roman"/>
          <w:i/>
          <w:iCs/>
          <w:sz w:val="24"/>
          <w:szCs w:val="24"/>
        </w:rPr>
        <w:t xml:space="preserve">, 2012, Atmospheric Environment, Volume 79, November 2013, Pages 861-868 </w:t>
      </w:r>
    </w:p>
    <w:p w:rsidR="00690A5A" w:rsidRDefault="00690A5A" w:rsidP="00DA4871">
      <w:pPr>
        <w:pStyle w:val="ListParagraph"/>
        <w:numPr>
          <w:ilvl w:val="0"/>
          <w:numId w:val="30"/>
        </w:numPr>
        <w:spacing w:after="0" w:line="240" w:lineRule="auto"/>
        <w:jc w:val="both"/>
        <w:rPr>
          <w:rFonts w:ascii="Times New Roman" w:hAnsi="Times New Roman"/>
          <w:i/>
          <w:iCs/>
          <w:sz w:val="24"/>
          <w:szCs w:val="24"/>
        </w:rPr>
      </w:pPr>
      <w:r w:rsidRPr="00F51A57">
        <w:rPr>
          <w:rFonts w:ascii="Times New Roman" w:hAnsi="Times New Roman"/>
          <w:i/>
          <w:iCs/>
          <w:sz w:val="24"/>
          <w:szCs w:val="24"/>
        </w:rPr>
        <w:t>Model quality objectives based on measurement uncertainty: Part II</w:t>
      </w:r>
      <w:proofErr w:type="gramStart"/>
      <w:r w:rsidRPr="00F51A57">
        <w:rPr>
          <w:rFonts w:ascii="Times New Roman" w:hAnsi="Times New Roman"/>
          <w:i/>
          <w:iCs/>
          <w:sz w:val="24"/>
          <w:szCs w:val="24"/>
        </w:rPr>
        <w:t>:PM10</w:t>
      </w:r>
      <w:proofErr w:type="gramEnd"/>
      <w:r w:rsidRPr="00F51A57">
        <w:rPr>
          <w:rFonts w:ascii="Times New Roman" w:hAnsi="Times New Roman"/>
          <w:i/>
          <w:iCs/>
          <w:sz w:val="24"/>
          <w:szCs w:val="24"/>
        </w:rPr>
        <w:t xml:space="preserve"> and NO2. D. </w:t>
      </w:r>
      <w:proofErr w:type="spellStart"/>
      <w:r w:rsidRPr="00F51A57">
        <w:rPr>
          <w:rFonts w:ascii="Times New Roman" w:hAnsi="Times New Roman"/>
          <w:i/>
          <w:iCs/>
          <w:sz w:val="24"/>
          <w:szCs w:val="24"/>
        </w:rPr>
        <w:t>Pernigotti</w:t>
      </w:r>
      <w:proofErr w:type="spellEnd"/>
      <w:r w:rsidRPr="00F51A57">
        <w:rPr>
          <w:rFonts w:ascii="Times New Roman" w:hAnsi="Times New Roman"/>
          <w:i/>
          <w:iCs/>
          <w:sz w:val="24"/>
          <w:szCs w:val="24"/>
        </w:rPr>
        <w:t xml:space="preserve">, P. </w:t>
      </w:r>
      <w:proofErr w:type="spellStart"/>
      <w:r w:rsidRPr="00F51A57">
        <w:rPr>
          <w:rFonts w:ascii="Times New Roman" w:hAnsi="Times New Roman"/>
          <w:i/>
          <w:iCs/>
          <w:sz w:val="24"/>
          <w:szCs w:val="24"/>
        </w:rPr>
        <w:t>Thunis</w:t>
      </w:r>
      <w:proofErr w:type="spellEnd"/>
      <w:r w:rsidRPr="00F51A57">
        <w:rPr>
          <w:rFonts w:ascii="Times New Roman" w:hAnsi="Times New Roman"/>
          <w:i/>
          <w:iCs/>
          <w:sz w:val="24"/>
          <w:szCs w:val="24"/>
        </w:rPr>
        <w:t xml:space="preserve">, M. </w:t>
      </w:r>
      <w:proofErr w:type="spellStart"/>
      <w:r w:rsidRPr="00F51A57">
        <w:rPr>
          <w:rFonts w:ascii="Times New Roman" w:hAnsi="Times New Roman"/>
          <w:i/>
          <w:iCs/>
          <w:sz w:val="24"/>
          <w:szCs w:val="24"/>
        </w:rPr>
        <w:t>Gerboles</w:t>
      </w:r>
      <w:proofErr w:type="spellEnd"/>
      <w:r w:rsidRPr="00F51A57">
        <w:rPr>
          <w:rFonts w:ascii="Times New Roman" w:hAnsi="Times New Roman"/>
          <w:i/>
          <w:iCs/>
          <w:sz w:val="24"/>
          <w:szCs w:val="24"/>
        </w:rPr>
        <w:t xml:space="preserve"> and C. </w:t>
      </w:r>
      <w:proofErr w:type="spellStart"/>
      <w:r w:rsidRPr="00F51A57">
        <w:rPr>
          <w:rFonts w:ascii="Times New Roman" w:hAnsi="Times New Roman"/>
          <w:i/>
          <w:iCs/>
          <w:sz w:val="24"/>
          <w:szCs w:val="24"/>
        </w:rPr>
        <w:t>Belis</w:t>
      </w:r>
      <w:proofErr w:type="spellEnd"/>
      <w:r w:rsidRPr="00F51A57">
        <w:rPr>
          <w:rFonts w:ascii="Times New Roman" w:hAnsi="Times New Roman"/>
          <w:i/>
          <w:iCs/>
          <w:sz w:val="24"/>
          <w:szCs w:val="24"/>
        </w:rPr>
        <w:t>, Atmospheric Environment, Volume 79, November 2013, Pages 869-878</w:t>
      </w:r>
    </w:p>
    <w:p w:rsidR="00690A5A" w:rsidRDefault="00504768" w:rsidP="00DA4871">
      <w:pPr>
        <w:pStyle w:val="ListParagraph"/>
        <w:numPr>
          <w:ilvl w:val="0"/>
          <w:numId w:val="30"/>
        </w:numPr>
        <w:spacing w:after="0" w:line="240" w:lineRule="auto"/>
        <w:jc w:val="both"/>
        <w:rPr>
          <w:rFonts w:ascii="Times New Roman" w:hAnsi="Times New Roman"/>
          <w:i/>
          <w:iCs/>
          <w:sz w:val="24"/>
          <w:szCs w:val="24"/>
        </w:rPr>
      </w:pPr>
      <w:r w:rsidRPr="00504768">
        <w:rPr>
          <w:rFonts w:ascii="Times New Roman" w:hAnsi="Times New Roman"/>
          <w:i/>
          <w:iCs/>
          <w:sz w:val="24"/>
          <w:szCs w:val="24"/>
        </w:rPr>
        <w:t>Modeling quality objectives in the framework of the FAIRMODE project: working document</w:t>
      </w:r>
      <w:r>
        <w:rPr>
          <w:rFonts w:ascii="Times New Roman" w:hAnsi="Times New Roman"/>
          <w:i/>
          <w:iCs/>
          <w:sz w:val="24"/>
          <w:szCs w:val="24"/>
        </w:rPr>
        <w:t xml:space="preserve">. D. </w:t>
      </w:r>
      <w:proofErr w:type="spellStart"/>
      <w:r>
        <w:rPr>
          <w:rFonts w:ascii="Times New Roman" w:hAnsi="Times New Roman"/>
          <w:i/>
          <w:iCs/>
          <w:sz w:val="24"/>
          <w:szCs w:val="24"/>
        </w:rPr>
        <w:t>Pernigotti</w:t>
      </w:r>
      <w:proofErr w:type="spellEnd"/>
      <w:r>
        <w:rPr>
          <w:rFonts w:ascii="Times New Roman" w:hAnsi="Times New Roman"/>
          <w:i/>
          <w:iCs/>
          <w:sz w:val="24"/>
          <w:szCs w:val="24"/>
        </w:rPr>
        <w:t xml:space="preserve">, M. </w:t>
      </w:r>
      <w:proofErr w:type="spellStart"/>
      <w:r>
        <w:rPr>
          <w:rFonts w:ascii="Times New Roman" w:hAnsi="Times New Roman"/>
          <w:i/>
          <w:iCs/>
          <w:sz w:val="24"/>
          <w:szCs w:val="24"/>
        </w:rPr>
        <w:t>Gerboles</w:t>
      </w:r>
      <w:proofErr w:type="spellEnd"/>
      <w:r>
        <w:rPr>
          <w:rFonts w:ascii="Times New Roman" w:hAnsi="Times New Roman"/>
          <w:i/>
          <w:iCs/>
          <w:sz w:val="24"/>
          <w:szCs w:val="24"/>
        </w:rPr>
        <w:t xml:space="preserve"> and P. </w:t>
      </w:r>
      <w:proofErr w:type="spellStart"/>
      <w:r>
        <w:rPr>
          <w:rFonts w:ascii="Times New Roman" w:hAnsi="Times New Roman"/>
          <w:i/>
          <w:iCs/>
          <w:sz w:val="24"/>
          <w:szCs w:val="24"/>
        </w:rPr>
        <w:t>Thunis</w:t>
      </w:r>
      <w:proofErr w:type="spellEnd"/>
      <w:r>
        <w:rPr>
          <w:rFonts w:ascii="Times New Roman" w:hAnsi="Times New Roman"/>
          <w:i/>
          <w:iCs/>
          <w:sz w:val="24"/>
          <w:szCs w:val="24"/>
        </w:rPr>
        <w:t xml:space="preserve">, April 2014. Available on the </w:t>
      </w:r>
      <w:proofErr w:type="spellStart"/>
      <w:r>
        <w:rPr>
          <w:rFonts w:ascii="Times New Roman" w:hAnsi="Times New Roman"/>
          <w:i/>
          <w:iCs/>
          <w:sz w:val="24"/>
          <w:szCs w:val="24"/>
        </w:rPr>
        <w:t>fairmode</w:t>
      </w:r>
      <w:proofErr w:type="spellEnd"/>
      <w:r>
        <w:rPr>
          <w:rFonts w:ascii="Times New Roman" w:hAnsi="Times New Roman"/>
          <w:i/>
          <w:iCs/>
          <w:sz w:val="24"/>
          <w:szCs w:val="24"/>
        </w:rPr>
        <w:t xml:space="preserve"> webpage: </w:t>
      </w:r>
      <w:r w:rsidRPr="00504768">
        <w:rPr>
          <w:rFonts w:ascii="Times New Roman" w:hAnsi="Times New Roman"/>
          <w:i/>
          <w:iCs/>
          <w:sz w:val="24"/>
          <w:szCs w:val="24"/>
        </w:rPr>
        <w:t>http://fairmode.jrc.ec.europa.eu/wg1.html</w:t>
      </w:r>
      <w:r>
        <w:rPr>
          <w:rFonts w:ascii="Times New Roman" w:hAnsi="Times New Roman"/>
          <w:i/>
          <w:iCs/>
          <w:sz w:val="24"/>
          <w:szCs w:val="24"/>
        </w:rPr>
        <w:t>.</w:t>
      </w:r>
    </w:p>
    <w:p w:rsidR="00504768" w:rsidRPr="006600DA" w:rsidRDefault="00504768" w:rsidP="006600DA">
      <w:pPr>
        <w:jc w:val="both"/>
        <w:rPr>
          <w:i/>
          <w:iCs/>
        </w:rPr>
      </w:pPr>
    </w:p>
    <w:p w:rsidR="00690A5A" w:rsidRDefault="00690A5A" w:rsidP="00C01950">
      <w:pPr>
        <w:rPr>
          <w:i/>
          <w:iCs/>
        </w:rPr>
      </w:pPr>
      <w:r w:rsidRPr="008B69AB">
        <w:rPr>
          <w:b/>
          <w:lang w:val="en-GB"/>
        </w:rPr>
        <w:t>PROCBENCH</w:t>
      </w:r>
      <w:r>
        <w:rPr>
          <w:i/>
          <w:iCs/>
        </w:rPr>
        <w:t>:</w:t>
      </w:r>
      <w:r w:rsidRPr="008B69AB">
        <w:t xml:space="preserve"> </w:t>
      </w:r>
      <w:r w:rsidRPr="008B69AB">
        <w:rPr>
          <w:i/>
          <w:iCs/>
        </w:rPr>
        <w:t>A procedure for air quality models b</w:t>
      </w:r>
      <w:r>
        <w:rPr>
          <w:i/>
          <w:iCs/>
        </w:rPr>
        <w:t xml:space="preserve">enchmarking. </w:t>
      </w:r>
      <w:r w:rsidRPr="00881840">
        <w:rPr>
          <w:i/>
          <w:iCs/>
        </w:rPr>
        <w:t xml:space="preserve">2011. </w:t>
      </w:r>
    </w:p>
    <w:p w:rsidR="00690A5A" w:rsidRPr="00881840" w:rsidRDefault="00690A5A" w:rsidP="00C01950">
      <w:pPr>
        <w:rPr>
          <w:i/>
          <w:iCs/>
        </w:rPr>
      </w:pPr>
      <w:r w:rsidRPr="00881840">
        <w:rPr>
          <w:i/>
          <w:iCs/>
        </w:rPr>
        <w:t xml:space="preserve">P. </w:t>
      </w:r>
      <w:proofErr w:type="spellStart"/>
      <w:r w:rsidRPr="00881840">
        <w:rPr>
          <w:i/>
          <w:iCs/>
        </w:rPr>
        <w:t>Thunis</w:t>
      </w:r>
      <w:proofErr w:type="spellEnd"/>
      <w:r w:rsidRPr="00881840">
        <w:rPr>
          <w:i/>
          <w:iCs/>
        </w:rPr>
        <w:t xml:space="preserve">, E. </w:t>
      </w:r>
      <w:proofErr w:type="spellStart"/>
      <w:r w:rsidRPr="00881840">
        <w:rPr>
          <w:i/>
          <w:iCs/>
        </w:rPr>
        <w:t>Georgieva</w:t>
      </w:r>
      <w:proofErr w:type="spellEnd"/>
      <w:r w:rsidRPr="00881840">
        <w:rPr>
          <w:i/>
          <w:iCs/>
        </w:rPr>
        <w:t xml:space="preserve">, S. </w:t>
      </w:r>
      <w:proofErr w:type="spellStart"/>
      <w:r w:rsidRPr="00881840">
        <w:rPr>
          <w:i/>
          <w:iCs/>
        </w:rPr>
        <w:t>Galmarini</w:t>
      </w:r>
      <w:proofErr w:type="spellEnd"/>
      <w:r w:rsidRPr="00881840">
        <w:rPr>
          <w:i/>
          <w:iCs/>
        </w:rPr>
        <w:t xml:space="preserve"> (document available on DELTA web site)</w:t>
      </w:r>
    </w:p>
    <w:p w:rsidR="00690A5A" w:rsidRPr="00881840" w:rsidRDefault="00690A5A" w:rsidP="005E5E6E"/>
    <w:p w:rsidR="00690A5A" w:rsidRDefault="00690A5A" w:rsidP="006F2205">
      <w:pPr>
        <w:jc w:val="both"/>
        <w:rPr>
          <w:lang w:val="en-GB"/>
        </w:rPr>
      </w:pPr>
      <w:r>
        <w:rPr>
          <w:lang w:val="en-GB"/>
        </w:rPr>
        <w:t xml:space="preserve">We will here recall the main concepts and details of the DELTA Tool, as well as the improvements made in version </w:t>
      </w:r>
      <w:r w:rsidR="00C07B2C">
        <w:rPr>
          <w:lang w:val="en-GB"/>
        </w:rPr>
        <w:t>4</w:t>
      </w:r>
      <w:r>
        <w:rPr>
          <w:lang w:val="en-GB"/>
        </w:rPr>
        <w:t xml:space="preserve"> with respect to previous versions</w:t>
      </w:r>
      <w:r w:rsidR="00DB11A8">
        <w:rPr>
          <w:lang w:val="en-GB"/>
        </w:rPr>
        <w:t xml:space="preserve"> (see </w:t>
      </w:r>
      <w:hyperlink w:anchor="_What’s_new" w:history="1">
        <w:r w:rsidR="00DB11A8" w:rsidRPr="00DB11A8">
          <w:rPr>
            <w:rStyle w:val="Hyperlink"/>
            <w:lang w:val="en-GB"/>
          </w:rPr>
          <w:t>what’s new section</w:t>
        </w:r>
      </w:hyperlink>
      <w:r w:rsidR="00DB11A8">
        <w:rPr>
          <w:lang w:val="en-GB"/>
        </w:rPr>
        <w:t>)</w:t>
      </w:r>
      <w:r>
        <w:rPr>
          <w:lang w:val="en-GB"/>
        </w:rPr>
        <w:t>.</w:t>
      </w:r>
    </w:p>
    <w:p w:rsidR="00690A5A" w:rsidRPr="006F2205" w:rsidRDefault="00690A5A" w:rsidP="005E5E6E">
      <w:pPr>
        <w:rPr>
          <w:lang w:val="en-GB"/>
        </w:rPr>
      </w:pPr>
    </w:p>
    <w:p w:rsidR="00690A5A" w:rsidRDefault="00690A5A" w:rsidP="00DA4871">
      <w:pPr>
        <w:pStyle w:val="Heading2"/>
        <w:numPr>
          <w:ilvl w:val="0"/>
          <w:numId w:val="23"/>
        </w:numPr>
        <w:rPr>
          <w:lang w:val="en-GB"/>
        </w:rPr>
      </w:pPr>
      <w:bookmarkStart w:id="10" w:name="_Toc410806002"/>
      <w:r w:rsidRPr="005E5E6E">
        <w:rPr>
          <w:lang w:val="en-GB"/>
        </w:rPr>
        <w:t>Basic principle</w:t>
      </w:r>
      <w:r>
        <w:rPr>
          <w:lang w:val="en-GB"/>
        </w:rPr>
        <w:t>s</w:t>
      </w:r>
      <w:bookmarkEnd w:id="10"/>
    </w:p>
    <w:p w:rsidR="00690A5A" w:rsidRDefault="00690A5A" w:rsidP="005E5E6E">
      <w:pPr>
        <w:rPr>
          <w:lang w:val="en-GB"/>
        </w:rPr>
      </w:pPr>
    </w:p>
    <w:p w:rsidR="00690A5A" w:rsidRPr="00E2419F" w:rsidRDefault="00690A5A" w:rsidP="005A43EA">
      <w:pPr>
        <w:numPr>
          <w:ilvl w:val="0"/>
          <w:numId w:val="1"/>
        </w:numPr>
        <w:jc w:val="both"/>
        <w:rPr>
          <w:lang w:val="en-GB"/>
        </w:rPr>
      </w:pPr>
      <w:r>
        <w:rPr>
          <w:lang w:val="en-GB"/>
        </w:rPr>
        <w:t xml:space="preserve">DELTA works with </w:t>
      </w:r>
      <w:r w:rsidRPr="00A47665">
        <w:rPr>
          <w:u w:val="single"/>
          <w:lang w:val="en-GB"/>
        </w:rPr>
        <w:t>modelled-observed data pairs at surface level</w:t>
      </w:r>
      <w:r>
        <w:rPr>
          <w:lang w:val="en-GB"/>
        </w:rPr>
        <w:t>, i.e. temporal series of modelled and monitored data at selected ground level locations (e.g. monitoring stations). In theory the software works therefore independently of model gridding and spatial scale. Of course the user must use an appropriate methodology to ensure comparability between grid-cell averaged model results and punctual measurements.</w:t>
      </w:r>
    </w:p>
    <w:p w:rsidR="00690A5A" w:rsidRPr="005A43EA" w:rsidRDefault="00690A5A" w:rsidP="005A43EA">
      <w:pPr>
        <w:numPr>
          <w:ilvl w:val="0"/>
          <w:numId w:val="1"/>
        </w:numPr>
        <w:jc w:val="both"/>
      </w:pPr>
      <w:proofErr w:type="gramStart"/>
      <w:r>
        <w:rPr>
          <w:lang w:val="en-GB"/>
        </w:rPr>
        <w:t xml:space="preserve">A </w:t>
      </w:r>
      <w:r w:rsidRPr="00B160F3">
        <w:rPr>
          <w:b/>
          <w:lang w:val="en-GB"/>
        </w:rPr>
        <w:t>minimum</w:t>
      </w:r>
      <w:proofErr w:type="gramEnd"/>
      <w:r w:rsidRPr="00B160F3">
        <w:rPr>
          <w:b/>
          <w:lang w:val="en-GB"/>
        </w:rPr>
        <w:t xml:space="preserve"> data availability</w:t>
      </w:r>
      <w:r>
        <w:rPr>
          <w:lang w:val="en-GB"/>
        </w:rPr>
        <w:t xml:space="preserve"> is required for statistics to be produced at a given station. Presently the requested percentage of available data over the selected period is </w:t>
      </w:r>
      <w:r w:rsidRPr="00B160F3">
        <w:rPr>
          <w:b/>
          <w:lang w:val="en-GB"/>
        </w:rPr>
        <w:t>75%</w:t>
      </w:r>
      <w:r>
        <w:rPr>
          <w:lang w:val="en-GB"/>
        </w:rPr>
        <w:t xml:space="preserve"> as defined in the AQD 2008. For other variables than discussed in the AQD the same percentage threshold applies.   S</w:t>
      </w:r>
      <w:r w:rsidRPr="00762D71">
        <w:rPr>
          <w:lang w:val="en-GB"/>
        </w:rPr>
        <w:t xml:space="preserve">tatistics for a single station are only produced in DELTA </w:t>
      </w:r>
      <w:r w:rsidRPr="00762D71">
        <w:rPr>
          <w:lang w:val="en-GB"/>
        </w:rPr>
        <w:lastRenderedPageBreak/>
        <w:t xml:space="preserve">when data availability of paired modelled and observed data is </w:t>
      </w:r>
      <w:r w:rsidRPr="00B160F3">
        <w:rPr>
          <w:lang w:val="en-GB"/>
        </w:rPr>
        <w:t>at least of 75% for the time period considered</w:t>
      </w:r>
      <w:r w:rsidRPr="00762D71">
        <w:rPr>
          <w:lang w:val="en-GB"/>
        </w:rPr>
        <w:t>.</w:t>
      </w:r>
      <w:r>
        <w:rPr>
          <w:lang w:val="en-GB"/>
        </w:rPr>
        <w:t xml:space="preserve"> When time averaging operations are performed the same availability criteria of 75% applies. For example daily averages will be performed only if data for 18 hours are available. Similarly </w:t>
      </w:r>
      <w:r w:rsidRPr="00203190">
        <w:rPr>
          <w:lang w:val="en-GB"/>
        </w:rPr>
        <w:t>O3</w:t>
      </w:r>
      <w:r w:rsidRPr="00A33A94">
        <w:rPr>
          <w:lang w:val="en-GB"/>
        </w:rPr>
        <w:t xml:space="preserve"> daily maximum 8-hour means</w:t>
      </w:r>
      <w:r>
        <w:rPr>
          <w:lang w:val="en-GB"/>
        </w:rPr>
        <w:t xml:space="preserve"> will be performed only when 6 hourly values are available</w:t>
      </w:r>
      <w:r w:rsidR="001D7E1A">
        <w:rPr>
          <w:lang w:val="en-GB"/>
        </w:rPr>
        <w:t xml:space="preserve"> per set of 8 hours</w:t>
      </w:r>
      <w:r>
        <w:rPr>
          <w:lang w:val="en-GB"/>
        </w:rPr>
        <w:t>.</w:t>
      </w:r>
      <w:r>
        <w:t xml:space="preserve"> </w:t>
      </w:r>
    </w:p>
    <w:p w:rsidR="00690A5A" w:rsidRDefault="00690A5A" w:rsidP="005A43EA">
      <w:pPr>
        <w:numPr>
          <w:ilvl w:val="0"/>
          <w:numId w:val="1"/>
        </w:numPr>
        <w:jc w:val="both"/>
        <w:rPr>
          <w:lang w:val="en-GB"/>
        </w:rPr>
      </w:pPr>
      <w:r>
        <w:rPr>
          <w:lang w:val="en-GB"/>
        </w:rPr>
        <w:t xml:space="preserve">Although DELTA focuses mostly on the evaluation of </w:t>
      </w:r>
      <w:r w:rsidRPr="00A47665">
        <w:rPr>
          <w:u w:val="single"/>
          <w:lang w:val="en-GB"/>
        </w:rPr>
        <w:t>single model results</w:t>
      </w:r>
      <w:r>
        <w:rPr>
          <w:lang w:val="en-GB"/>
        </w:rPr>
        <w:t>, it allows</w:t>
      </w:r>
      <w:r w:rsidRPr="006723C1">
        <w:rPr>
          <w:lang w:val="en-GB"/>
        </w:rPr>
        <w:t xml:space="preserve"> </w:t>
      </w:r>
      <w:r>
        <w:rPr>
          <w:lang w:val="en-GB"/>
        </w:rPr>
        <w:t xml:space="preserve">analysing </w:t>
      </w:r>
      <w:r w:rsidRPr="00A47665">
        <w:rPr>
          <w:u w:val="single"/>
          <w:lang w:val="en-GB"/>
        </w:rPr>
        <w:t>multiple model results</w:t>
      </w:r>
      <w:r>
        <w:rPr>
          <w:lang w:val="en-GB"/>
        </w:rPr>
        <w:t>. This is intended</w:t>
      </w:r>
      <w:r w:rsidRPr="006723C1">
        <w:rPr>
          <w:lang w:val="en-GB"/>
        </w:rPr>
        <w:t xml:space="preserve"> </w:t>
      </w:r>
      <w:r>
        <w:rPr>
          <w:lang w:val="en-GB"/>
        </w:rPr>
        <w:t>to</w:t>
      </w:r>
      <w:r w:rsidRPr="006723C1">
        <w:rPr>
          <w:lang w:val="en-GB"/>
        </w:rPr>
        <w:t xml:space="preserve"> help </w:t>
      </w:r>
      <w:r>
        <w:rPr>
          <w:lang w:val="en-GB"/>
        </w:rPr>
        <w:t xml:space="preserve">in </w:t>
      </w:r>
      <w:r w:rsidRPr="006723C1">
        <w:rPr>
          <w:lang w:val="en-GB"/>
        </w:rPr>
        <w:t>the comparison of the result</w:t>
      </w:r>
      <w:r>
        <w:rPr>
          <w:lang w:val="en-GB"/>
        </w:rPr>
        <w:t>s</w:t>
      </w:r>
      <w:r w:rsidRPr="006723C1">
        <w:rPr>
          <w:lang w:val="en-GB"/>
        </w:rPr>
        <w:t xml:space="preserve"> </w:t>
      </w:r>
      <w:r>
        <w:rPr>
          <w:lang w:val="en-GB"/>
        </w:rPr>
        <w:t>from</w:t>
      </w:r>
      <w:r w:rsidRPr="006723C1">
        <w:rPr>
          <w:lang w:val="en-GB"/>
        </w:rPr>
        <w:t xml:space="preserve"> different model versions</w:t>
      </w:r>
      <w:r>
        <w:rPr>
          <w:lang w:val="en-GB"/>
        </w:rPr>
        <w:t>.</w:t>
      </w:r>
    </w:p>
    <w:p w:rsidR="00690A5A" w:rsidRDefault="00690A5A" w:rsidP="005A43EA">
      <w:pPr>
        <w:numPr>
          <w:ilvl w:val="0"/>
          <w:numId w:val="1"/>
        </w:numPr>
        <w:jc w:val="both"/>
        <w:rPr>
          <w:lang w:val="en-GB"/>
        </w:rPr>
      </w:pPr>
      <w:r w:rsidRPr="001D6B36">
        <w:rPr>
          <w:lang w:val="en-GB"/>
        </w:rPr>
        <w:t xml:space="preserve">The current statistical diagrams and </w:t>
      </w:r>
      <w:r>
        <w:rPr>
          <w:lang w:val="en-GB"/>
        </w:rPr>
        <w:t>indicators</w:t>
      </w:r>
      <w:r w:rsidRPr="001D6B36">
        <w:rPr>
          <w:lang w:val="en-GB"/>
        </w:rPr>
        <w:t xml:space="preserve"> proposed in DELTA have been selected based on literature</w:t>
      </w:r>
      <w:r>
        <w:rPr>
          <w:lang w:val="en-GB"/>
        </w:rPr>
        <w:t xml:space="preserve"> review (see </w:t>
      </w:r>
      <w:r w:rsidRPr="007458E1">
        <w:rPr>
          <w:lang w:val="en-GB"/>
        </w:rPr>
        <w:t>PROCBENCH</w:t>
      </w:r>
      <w:r>
        <w:rPr>
          <w:lang w:val="en-GB"/>
        </w:rPr>
        <w:t>)</w:t>
      </w:r>
      <w:r w:rsidRPr="001D6B36">
        <w:rPr>
          <w:lang w:val="en-GB"/>
        </w:rPr>
        <w:t xml:space="preserve">. </w:t>
      </w:r>
      <w:r>
        <w:rPr>
          <w:lang w:val="en-GB"/>
        </w:rPr>
        <w:t xml:space="preserve">Usage of </w:t>
      </w:r>
      <w:r w:rsidRPr="00A47665">
        <w:rPr>
          <w:u w:val="single"/>
          <w:lang w:val="en-GB"/>
        </w:rPr>
        <w:t>composite diagrams</w:t>
      </w:r>
      <w:r w:rsidRPr="001D6B36">
        <w:rPr>
          <w:lang w:val="en-GB"/>
        </w:rPr>
        <w:t xml:space="preserve"> </w:t>
      </w:r>
      <w:r>
        <w:rPr>
          <w:lang w:val="en-GB"/>
        </w:rPr>
        <w:t>(e.g. Taylor, Target</w:t>
      </w:r>
      <w:proofErr w:type="gramStart"/>
      <w:r>
        <w:rPr>
          <w:lang w:val="en-GB"/>
        </w:rPr>
        <w:t>,…</w:t>
      </w:r>
      <w:proofErr w:type="gramEnd"/>
      <w:r>
        <w:rPr>
          <w:lang w:val="en-GB"/>
        </w:rPr>
        <w:t>) has</w:t>
      </w:r>
      <w:r w:rsidRPr="001D6B36">
        <w:rPr>
          <w:lang w:val="en-GB"/>
        </w:rPr>
        <w:t xml:space="preserve"> been favoured</w:t>
      </w:r>
      <w:r>
        <w:rPr>
          <w:lang w:val="en-GB"/>
        </w:rPr>
        <w:t>.</w:t>
      </w:r>
    </w:p>
    <w:p w:rsidR="00690A5A" w:rsidRDefault="00690A5A" w:rsidP="005A43EA">
      <w:pPr>
        <w:numPr>
          <w:ilvl w:val="0"/>
          <w:numId w:val="1"/>
        </w:numPr>
        <w:jc w:val="both"/>
        <w:rPr>
          <w:lang w:val="en-GB"/>
        </w:rPr>
      </w:pPr>
      <w:r w:rsidRPr="00186AF1">
        <w:rPr>
          <w:lang w:val="en-GB"/>
        </w:rPr>
        <w:t xml:space="preserve">Model </w:t>
      </w:r>
      <w:r>
        <w:rPr>
          <w:lang w:val="en-GB"/>
        </w:rPr>
        <w:t>results</w:t>
      </w:r>
      <w:r w:rsidRPr="00186AF1">
        <w:rPr>
          <w:lang w:val="en-GB"/>
        </w:rPr>
        <w:t xml:space="preserve"> </w:t>
      </w:r>
      <w:r>
        <w:rPr>
          <w:lang w:val="en-GB"/>
        </w:rPr>
        <w:t>are</w:t>
      </w:r>
      <w:r w:rsidRPr="00186AF1">
        <w:rPr>
          <w:lang w:val="en-GB"/>
        </w:rPr>
        <w:t xml:space="preserve"> assessed (when possible) with respect to </w:t>
      </w:r>
      <w:r w:rsidRPr="00A47665">
        <w:rPr>
          <w:u w:val="single"/>
          <w:lang w:val="en-GB"/>
        </w:rPr>
        <w:t>“</w:t>
      </w:r>
      <w:r>
        <w:rPr>
          <w:u w:val="single"/>
          <w:lang w:val="en-GB"/>
        </w:rPr>
        <w:t xml:space="preserve">performance </w:t>
      </w:r>
      <w:r w:rsidRPr="00A47665">
        <w:rPr>
          <w:u w:val="single"/>
          <w:lang w:val="en-GB"/>
        </w:rPr>
        <w:t>criteria”</w:t>
      </w:r>
      <w:r w:rsidRPr="00186AF1">
        <w:rPr>
          <w:lang w:val="en-GB"/>
        </w:rPr>
        <w:t xml:space="preserve"> </w:t>
      </w:r>
      <w:r w:rsidR="00DB11A8">
        <w:rPr>
          <w:lang w:val="en-GB"/>
        </w:rPr>
        <w:t xml:space="preserve">or </w:t>
      </w:r>
      <w:r w:rsidR="00DB11A8" w:rsidRPr="00DB11A8">
        <w:rPr>
          <w:u w:val="single"/>
          <w:lang w:val="en-GB"/>
        </w:rPr>
        <w:t>model quality objective</w:t>
      </w:r>
      <w:r w:rsidR="00DB11A8">
        <w:rPr>
          <w:u w:val="single"/>
          <w:lang w:val="en-GB"/>
        </w:rPr>
        <w:t>s</w:t>
      </w:r>
      <w:r w:rsidR="00DB11A8">
        <w:rPr>
          <w:lang w:val="en-GB"/>
        </w:rPr>
        <w:t xml:space="preserve"> </w:t>
      </w:r>
      <w:r>
        <w:rPr>
          <w:lang w:val="en-GB"/>
        </w:rPr>
        <w:t>which indicate the</w:t>
      </w:r>
      <w:r w:rsidRPr="00186AF1">
        <w:rPr>
          <w:lang w:val="en-GB"/>
        </w:rPr>
        <w:t xml:space="preserve"> level of accuracy considered to be accepta</w:t>
      </w:r>
      <w:r>
        <w:rPr>
          <w:lang w:val="en-GB"/>
        </w:rPr>
        <w:t xml:space="preserve">ble for regulatory applications (see METHOD2012 and UNCERT2012 for more details). </w:t>
      </w:r>
      <w:r>
        <w:t>In this new version of the DELTA tool uncertainty-</w:t>
      </w:r>
      <w:r w:rsidR="00C07B2C">
        <w:t xml:space="preserve">based performance </w:t>
      </w:r>
      <w:r>
        <w:t xml:space="preserve">criteria have been inserted for </w:t>
      </w:r>
      <w:r>
        <w:rPr>
          <w:lang w:val="en-GB"/>
        </w:rPr>
        <w:t>O3, NO2, PM10</w:t>
      </w:r>
      <w:r>
        <w:t xml:space="preserve">, </w:t>
      </w:r>
      <w:r w:rsidR="00C07B2C">
        <w:t xml:space="preserve">PM2.5, </w:t>
      </w:r>
      <w:r>
        <w:t>WS and TEMP. For the latter two the criteria are proposed currently for testing purposes only.</w:t>
      </w:r>
    </w:p>
    <w:p w:rsidR="00690A5A" w:rsidRPr="005A43EA" w:rsidRDefault="00690A5A" w:rsidP="00C12F0C">
      <w:pPr>
        <w:numPr>
          <w:ilvl w:val="0"/>
          <w:numId w:val="1"/>
        </w:numPr>
        <w:jc w:val="both"/>
        <w:rPr>
          <w:lang w:val="en-GB"/>
        </w:rPr>
      </w:pPr>
      <w:r>
        <w:rPr>
          <w:lang w:val="en-GB"/>
        </w:rPr>
        <w:t>Both meteorological (scalars only) and air quality data can be handled by DELTA.</w:t>
      </w:r>
    </w:p>
    <w:p w:rsidR="00690A5A" w:rsidRDefault="00690A5A" w:rsidP="00E2419F">
      <w:pPr>
        <w:numPr>
          <w:ilvl w:val="0"/>
          <w:numId w:val="1"/>
        </w:numPr>
        <w:jc w:val="both"/>
        <w:rPr>
          <w:lang w:val="en-GB"/>
        </w:rPr>
      </w:pPr>
      <w:r>
        <w:rPr>
          <w:lang w:val="en-GB"/>
        </w:rPr>
        <w:t xml:space="preserve">Benchmarking is included in the DELTA software to allow the production of model performance summary reports by the users (see </w:t>
      </w:r>
      <w:r w:rsidR="001D7E1A">
        <w:rPr>
          <w:lang w:val="en-GB"/>
        </w:rPr>
        <w:t xml:space="preserve">Concepts </w:t>
      </w:r>
      <w:hyperlink w:anchor="_Benchmarking_report" w:history="1">
        <w:r w:rsidRPr="00031366">
          <w:rPr>
            <w:rStyle w:val="Hyperlink"/>
            <w:lang w:val="en-GB"/>
          </w:rPr>
          <w:t xml:space="preserve">Section </w:t>
        </w:r>
      </w:hyperlink>
      <w:r w:rsidR="00535318">
        <w:rPr>
          <w:lang w:val="en-GB"/>
        </w:rPr>
        <w:fldChar w:fldCharType="begin"/>
      </w:r>
      <w:r w:rsidR="00535318">
        <w:rPr>
          <w:lang w:val="en-GB"/>
        </w:rPr>
        <w:instrText xml:space="preserve"> REF _Ref341164505 \w \h </w:instrText>
      </w:r>
      <w:r w:rsidR="00535318">
        <w:rPr>
          <w:lang w:val="en-GB"/>
        </w:rPr>
      </w:r>
      <w:r w:rsidR="00535318">
        <w:rPr>
          <w:lang w:val="en-GB"/>
        </w:rPr>
        <w:fldChar w:fldCharType="separate"/>
      </w:r>
      <w:r w:rsidR="006B094A">
        <w:rPr>
          <w:lang w:val="en-GB"/>
        </w:rPr>
        <w:t>5</w:t>
      </w:r>
      <w:r w:rsidR="00535318">
        <w:rPr>
          <w:lang w:val="en-GB"/>
        </w:rPr>
        <w:fldChar w:fldCharType="end"/>
      </w:r>
      <w:r>
        <w:rPr>
          <w:lang w:val="en-GB"/>
        </w:rPr>
        <w:t xml:space="preserve">). For this benchmarking DELTA focuses on the evaluation of modelling applications related to the AQD. Pollutants and temporal scales are therefore those relevant to the AQD, i.e. </w:t>
      </w:r>
      <w:r w:rsidRPr="00A47665">
        <w:rPr>
          <w:u w:val="single"/>
          <w:lang w:val="en-GB"/>
        </w:rPr>
        <w:t>O3, PM</w:t>
      </w:r>
      <w:r>
        <w:rPr>
          <w:u w:val="single"/>
          <w:lang w:val="en-GB"/>
        </w:rPr>
        <w:t>10</w:t>
      </w:r>
      <w:r w:rsidR="00C07B2C">
        <w:rPr>
          <w:u w:val="single"/>
          <w:lang w:val="en-GB"/>
        </w:rPr>
        <w:t>, PM2.5</w:t>
      </w:r>
      <w:r w:rsidRPr="00A47665">
        <w:rPr>
          <w:u w:val="single"/>
          <w:lang w:val="en-GB"/>
        </w:rPr>
        <w:t xml:space="preserve"> and NO2 data</w:t>
      </w:r>
      <w:r>
        <w:rPr>
          <w:lang w:val="en-GB"/>
        </w:rPr>
        <w:t xml:space="preserve"> covering an </w:t>
      </w:r>
      <w:r w:rsidRPr="00A47665">
        <w:rPr>
          <w:u w:val="single"/>
          <w:lang w:val="en-GB"/>
        </w:rPr>
        <w:t>entire calendar year</w:t>
      </w:r>
      <w:r>
        <w:rPr>
          <w:lang w:val="en-GB"/>
        </w:rPr>
        <w:t xml:space="preserve">. </w:t>
      </w:r>
    </w:p>
    <w:p w:rsidR="00B4575B" w:rsidRDefault="00B4575B" w:rsidP="00B4575B">
      <w:pPr>
        <w:ind w:left="360"/>
        <w:jc w:val="both"/>
        <w:rPr>
          <w:lang w:val="en-GB"/>
        </w:rPr>
      </w:pPr>
    </w:p>
    <w:p w:rsidR="00690A5A" w:rsidRDefault="00690A5A" w:rsidP="00DA4871">
      <w:pPr>
        <w:pStyle w:val="Heading2"/>
        <w:numPr>
          <w:ilvl w:val="0"/>
          <w:numId w:val="23"/>
        </w:numPr>
        <w:rPr>
          <w:lang w:val="en-GB"/>
        </w:rPr>
      </w:pPr>
      <w:bookmarkStart w:id="11" w:name="_Toc410806003"/>
      <w:r>
        <w:rPr>
          <w:lang w:val="en-GB"/>
        </w:rPr>
        <w:t>Overview</w:t>
      </w:r>
      <w:bookmarkEnd w:id="11"/>
    </w:p>
    <w:p w:rsidR="00690A5A" w:rsidRDefault="00690A5A" w:rsidP="00FE7D4B">
      <w:pPr>
        <w:rPr>
          <w:lang w:val="en-GB"/>
        </w:rPr>
      </w:pPr>
    </w:p>
    <w:p w:rsidR="00690A5A" w:rsidRDefault="00690A5A" w:rsidP="00FE7D4B">
      <w:pPr>
        <w:jc w:val="both"/>
        <w:rPr>
          <w:lang w:val="en-GB"/>
        </w:rPr>
      </w:pPr>
      <w:r w:rsidRPr="000066F5">
        <w:rPr>
          <w:lang w:val="en-GB"/>
        </w:rPr>
        <w:t xml:space="preserve">The structure of the software is schematically presented in </w:t>
      </w:r>
      <w:r>
        <w:rPr>
          <w:lang w:val="en-GB"/>
        </w:rPr>
        <w:fldChar w:fldCharType="begin"/>
      </w:r>
      <w:r>
        <w:rPr>
          <w:lang w:val="en-GB"/>
        </w:rPr>
        <w:instrText xml:space="preserve"> REF _Ref283824928 \h </w:instrText>
      </w:r>
      <w:r>
        <w:rPr>
          <w:lang w:val="en-GB"/>
        </w:rPr>
      </w:r>
      <w:r>
        <w:rPr>
          <w:lang w:val="en-GB"/>
        </w:rPr>
        <w:fldChar w:fldCharType="separate"/>
      </w:r>
      <w:r w:rsidR="006B094A">
        <w:t xml:space="preserve">Figure </w:t>
      </w:r>
      <w:r w:rsidR="006B094A">
        <w:rPr>
          <w:noProof/>
        </w:rPr>
        <w:t>1</w:t>
      </w:r>
      <w:r>
        <w:rPr>
          <w:lang w:val="en-GB"/>
        </w:rPr>
        <w:fldChar w:fldCharType="end"/>
      </w:r>
      <w:r>
        <w:rPr>
          <w:lang w:val="en-GB"/>
        </w:rPr>
        <w:t>. There are four main modules:</w:t>
      </w:r>
    </w:p>
    <w:p w:rsidR="00690A5A" w:rsidRDefault="00690A5A" w:rsidP="00FE7D4B">
      <w:pPr>
        <w:jc w:val="both"/>
        <w:rPr>
          <w:lang w:val="en-GB"/>
        </w:rPr>
      </w:pPr>
    </w:p>
    <w:p w:rsidR="00690A5A" w:rsidRDefault="00690A5A" w:rsidP="00DA4871">
      <w:pPr>
        <w:numPr>
          <w:ilvl w:val="0"/>
          <w:numId w:val="9"/>
        </w:numPr>
        <w:spacing w:after="60"/>
        <w:jc w:val="both"/>
        <w:rPr>
          <w:lang w:val="en-GB"/>
        </w:rPr>
      </w:pPr>
      <w:r w:rsidRPr="00915FE6">
        <w:rPr>
          <w:i/>
          <w:lang w:val="en-GB"/>
        </w:rPr>
        <w:t>Input module</w:t>
      </w:r>
      <w:r>
        <w:rPr>
          <w:lang w:val="en-GB"/>
        </w:rPr>
        <w:t xml:space="preserve"> – refers to air quality and meteorological data, both from modelling and monitoring, prepared in a specific format. Instructions on how to prepare these input files are given in the </w:t>
      </w:r>
      <w:hyperlink w:anchor="UsersGuide" w:history="1">
        <w:r w:rsidRPr="00031366">
          <w:rPr>
            <w:rStyle w:val="Hyperlink"/>
            <w:lang w:val="en-GB"/>
          </w:rPr>
          <w:t>User’s Guide</w:t>
        </w:r>
      </w:hyperlink>
      <w:r>
        <w:rPr>
          <w:lang w:val="en-GB"/>
        </w:rPr>
        <w:t>;</w:t>
      </w:r>
    </w:p>
    <w:p w:rsidR="00690A5A" w:rsidRDefault="00690A5A" w:rsidP="00DA4871">
      <w:pPr>
        <w:numPr>
          <w:ilvl w:val="0"/>
          <w:numId w:val="10"/>
        </w:numPr>
        <w:spacing w:after="60"/>
        <w:jc w:val="both"/>
        <w:rPr>
          <w:lang w:val="en-GB"/>
        </w:rPr>
      </w:pPr>
      <w:r>
        <w:rPr>
          <w:i/>
          <w:lang w:val="en-GB"/>
        </w:rPr>
        <w:t>Configuration</w:t>
      </w:r>
      <w:r w:rsidRPr="00915FE6">
        <w:rPr>
          <w:i/>
          <w:lang w:val="en-GB"/>
        </w:rPr>
        <w:t xml:space="preserve"> module</w:t>
      </w:r>
      <w:r>
        <w:rPr>
          <w:lang w:val="en-GB"/>
        </w:rPr>
        <w:t xml:space="preserve"> - includes configuration files, which link the input to the desired statistical elaboration. One of these files is the </w:t>
      </w:r>
      <w:hyperlink w:anchor="_Startup.ini" w:history="1">
        <w:r w:rsidRPr="00DB11A8">
          <w:rPr>
            <w:rStyle w:val="Hyperlink"/>
            <w:i/>
            <w:lang w:val="en-GB"/>
          </w:rPr>
          <w:t>startup.ini</w:t>
        </w:r>
      </w:hyperlink>
      <w:r>
        <w:rPr>
          <w:lang w:val="en-GB"/>
        </w:rPr>
        <w:t xml:space="preserve"> file (to be prepared by the user) which contains details on the monitoring stations and measured variables (see </w:t>
      </w:r>
      <w:hyperlink w:anchor="UsersGuide" w:history="1">
        <w:r w:rsidRPr="00031366">
          <w:rPr>
            <w:rStyle w:val="Hyperlink"/>
            <w:lang w:val="en-GB"/>
          </w:rPr>
          <w:t>User’s Guide</w:t>
        </w:r>
      </w:hyperlink>
      <w:r>
        <w:rPr>
          <w:lang w:val="en-GB"/>
        </w:rPr>
        <w:t xml:space="preserve">). </w:t>
      </w:r>
      <w:r w:rsidR="00C07B2C">
        <w:rPr>
          <w:lang w:val="en-GB"/>
        </w:rPr>
        <w:t xml:space="preserve">Other </w:t>
      </w:r>
      <w:r>
        <w:rPr>
          <w:lang w:val="en-GB"/>
        </w:rPr>
        <w:t>important configuration file</w:t>
      </w:r>
      <w:r w:rsidR="00C07B2C">
        <w:rPr>
          <w:lang w:val="en-GB"/>
        </w:rPr>
        <w:t>s</w:t>
      </w:r>
      <w:r>
        <w:rPr>
          <w:lang w:val="en-GB"/>
        </w:rPr>
        <w:t xml:space="preserve">, embedded  in the tool </w:t>
      </w:r>
      <w:r w:rsidR="00C07B2C">
        <w:rPr>
          <w:lang w:val="en-GB"/>
        </w:rPr>
        <w:t>are</w:t>
      </w:r>
      <w:r>
        <w:rPr>
          <w:lang w:val="en-GB"/>
        </w:rPr>
        <w:t xml:space="preserve"> the </w:t>
      </w:r>
      <w:hyperlink r:id="rId10" w:anchor="_" w:history="1">
        <w:r w:rsidRPr="00031366">
          <w:rPr>
            <w:rStyle w:val="Hyperlink"/>
            <w:i/>
            <w:lang w:val="en-GB"/>
          </w:rPr>
          <w:t>performance and goal criteria</w:t>
        </w:r>
      </w:hyperlink>
      <w:r>
        <w:rPr>
          <w:lang w:val="en-GB"/>
        </w:rPr>
        <w:t xml:space="preserve"> file which lists the performance criteria used in DELTA for the different species</w:t>
      </w:r>
      <w:r w:rsidR="00C07B2C">
        <w:rPr>
          <w:lang w:val="en-GB"/>
        </w:rPr>
        <w:t xml:space="preserve"> and the </w:t>
      </w:r>
      <w:hyperlink w:anchor="_Managing_multiple_datasets:" w:history="1">
        <w:proofErr w:type="spellStart"/>
        <w:r w:rsidR="00C07B2C" w:rsidRPr="006600DA">
          <w:rPr>
            <w:rStyle w:val="Hyperlink"/>
            <w:i/>
          </w:rPr>
          <w:t>myDeltaInput</w:t>
        </w:r>
        <w:proofErr w:type="spellEnd"/>
      </w:hyperlink>
      <w:r w:rsidR="00C07B2C">
        <w:rPr>
          <w:lang w:val="en-GB"/>
        </w:rPr>
        <w:t xml:space="preserve"> file which facilitates the management of multiple datasets</w:t>
      </w:r>
      <w:r>
        <w:rPr>
          <w:lang w:val="en-GB"/>
        </w:rPr>
        <w:t>;</w:t>
      </w:r>
    </w:p>
    <w:p w:rsidR="00690A5A" w:rsidRDefault="00690A5A" w:rsidP="00DA4871">
      <w:pPr>
        <w:numPr>
          <w:ilvl w:val="0"/>
          <w:numId w:val="11"/>
        </w:numPr>
        <w:spacing w:after="60"/>
        <w:jc w:val="both"/>
        <w:rPr>
          <w:lang w:val="en-GB"/>
        </w:rPr>
      </w:pPr>
      <w:r w:rsidRPr="00DE2910">
        <w:rPr>
          <w:i/>
          <w:lang w:val="en-GB"/>
        </w:rPr>
        <w:t>Analysis module</w:t>
      </w:r>
      <w:r>
        <w:rPr>
          <w:lang w:val="en-GB"/>
        </w:rPr>
        <w:t xml:space="preserve"> – is the core of the DELTA where different statistical indicators and diagrams are produced. This module can be operated in two modes – </w:t>
      </w:r>
      <w:hyperlink w:anchor="_Exploration" w:history="1">
        <w:r w:rsidRPr="00031366">
          <w:rPr>
            <w:rStyle w:val="Hyperlink"/>
            <w:lang w:val="en-GB"/>
          </w:rPr>
          <w:t>exploration</w:t>
        </w:r>
      </w:hyperlink>
      <w:r>
        <w:rPr>
          <w:lang w:val="en-GB"/>
        </w:rPr>
        <w:t xml:space="preserve"> and </w:t>
      </w:r>
      <w:hyperlink w:anchor="_Benchmarking" w:history="1">
        <w:r w:rsidRPr="00031366">
          <w:rPr>
            <w:rStyle w:val="Hyperlink"/>
            <w:lang w:val="en-GB"/>
          </w:rPr>
          <w:t>benchmarking</w:t>
        </w:r>
      </w:hyperlink>
      <w:r>
        <w:rPr>
          <w:lang w:val="en-GB"/>
        </w:rPr>
        <w:t xml:space="preserve"> </w:t>
      </w:r>
    </w:p>
    <w:p w:rsidR="00690A5A" w:rsidRDefault="00690A5A" w:rsidP="00DA4871">
      <w:pPr>
        <w:numPr>
          <w:ilvl w:val="0"/>
          <w:numId w:val="12"/>
        </w:numPr>
        <w:spacing w:after="60"/>
        <w:jc w:val="both"/>
        <w:rPr>
          <w:lang w:val="en-GB"/>
        </w:rPr>
      </w:pPr>
      <w:r w:rsidRPr="00DE2910">
        <w:rPr>
          <w:i/>
          <w:lang w:val="en-GB"/>
        </w:rPr>
        <w:t>Output module</w:t>
      </w:r>
      <w:r>
        <w:rPr>
          <w:lang w:val="en-GB"/>
        </w:rPr>
        <w:t xml:space="preserve"> – includes the results of the selected statistical elaborations (graphics or statistics values). For the benchmarking mode this output follows a predefined template, not modifiable by the user (see </w:t>
      </w:r>
      <w:r w:rsidR="001D7E1A">
        <w:rPr>
          <w:lang w:val="en-GB"/>
        </w:rPr>
        <w:t xml:space="preserve">Concepts </w:t>
      </w:r>
      <w:hyperlink w:anchor="_Benchmarking_report" w:history="1">
        <w:proofErr w:type="gramStart"/>
        <w:r w:rsidRPr="00031366">
          <w:rPr>
            <w:rStyle w:val="Hyperlink"/>
            <w:lang w:val="en-GB"/>
          </w:rPr>
          <w:t xml:space="preserve">Section </w:t>
        </w:r>
        <w:proofErr w:type="gramEnd"/>
        <w:r w:rsidR="00535318">
          <w:rPr>
            <w:rStyle w:val="Hyperlink"/>
            <w:lang w:val="en-GB"/>
          </w:rPr>
          <w:fldChar w:fldCharType="begin"/>
        </w:r>
        <w:r w:rsidR="00535318">
          <w:rPr>
            <w:rStyle w:val="Hyperlink"/>
            <w:lang w:val="en-GB"/>
          </w:rPr>
          <w:instrText xml:space="preserve"> REF _Ref341164505 \w \h </w:instrText>
        </w:r>
        <w:r w:rsidR="00535318">
          <w:rPr>
            <w:rStyle w:val="Hyperlink"/>
            <w:lang w:val="en-GB"/>
          </w:rPr>
        </w:r>
        <w:r w:rsidR="00535318">
          <w:rPr>
            <w:rStyle w:val="Hyperlink"/>
            <w:lang w:val="en-GB"/>
          </w:rPr>
          <w:fldChar w:fldCharType="separate"/>
        </w:r>
        <w:r w:rsidR="006B094A">
          <w:rPr>
            <w:rStyle w:val="Hyperlink"/>
            <w:lang w:val="en-GB"/>
          </w:rPr>
          <w:t>5</w:t>
        </w:r>
        <w:r w:rsidR="00535318">
          <w:rPr>
            <w:rStyle w:val="Hyperlink"/>
            <w:lang w:val="en-GB"/>
          </w:rPr>
          <w:fldChar w:fldCharType="end"/>
        </w:r>
      </w:hyperlink>
      <w:r>
        <w:rPr>
          <w:lang w:val="en-GB"/>
        </w:rPr>
        <w:t>).</w:t>
      </w:r>
    </w:p>
    <w:p w:rsidR="00690A5A" w:rsidRDefault="00690A5A" w:rsidP="00FE7D4B">
      <w:pPr>
        <w:spacing w:after="60"/>
        <w:ind w:left="360"/>
        <w:jc w:val="both"/>
        <w:rPr>
          <w:lang w:val="en-GB"/>
        </w:rPr>
      </w:pPr>
    </w:p>
    <w:p w:rsidR="00690A5A" w:rsidRDefault="008A7E62" w:rsidP="00FE7D4B">
      <w:pPr>
        <w:spacing w:after="60"/>
        <w:ind w:left="360"/>
        <w:jc w:val="both"/>
        <w:rPr>
          <w:lang w:val="en-GB"/>
        </w:rPr>
      </w:pPr>
      <w:r>
        <w:rPr>
          <w:noProof/>
        </w:rPr>
        <w:lastRenderedPageBreak/>
        <w:drawing>
          <wp:inline distT="0" distB="0" distL="0" distR="0" wp14:anchorId="4D4C1A04" wp14:editId="7B8EEBE2">
            <wp:extent cx="6124575" cy="3847465"/>
            <wp:effectExtent l="0" t="0" r="0" b="635"/>
            <wp:docPr id="1"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124575" cy="3847465"/>
                    </a:xfrm>
                    <a:prstGeom prst="rect">
                      <a:avLst/>
                    </a:prstGeom>
                    <a:noFill/>
                    <a:ln>
                      <a:noFill/>
                    </a:ln>
                  </pic:spPr>
                </pic:pic>
              </a:graphicData>
            </a:graphic>
          </wp:inline>
        </w:drawing>
      </w:r>
    </w:p>
    <w:p w:rsidR="00690A5A" w:rsidRDefault="00690A5A" w:rsidP="00FE7D4B">
      <w:pPr>
        <w:spacing w:after="60"/>
        <w:ind w:left="360"/>
        <w:jc w:val="both"/>
        <w:rPr>
          <w:lang w:val="en-GB"/>
        </w:rPr>
      </w:pPr>
    </w:p>
    <w:p w:rsidR="00690A5A" w:rsidRDefault="00690A5A" w:rsidP="00FE7D4B">
      <w:pPr>
        <w:pStyle w:val="Caption"/>
        <w:spacing w:before="120"/>
        <w:ind w:firstLine="720"/>
        <w:rPr>
          <w:lang w:val="en-GB"/>
        </w:rPr>
      </w:pPr>
      <w:bookmarkStart w:id="12" w:name="_Ref283824928"/>
      <w:proofErr w:type="gramStart"/>
      <w:r>
        <w:t xml:space="preserve">Figure </w:t>
      </w:r>
      <w:fldSimple w:instr=" SEQ Figure \* ARABIC ">
        <w:r w:rsidR="006B094A">
          <w:rPr>
            <w:noProof/>
          </w:rPr>
          <w:t>1</w:t>
        </w:r>
      </w:fldSimple>
      <w:bookmarkEnd w:id="12"/>
      <w:r>
        <w:t>.</w:t>
      </w:r>
      <w:proofErr w:type="gramEnd"/>
      <w:r>
        <w:t xml:space="preserve"> Structure of the DELTA software</w:t>
      </w:r>
    </w:p>
    <w:p w:rsidR="00690A5A" w:rsidRPr="00FE7D4B" w:rsidRDefault="00690A5A" w:rsidP="00FE7D4B">
      <w:pPr>
        <w:rPr>
          <w:lang w:val="en-GB"/>
        </w:rPr>
      </w:pPr>
    </w:p>
    <w:p w:rsidR="00690A5A" w:rsidRDefault="00690A5A" w:rsidP="00F1339B">
      <w:pPr>
        <w:rPr>
          <w:lang w:val="en-GB"/>
        </w:rPr>
      </w:pPr>
    </w:p>
    <w:p w:rsidR="00690A5A" w:rsidRDefault="00690A5A" w:rsidP="006F2205">
      <w:pPr>
        <w:jc w:val="both"/>
        <w:rPr>
          <w:lang w:val="en-GB"/>
        </w:rPr>
      </w:pPr>
      <w:r>
        <w:rPr>
          <w:lang w:val="en-GB"/>
        </w:rPr>
        <w:t>Within the analysis two main modes exist: exploration and benchmarking mode. They are described in the next sections.</w:t>
      </w:r>
    </w:p>
    <w:p w:rsidR="00B4575B" w:rsidRDefault="00B4575B" w:rsidP="006F2205">
      <w:pPr>
        <w:jc w:val="both"/>
        <w:rPr>
          <w:lang w:val="en-GB"/>
        </w:rPr>
      </w:pPr>
    </w:p>
    <w:p w:rsidR="00690A5A" w:rsidRPr="00340FF8" w:rsidRDefault="00690A5A" w:rsidP="004F1732">
      <w:pPr>
        <w:keepNext/>
        <w:spacing w:before="240" w:after="60"/>
        <w:outlineLvl w:val="2"/>
        <w:rPr>
          <w:rFonts w:ascii="Arial" w:hAnsi="Arial" w:cs="Arial"/>
          <w:b/>
          <w:bCs/>
          <w:vanish/>
          <w:sz w:val="26"/>
          <w:szCs w:val="26"/>
          <w:lang w:val="en-GB"/>
        </w:rPr>
      </w:pPr>
      <w:bookmarkStart w:id="13" w:name="_Toc339199830"/>
      <w:bookmarkStart w:id="14" w:name="_Toc339200251"/>
      <w:bookmarkStart w:id="15" w:name="_Toc339200296"/>
      <w:bookmarkStart w:id="16" w:name="_Toc339200341"/>
      <w:bookmarkStart w:id="17" w:name="_Toc339200534"/>
      <w:bookmarkStart w:id="18" w:name="_Toc339200669"/>
      <w:bookmarkStart w:id="19" w:name="_Toc339200791"/>
      <w:bookmarkStart w:id="20" w:name="_Toc339200945"/>
      <w:bookmarkStart w:id="21" w:name="_Toc339201032"/>
      <w:bookmarkStart w:id="22" w:name="_Toc339201093"/>
      <w:bookmarkStart w:id="23" w:name="_Toc339201136"/>
      <w:bookmarkStart w:id="24" w:name="_Toc339201344"/>
      <w:bookmarkStart w:id="25" w:name="_Toc339201453"/>
      <w:bookmarkStart w:id="26" w:name="_Toc339201536"/>
      <w:bookmarkStart w:id="27" w:name="_Toc339300712"/>
      <w:bookmarkStart w:id="28" w:name="_Toc339301729"/>
      <w:bookmarkStart w:id="29" w:name="_Toc339302978"/>
      <w:bookmarkStart w:id="30" w:name="_Toc339307714"/>
      <w:bookmarkStart w:id="31" w:name="_Toc339311284"/>
      <w:bookmarkStart w:id="32" w:name="_Toc339314942"/>
      <w:bookmarkStart w:id="33" w:name="_Toc339315103"/>
      <w:bookmarkStart w:id="34" w:name="_Toc339315227"/>
      <w:bookmarkStart w:id="35" w:name="_Toc339610894"/>
      <w:bookmarkStart w:id="36" w:name="_Toc339611419"/>
      <w:bookmarkStart w:id="37" w:name="_Toc340147693"/>
      <w:bookmarkStart w:id="38" w:name="_Toc340163109"/>
      <w:bookmarkStart w:id="39" w:name="_Toc341429570"/>
      <w:bookmarkStart w:id="40" w:name="_Toc342032149"/>
      <w:bookmarkStart w:id="41" w:name="_Toc342032212"/>
      <w:bookmarkStart w:id="42" w:name="_Toc372900662"/>
      <w:bookmarkStart w:id="43" w:name="_Toc372901663"/>
      <w:bookmarkStart w:id="44" w:name="_Toc339199831"/>
      <w:bookmarkStart w:id="45" w:name="_Toc339200252"/>
      <w:bookmarkStart w:id="46" w:name="_Toc339200297"/>
      <w:bookmarkStart w:id="47" w:name="_Toc339200342"/>
      <w:bookmarkStart w:id="48" w:name="_Toc339200535"/>
      <w:bookmarkStart w:id="49" w:name="_Toc339200670"/>
      <w:bookmarkStart w:id="50" w:name="_Toc339200792"/>
      <w:bookmarkStart w:id="51" w:name="_Toc339200946"/>
      <w:bookmarkStart w:id="52" w:name="_Toc339201033"/>
      <w:bookmarkStart w:id="53" w:name="_Toc339201094"/>
      <w:bookmarkStart w:id="54" w:name="_Toc339201137"/>
      <w:bookmarkStart w:id="55" w:name="_Toc339201345"/>
      <w:bookmarkStart w:id="56" w:name="_Toc339201454"/>
      <w:bookmarkStart w:id="57" w:name="_Toc339201537"/>
      <w:bookmarkStart w:id="58" w:name="_Toc339300713"/>
      <w:bookmarkStart w:id="59" w:name="_Toc339301730"/>
      <w:bookmarkStart w:id="60" w:name="_Toc339302979"/>
      <w:bookmarkStart w:id="61" w:name="_Toc339307715"/>
      <w:bookmarkStart w:id="62" w:name="_Toc339311285"/>
      <w:bookmarkStart w:id="63" w:name="_Toc339314943"/>
      <w:bookmarkStart w:id="64" w:name="_Toc339315104"/>
      <w:bookmarkStart w:id="65" w:name="_Toc339315228"/>
      <w:bookmarkStart w:id="66" w:name="_Toc339610895"/>
      <w:bookmarkStart w:id="67" w:name="_Toc339611420"/>
      <w:bookmarkStart w:id="68" w:name="_Toc340147694"/>
      <w:bookmarkStart w:id="69" w:name="_Toc340163110"/>
      <w:bookmarkStart w:id="70" w:name="_Toc341429571"/>
      <w:bookmarkStart w:id="71" w:name="_Toc342032150"/>
      <w:bookmarkStart w:id="72" w:name="_Toc342032213"/>
      <w:bookmarkStart w:id="73" w:name="_Toc372900663"/>
      <w:bookmarkStart w:id="74" w:name="_Toc372901664"/>
      <w:bookmarkStart w:id="75" w:name="_Toc339199832"/>
      <w:bookmarkStart w:id="76" w:name="_Toc339200253"/>
      <w:bookmarkStart w:id="77" w:name="_Toc339200298"/>
      <w:bookmarkStart w:id="78" w:name="_Toc339200343"/>
      <w:bookmarkStart w:id="79" w:name="_Toc339200536"/>
      <w:bookmarkStart w:id="80" w:name="_Toc339200671"/>
      <w:bookmarkStart w:id="81" w:name="_Toc339200793"/>
      <w:bookmarkStart w:id="82" w:name="_Toc339200947"/>
      <w:bookmarkStart w:id="83" w:name="_Toc339201034"/>
      <w:bookmarkStart w:id="84" w:name="_Toc339201095"/>
      <w:bookmarkStart w:id="85" w:name="_Toc339201138"/>
      <w:bookmarkStart w:id="86" w:name="_Toc339201346"/>
      <w:bookmarkStart w:id="87" w:name="_Toc339201455"/>
      <w:bookmarkStart w:id="88" w:name="_Toc339201538"/>
      <w:bookmarkStart w:id="89" w:name="_Toc339300714"/>
      <w:bookmarkStart w:id="90" w:name="_Toc339301731"/>
      <w:bookmarkStart w:id="91" w:name="_Toc339302980"/>
      <w:bookmarkStart w:id="92" w:name="_Toc339307716"/>
      <w:bookmarkStart w:id="93" w:name="_Toc339311286"/>
      <w:bookmarkStart w:id="94" w:name="_Toc339314944"/>
      <w:bookmarkStart w:id="95" w:name="_Toc339315105"/>
      <w:bookmarkStart w:id="96" w:name="_Toc339315229"/>
      <w:bookmarkStart w:id="97" w:name="_Toc339610896"/>
      <w:bookmarkStart w:id="98" w:name="_Toc339611421"/>
      <w:bookmarkStart w:id="99" w:name="_Toc340147695"/>
      <w:bookmarkStart w:id="100" w:name="_Toc340163111"/>
      <w:bookmarkStart w:id="101" w:name="_Toc341429572"/>
      <w:bookmarkStart w:id="102" w:name="_Toc342032151"/>
      <w:bookmarkStart w:id="103" w:name="_Toc342032214"/>
      <w:bookmarkStart w:id="104" w:name="_Toc372900664"/>
      <w:bookmarkStart w:id="105" w:name="_Toc372901665"/>
      <w:bookmarkStart w:id="106" w:name="_Ref284330869"/>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p>
    <w:p w:rsidR="00690A5A" w:rsidRPr="00340FF8" w:rsidRDefault="00690A5A" w:rsidP="00DA4871">
      <w:pPr>
        <w:pStyle w:val="Heading3"/>
        <w:numPr>
          <w:ilvl w:val="1"/>
          <w:numId w:val="23"/>
        </w:numPr>
        <w:tabs>
          <w:tab w:val="left" w:pos="1440"/>
        </w:tabs>
        <w:rPr>
          <w:rFonts w:cs="Arial"/>
          <w:szCs w:val="26"/>
          <w:lang w:val="en-GB"/>
        </w:rPr>
      </w:pPr>
      <w:bookmarkStart w:id="107" w:name="_Exploration"/>
      <w:bookmarkStart w:id="108" w:name="_Ref341164117"/>
      <w:bookmarkEnd w:id="107"/>
      <w:r w:rsidRPr="00340FF8">
        <w:rPr>
          <w:rFonts w:cs="Arial"/>
          <w:szCs w:val="26"/>
          <w:lang w:val="en-GB"/>
        </w:rPr>
        <w:t xml:space="preserve">        </w:t>
      </w:r>
      <w:bookmarkStart w:id="109" w:name="_Toc410806004"/>
      <w:r w:rsidRPr="00340FF8">
        <w:rPr>
          <w:rFonts w:cs="Arial"/>
          <w:szCs w:val="26"/>
          <w:lang w:val="en-GB"/>
        </w:rPr>
        <w:t>Exploration</w:t>
      </w:r>
      <w:bookmarkEnd w:id="108"/>
      <w:bookmarkEnd w:id="109"/>
      <w:r w:rsidRPr="00340FF8">
        <w:rPr>
          <w:rFonts w:cs="Arial"/>
          <w:szCs w:val="26"/>
          <w:lang w:val="en-GB"/>
        </w:rPr>
        <w:t xml:space="preserve"> </w:t>
      </w:r>
      <w:bookmarkEnd w:id="106"/>
    </w:p>
    <w:p w:rsidR="00690A5A" w:rsidRPr="00FE7D4B" w:rsidRDefault="00690A5A" w:rsidP="00F1339B"/>
    <w:p w:rsidR="00690A5A" w:rsidRDefault="00690A5A" w:rsidP="00F1339B">
      <w:pPr>
        <w:spacing w:before="75"/>
        <w:jc w:val="both"/>
        <w:rPr>
          <w:lang w:val="en-GB"/>
        </w:rPr>
      </w:pPr>
      <w:r>
        <w:rPr>
          <w:lang w:val="en-GB"/>
        </w:rPr>
        <w:t xml:space="preserve">This mode allows the user to analyse different statistical metrics and diagrams, using various time intervals, various stations, various parameters (meteorological variables or pollutants) </w:t>
      </w:r>
      <w:r w:rsidR="00715A32">
        <w:rPr>
          <w:lang w:val="en-GB"/>
        </w:rPr>
        <w:t xml:space="preserve">from one </w:t>
      </w:r>
      <w:r w:rsidR="00DB11A8">
        <w:rPr>
          <w:lang w:val="en-GB"/>
        </w:rPr>
        <w:t xml:space="preserve">or more </w:t>
      </w:r>
      <w:r w:rsidR="00715A32">
        <w:rPr>
          <w:lang w:val="en-GB"/>
        </w:rPr>
        <w:t>model</w:t>
      </w:r>
      <w:r w:rsidR="00DB11A8">
        <w:rPr>
          <w:lang w:val="en-GB"/>
        </w:rPr>
        <w:t>s</w:t>
      </w:r>
      <w:r>
        <w:rPr>
          <w:lang w:val="en-GB"/>
        </w:rPr>
        <w:t>. Different types of analysis can be performed:</w:t>
      </w:r>
    </w:p>
    <w:p w:rsidR="00690A5A" w:rsidRDefault="00690A5A" w:rsidP="00F1339B">
      <w:pPr>
        <w:spacing w:before="75"/>
        <w:jc w:val="both"/>
        <w:rPr>
          <w:lang w:val="en-GB"/>
        </w:rPr>
      </w:pPr>
    </w:p>
    <w:p w:rsidR="00690A5A" w:rsidRPr="00DD5EE0" w:rsidRDefault="00690A5A" w:rsidP="00DA4871">
      <w:pPr>
        <w:numPr>
          <w:ilvl w:val="0"/>
          <w:numId w:val="13"/>
        </w:numPr>
        <w:jc w:val="both"/>
        <w:rPr>
          <w:lang w:val="en-GB"/>
        </w:rPr>
      </w:pPr>
      <w:r w:rsidRPr="000B2CDB">
        <w:rPr>
          <w:u w:val="single"/>
          <w:lang w:val="en-GB"/>
        </w:rPr>
        <w:t>Tem</w:t>
      </w:r>
      <w:r w:rsidRPr="00DD5EE0">
        <w:rPr>
          <w:u w:val="single"/>
          <w:lang w:val="en-GB"/>
        </w:rPr>
        <w:t>poral analysis</w:t>
      </w:r>
      <w:r w:rsidRPr="00DD5EE0">
        <w:rPr>
          <w:lang w:val="en-GB"/>
        </w:rPr>
        <w:t xml:space="preserve"> can be performed with different options (running averages, daily min/max/mean, selection of seasons</w:t>
      </w:r>
      <w:r>
        <w:rPr>
          <w:lang w:val="en-GB"/>
        </w:rPr>
        <w:t>, week days/ week-end,</w:t>
      </w:r>
      <w:r w:rsidRPr="00DD5EE0">
        <w:rPr>
          <w:lang w:val="en-GB"/>
        </w:rPr>
        <w:t xml:space="preserve"> </w:t>
      </w:r>
      <w:r>
        <w:rPr>
          <w:lang w:val="en-GB"/>
        </w:rPr>
        <w:t xml:space="preserve">and </w:t>
      </w:r>
      <w:r w:rsidRPr="00DD5EE0">
        <w:rPr>
          <w:lang w:val="en-GB"/>
        </w:rPr>
        <w:t xml:space="preserve">daylight/ night time hours. </w:t>
      </w:r>
    </w:p>
    <w:p w:rsidR="00690A5A" w:rsidRPr="00DD5EE0" w:rsidRDefault="00690A5A" w:rsidP="00DA4871">
      <w:pPr>
        <w:numPr>
          <w:ilvl w:val="0"/>
          <w:numId w:val="13"/>
        </w:numPr>
        <w:jc w:val="both"/>
        <w:rPr>
          <w:lang w:val="en-GB"/>
        </w:rPr>
      </w:pPr>
      <w:r w:rsidRPr="00DD5EE0">
        <w:rPr>
          <w:u w:val="single"/>
          <w:lang w:val="en-GB"/>
        </w:rPr>
        <w:t>Spatial analysis</w:t>
      </w:r>
      <w:r w:rsidRPr="00DD5EE0">
        <w:rPr>
          <w:lang w:val="en-GB"/>
        </w:rPr>
        <w:t xml:space="preserve"> can be performed </w:t>
      </w:r>
      <w:r>
        <w:rPr>
          <w:lang w:val="en-GB"/>
        </w:rPr>
        <w:t xml:space="preserve">in two ways: </w:t>
      </w:r>
      <w:r w:rsidR="00DB11A8">
        <w:rPr>
          <w:lang w:val="en-GB"/>
        </w:rPr>
        <w:t xml:space="preserve">(1) indirectly: </w:t>
      </w:r>
      <w:r w:rsidRPr="00DD5EE0">
        <w:rPr>
          <w:lang w:val="en-GB"/>
        </w:rPr>
        <w:t>based on the classification of the monitoring stations in different geographical entities</w:t>
      </w:r>
      <w:r>
        <w:rPr>
          <w:lang w:val="en-GB"/>
        </w:rPr>
        <w:t xml:space="preserve"> </w:t>
      </w:r>
      <w:r w:rsidR="00DB11A8">
        <w:rPr>
          <w:lang w:val="en-GB"/>
        </w:rPr>
        <w:t xml:space="preserve">(different </w:t>
      </w:r>
      <w:proofErr w:type="spellStart"/>
      <w:r w:rsidR="00DB11A8">
        <w:rPr>
          <w:lang w:val="en-GB"/>
        </w:rPr>
        <w:t>colors</w:t>
      </w:r>
      <w:proofErr w:type="spellEnd"/>
      <w:r w:rsidR="00DB11A8">
        <w:rPr>
          <w:lang w:val="en-GB"/>
        </w:rPr>
        <w:t xml:space="preserve"> are then used for each defined geographical entity) </w:t>
      </w:r>
      <w:r>
        <w:rPr>
          <w:lang w:val="en-GB"/>
        </w:rPr>
        <w:t xml:space="preserve">or </w:t>
      </w:r>
      <w:r w:rsidR="00DB11A8">
        <w:rPr>
          <w:lang w:val="en-GB"/>
        </w:rPr>
        <w:t xml:space="preserve">(2) directly: </w:t>
      </w:r>
      <w:r>
        <w:rPr>
          <w:lang w:val="en-GB"/>
        </w:rPr>
        <w:t xml:space="preserve">by using the Google Earth (or </w:t>
      </w:r>
      <w:proofErr w:type="spellStart"/>
      <w:r>
        <w:rPr>
          <w:lang w:val="en-GB"/>
        </w:rPr>
        <w:t>GeoMap</w:t>
      </w:r>
      <w:proofErr w:type="spellEnd"/>
      <w:r>
        <w:rPr>
          <w:lang w:val="en-GB"/>
        </w:rPr>
        <w:t>) option, a functionality which permits to visualise a statistical parameter at each station as a point on a 2D map</w:t>
      </w:r>
    </w:p>
    <w:p w:rsidR="00690A5A" w:rsidRPr="00587904" w:rsidRDefault="00690A5A" w:rsidP="00DA4871">
      <w:pPr>
        <w:numPr>
          <w:ilvl w:val="0"/>
          <w:numId w:val="13"/>
        </w:numPr>
        <w:jc w:val="both"/>
      </w:pPr>
      <w:r w:rsidRPr="00367738">
        <w:rPr>
          <w:u w:val="single"/>
          <w:lang w:val="en-GB"/>
        </w:rPr>
        <w:t>Multidimensional analysis</w:t>
      </w:r>
      <w:r w:rsidRPr="00367738">
        <w:rPr>
          <w:lang w:val="en-GB"/>
        </w:rPr>
        <w:t xml:space="preserve"> can be performed. Dimensions here refer to monitoring parameters, models, scenarios and</w:t>
      </w:r>
      <w:r>
        <w:rPr>
          <w:lang w:val="en-GB"/>
        </w:rPr>
        <w:t xml:space="preserve"> </w:t>
      </w:r>
      <w:r w:rsidRPr="00367738">
        <w:rPr>
          <w:lang w:val="en-GB"/>
        </w:rPr>
        <w:t>stations. One or more element</w:t>
      </w:r>
      <w:r>
        <w:rPr>
          <w:lang w:val="en-GB"/>
        </w:rPr>
        <w:t>s</w:t>
      </w:r>
      <w:r w:rsidRPr="00367738">
        <w:rPr>
          <w:lang w:val="en-GB"/>
        </w:rPr>
        <w:t xml:space="preserve"> for each of those dimensions can be chosen and overlaid on a single diagram. </w:t>
      </w:r>
    </w:p>
    <w:p w:rsidR="00690A5A" w:rsidRDefault="00690A5A" w:rsidP="00587904">
      <w:pPr>
        <w:pStyle w:val="ListParagraph"/>
      </w:pPr>
    </w:p>
    <w:p w:rsidR="00690A5A" w:rsidRPr="0009790B" w:rsidRDefault="00690A5A" w:rsidP="00587904">
      <w:pPr>
        <w:ind w:left="720"/>
        <w:jc w:val="both"/>
      </w:pPr>
    </w:p>
    <w:p w:rsidR="00690A5A" w:rsidRDefault="00690A5A" w:rsidP="00DA4871">
      <w:pPr>
        <w:pStyle w:val="Heading3"/>
        <w:numPr>
          <w:ilvl w:val="1"/>
          <w:numId w:val="23"/>
        </w:numPr>
      </w:pPr>
      <w:bookmarkStart w:id="110" w:name="_Benchmarking"/>
      <w:bookmarkStart w:id="111" w:name="_Ref284330885"/>
      <w:bookmarkEnd w:id="110"/>
      <w:r>
        <w:t xml:space="preserve"> </w:t>
      </w:r>
      <w:bookmarkStart w:id="112" w:name="_Toc410806005"/>
      <w:r w:rsidRPr="00917611">
        <w:t>Benchmarkin</w:t>
      </w:r>
      <w:bookmarkEnd w:id="111"/>
      <w:r>
        <w:t>g</w:t>
      </w:r>
      <w:bookmarkEnd w:id="112"/>
    </w:p>
    <w:p w:rsidR="00690A5A" w:rsidRPr="005A43EA" w:rsidRDefault="00690A5A" w:rsidP="005A43EA">
      <w:pPr>
        <w:rPr>
          <w:lang w:val="en-GB"/>
        </w:rPr>
      </w:pPr>
    </w:p>
    <w:p w:rsidR="00690A5A" w:rsidRDefault="00690A5A" w:rsidP="00F1339B">
      <w:pPr>
        <w:jc w:val="both"/>
        <w:rPr>
          <w:lang w:val="en-GB"/>
        </w:rPr>
      </w:pPr>
      <w:r w:rsidRPr="006723C1">
        <w:rPr>
          <w:lang w:val="en-GB"/>
        </w:rPr>
        <w:t>Thi</w:t>
      </w:r>
      <w:r>
        <w:rPr>
          <w:lang w:val="en-GB"/>
        </w:rPr>
        <w:t>s mode</w:t>
      </w:r>
      <w:r w:rsidRPr="006723C1">
        <w:rPr>
          <w:lang w:val="en-GB"/>
        </w:rPr>
        <w:t xml:space="preserve"> </w:t>
      </w:r>
      <w:r>
        <w:rPr>
          <w:lang w:val="en-GB"/>
        </w:rPr>
        <w:t xml:space="preserve">allows to produce summary reports containing performance criteria for different statistical indicators related to a given model application in the frame of the AQD. The reports are obtained through an automatic procedure and follow a pre-defined template structured around core indicators and diagrams (see </w:t>
      </w:r>
      <w:r w:rsidR="001D7E1A">
        <w:rPr>
          <w:lang w:val="en-GB"/>
        </w:rPr>
        <w:t xml:space="preserve">Concepts </w:t>
      </w:r>
      <w:hyperlink w:anchor="_Benchmarking_report" w:history="1">
        <w:proofErr w:type="gramStart"/>
        <w:r w:rsidRPr="006600DA">
          <w:rPr>
            <w:rStyle w:val="Hyperlink"/>
          </w:rPr>
          <w:t xml:space="preserve">Section </w:t>
        </w:r>
        <w:proofErr w:type="gramEnd"/>
        <w:r w:rsidR="00535318" w:rsidRPr="006600DA">
          <w:rPr>
            <w:rStyle w:val="Hyperlink"/>
          </w:rPr>
          <w:fldChar w:fldCharType="begin"/>
        </w:r>
        <w:r w:rsidR="00535318" w:rsidRPr="006600DA">
          <w:rPr>
            <w:rStyle w:val="Hyperlink"/>
          </w:rPr>
          <w:instrText xml:space="preserve"> REF _Ref341164505 \w \h </w:instrText>
        </w:r>
        <w:r w:rsidR="00535318" w:rsidRPr="006600DA">
          <w:rPr>
            <w:rStyle w:val="Hyperlink"/>
          </w:rPr>
        </w:r>
        <w:r w:rsidR="00535318" w:rsidRPr="006600DA">
          <w:rPr>
            <w:rStyle w:val="Hyperlink"/>
          </w:rPr>
          <w:fldChar w:fldCharType="separate"/>
        </w:r>
        <w:r w:rsidR="006B094A">
          <w:rPr>
            <w:rStyle w:val="Hyperlink"/>
          </w:rPr>
          <w:t>5</w:t>
        </w:r>
        <w:r w:rsidR="00535318" w:rsidRPr="006600DA">
          <w:rPr>
            <w:rStyle w:val="Hyperlink"/>
          </w:rPr>
          <w:fldChar w:fldCharType="end"/>
        </w:r>
      </w:hyperlink>
      <w:r>
        <w:rPr>
          <w:lang w:val="en-GB"/>
        </w:rPr>
        <w:t>). S</w:t>
      </w:r>
      <w:r w:rsidRPr="006723C1">
        <w:rPr>
          <w:lang w:val="en-GB"/>
        </w:rPr>
        <w:t xml:space="preserve">ome bounds for specific </w:t>
      </w:r>
      <w:r>
        <w:rPr>
          <w:lang w:val="en-GB"/>
        </w:rPr>
        <w:t xml:space="preserve">statistical </w:t>
      </w:r>
      <w:r w:rsidRPr="006723C1">
        <w:rPr>
          <w:lang w:val="en-GB"/>
        </w:rPr>
        <w:t>indicators</w:t>
      </w:r>
      <w:r>
        <w:rPr>
          <w:lang w:val="en-GB"/>
        </w:rPr>
        <w:t xml:space="preserve"> (performance criteria</w:t>
      </w:r>
      <w:r w:rsidR="00DB11A8">
        <w:rPr>
          <w:lang w:val="en-GB"/>
        </w:rPr>
        <w:t xml:space="preserve"> and model quality objective</w:t>
      </w:r>
      <w:r>
        <w:rPr>
          <w:lang w:val="en-GB"/>
        </w:rPr>
        <w:t>) are included</w:t>
      </w:r>
      <w:r w:rsidRPr="006723C1">
        <w:rPr>
          <w:lang w:val="en-GB"/>
        </w:rPr>
        <w:t xml:space="preserve">, </w:t>
      </w:r>
      <w:r>
        <w:rPr>
          <w:lang w:val="en-GB"/>
        </w:rPr>
        <w:t>aiming to</w:t>
      </w:r>
      <w:r w:rsidRPr="006723C1">
        <w:rPr>
          <w:lang w:val="en-GB"/>
        </w:rPr>
        <w:t xml:space="preserve"> help in </w:t>
      </w:r>
      <w:r>
        <w:rPr>
          <w:lang w:val="en-GB"/>
        </w:rPr>
        <w:t>the assessment of</w:t>
      </w:r>
      <w:r w:rsidRPr="006723C1">
        <w:rPr>
          <w:lang w:val="en-GB"/>
        </w:rPr>
        <w:t xml:space="preserve"> the model performance. </w:t>
      </w:r>
    </w:p>
    <w:p w:rsidR="00690A5A" w:rsidRDefault="00690A5A" w:rsidP="00F1339B">
      <w:pPr>
        <w:jc w:val="both"/>
        <w:rPr>
          <w:lang w:val="en-GB"/>
        </w:rPr>
      </w:pPr>
    </w:p>
    <w:p w:rsidR="00690A5A" w:rsidRDefault="00690A5A" w:rsidP="00F1339B">
      <w:pPr>
        <w:jc w:val="both"/>
        <w:rPr>
          <w:lang w:val="en-GB"/>
        </w:rPr>
      </w:pPr>
      <w:r>
        <w:rPr>
          <w:lang w:val="en-GB"/>
        </w:rPr>
        <w:t xml:space="preserve">Contrary to the exploration mode described above, </w:t>
      </w:r>
      <w:r w:rsidR="00DB11A8">
        <w:rPr>
          <w:lang w:val="en-GB"/>
        </w:rPr>
        <w:t xml:space="preserve">the </w:t>
      </w:r>
      <w:r>
        <w:rPr>
          <w:lang w:val="en-GB"/>
        </w:rPr>
        <w:t>freedom left to the user in benchmarking mode is minimal</w:t>
      </w:r>
      <w:r w:rsidR="00715A32">
        <w:rPr>
          <w:lang w:val="en-GB"/>
        </w:rPr>
        <w:t>, i.e.</w:t>
      </w:r>
      <w:r>
        <w:rPr>
          <w:lang w:val="en-GB"/>
        </w:rPr>
        <w:t xml:space="preserve"> DELTA automatically produces the performance report.</w:t>
      </w:r>
    </w:p>
    <w:p w:rsidR="00690A5A" w:rsidRDefault="00690A5A" w:rsidP="00F1339B">
      <w:pPr>
        <w:jc w:val="both"/>
        <w:rPr>
          <w:lang w:val="en-GB"/>
        </w:rPr>
      </w:pPr>
    </w:p>
    <w:p w:rsidR="00690A5A" w:rsidRDefault="00690A5A" w:rsidP="00F1339B">
      <w:pPr>
        <w:jc w:val="both"/>
        <w:rPr>
          <w:lang w:val="en-GB"/>
        </w:rPr>
      </w:pPr>
      <w:r>
        <w:rPr>
          <w:lang w:val="en-GB"/>
        </w:rPr>
        <w:t xml:space="preserve">The template for reporting model performances is application specific (assessment or planning). In the current prototype version only assessment templates are considered and have been prepared for O3, NO2 and PM10. In terms of diagrams and indicators, the template is independent of spatial scale and pollutant but performance criteria </w:t>
      </w:r>
      <w:r w:rsidR="00B4575B">
        <w:rPr>
          <w:lang w:val="en-GB"/>
        </w:rPr>
        <w:t xml:space="preserve">and model quality objectives </w:t>
      </w:r>
      <w:r>
        <w:rPr>
          <w:lang w:val="en-GB"/>
        </w:rPr>
        <w:t xml:space="preserve">(see next Section) can be pollutant and/or scale specific. Note that specific templates are proposed for models delivering annual averages only. </w:t>
      </w:r>
    </w:p>
    <w:p w:rsidR="00B4575B" w:rsidRDefault="00B4575B" w:rsidP="00F1339B">
      <w:pPr>
        <w:jc w:val="both"/>
        <w:rPr>
          <w:lang w:val="en-GB"/>
        </w:rPr>
      </w:pPr>
    </w:p>
    <w:p w:rsidR="00690A5A" w:rsidRPr="00484056" w:rsidRDefault="001D7E1A" w:rsidP="00DA4871">
      <w:pPr>
        <w:pStyle w:val="Heading2"/>
        <w:numPr>
          <w:ilvl w:val="0"/>
          <w:numId w:val="23"/>
        </w:numPr>
        <w:rPr>
          <w:lang w:val="en-GB"/>
        </w:rPr>
      </w:pPr>
      <w:bookmarkStart w:id="113" w:name="_Model_quality_Objective"/>
      <w:bookmarkStart w:id="114" w:name="_Toc410806006"/>
      <w:bookmarkEnd w:id="113"/>
      <w:r>
        <w:rPr>
          <w:lang w:val="en-GB"/>
        </w:rPr>
        <w:t>Model Q</w:t>
      </w:r>
      <w:r w:rsidR="00690A5A">
        <w:rPr>
          <w:lang w:val="en-GB"/>
        </w:rPr>
        <w:t>uality Objective and Performance criteria</w:t>
      </w:r>
      <w:bookmarkStart w:id="115" w:name="_Ref284943519"/>
      <w:bookmarkEnd w:id="114"/>
    </w:p>
    <w:p w:rsidR="00690A5A" w:rsidRDefault="00690A5A" w:rsidP="00F1339B">
      <w:pPr>
        <w:jc w:val="both"/>
        <w:rPr>
          <w:lang w:val="en-GB"/>
        </w:rPr>
      </w:pPr>
    </w:p>
    <w:p w:rsidR="00690A5A" w:rsidRDefault="00690A5A" w:rsidP="00F1339B">
      <w:pPr>
        <w:jc w:val="both"/>
        <w:rPr>
          <w:lang w:val="en-GB"/>
        </w:rPr>
      </w:pPr>
      <w:r>
        <w:rPr>
          <w:lang w:val="en-GB"/>
        </w:rPr>
        <w:t>The main statistical indicators referred to in the follow-up analysis are:</w:t>
      </w:r>
    </w:p>
    <w:p w:rsidR="00690A5A" w:rsidRDefault="00690A5A" w:rsidP="00F1339B">
      <w:pPr>
        <w:jc w:val="both"/>
        <w:rPr>
          <w:lang w:val="en-GB"/>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44"/>
        <w:gridCol w:w="5895"/>
      </w:tblGrid>
      <w:tr w:rsidR="00690A5A" w:rsidRPr="00666604" w:rsidTr="00CF42BB">
        <w:trPr>
          <w:jc w:val="center"/>
        </w:trPr>
        <w:tc>
          <w:tcPr>
            <w:tcW w:w="2144" w:type="dxa"/>
            <w:vAlign w:val="center"/>
          </w:tcPr>
          <w:p w:rsidR="00690A5A" w:rsidRPr="00666604" w:rsidRDefault="00690A5A" w:rsidP="00CF42BB">
            <w:pPr>
              <w:rPr>
                <w:sz w:val="20"/>
                <w:szCs w:val="20"/>
                <w:lang w:val="en-GB"/>
              </w:rPr>
            </w:pPr>
            <w:r w:rsidRPr="00666604">
              <w:rPr>
                <w:i/>
                <w:sz w:val="20"/>
                <w:szCs w:val="20"/>
                <w:lang w:val="en-GB"/>
              </w:rPr>
              <w:t>Mean Bias</w:t>
            </w:r>
          </w:p>
        </w:tc>
        <w:tc>
          <w:tcPr>
            <w:tcW w:w="5895" w:type="dxa"/>
          </w:tcPr>
          <w:p w:rsidR="00690A5A" w:rsidRPr="00666604" w:rsidRDefault="00970BB8" w:rsidP="00CF42BB">
            <w:pPr>
              <w:jc w:val="both"/>
              <w:rPr>
                <w:sz w:val="20"/>
                <w:szCs w:val="20"/>
                <w:lang w:val="en-GB"/>
              </w:rPr>
            </w:pPr>
            <w:r w:rsidRPr="00715A32">
              <w:rPr>
                <w:position w:val="-6"/>
                <w:sz w:val="20"/>
                <w:szCs w:val="20"/>
                <w:lang w:val="en-GB"/>
              </w:rPr>
              <w:object w:dxaOrig="1340" w:dyaOrig="3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5.5pt;height:16.5pt" o:ole="">
                  <v:imagedata r:id="rId12" o:title=""/>
                </v:shape>
                <o:OLEObject Type="Embed" ProgID="Equation.3" ShapeID="_x0000_i1025" DrawAspect="Content" ObjectID="_1485793190" r:id="rId13"/>
              </w:object>
            </w:r>
          </w:p>
        </w:tc>
      </w:tr>
      <w:tr w:rsidR="00690A5A" w:rsidRPr="00666604" w:rsidTr="00CF42BB">
        <w:trPr>
          <w:jc w:val="center"/>
        </w:trPr>
        <w:tc>
          <w:tcPr>
            <w:tcW w:w="2144" w:type="dxa"/>
            <w:vAlign w:val="center"/>
          </w:tcPr>
          <w:p w:rsidR="00690A5A" w:rsidRPr="00666604" w:rsidRDefault="00690A5A" w:rsidP="00CF42BB">
            <w:pPr>
              <w:rPr>
                <w:sz w:val="20"/>
                <w:szCs w:val="20"/>
                <w:lang w:val="en-GB"/>
              </w:rPr>
            </w:pPr>
            <w:r w:rsidRPr="00666604">
              <w:rPr>
                <w:i/>
                <w:sz w:val="20"/>
                <w:szCs w:val="20"/>
                <w:lang w:val="en-GB"/>
              </w:rPr>
              <w:t>Root</w:t>
            </w:r>
            <w:r>
              <w:rPr>
                <w:i/>
                <w:sz w:val="20"/>
                <w:szCs w:val="20"/>
                <w:lang w:val="en-GB"/>
              </w:rPr>
              <w:t xml:space="preserve"> </w:t>
            </w:r>
            <w:r w:rsidRPr="00666604">
              <w:rPr>
                <w:i/>
                <w:sz w:val="20"/>
                <w:szCs w:val="20"/>
                <w:lang w:val="en-GB"/>
              </w:rPr>
              <w:t>Mean</w:t>
            </w:r>
            <w:r>
              <w:rPr>
                <w:i/>
                <w:sz w:val="20"/>
                <w:szCs w:val="20"/>
                <w:lang w:val="en-GB"/>
              </w:rPr>
              <w:t xml:space="preserve"> </w:t>
            </w:r>
            <w:r w:rsidRPr="00666604">
              <w:rPr>
                <w:i/>
                <w:sz w:val="20"/>
                <w:szCs w:val="20"/>
                <w:lang w:val="en-GB"/>
              </w:rPr>
              <w:t>Square Error</w:t>
            </w:r>
          </w:p>
        </w:tc>
        <w:tc>
          <w:tcPr>
            <w:tcW w:w="5895" w:type="dxa"/>
          </w:tcPr>
          <w:p w:rsidR="00690A5A" w:rsidRPr="00666604" w:rsidRDefault="00690A5A" w:rsidP="00CF42BB">
            <w:pPr>
              <w:jc w:val="both"/>
              <w:rPr>
                <w:sz w:val="20"/>
                <w:szCs w:val="20"/>
                <w:lang w:val="en-GB"/>
              </w:rPr>
            </w:pPr>
            <w:r w:rsidRPr="00666604">
              <w:rPr>
                <w:position w:val="-28"/>
                <w:sz w:val="20"/>
                <w:szCs w:val="20"/>
                <w:lang w:val="en-GB"/>
              </w:rPr>
              <w:object w:dxaOrig="2260" w:dyaOrig="680">
                <v:shape id="_x0000_i1026" type="#_x0000_t75" style="width:112.5pt;height:33pt" o:ole="">
                  <v:imagedata r:id="rId14" o:title=""/>
                </v:shape>
                <o:OLEObject Type="Embed" ProgID="Equation.3" ShapeID="_x0000_i1026" DrawAspect="Content" ObjectID="_1485793191" r:id="rId15"/>
              </w:object>
            </w:r>
          </w:p>
        </w:tc>
      </w:tr>
      <w:tr w:rsidR="00690A5A" w:rsidRPr="00666604" w:rsidTr="00CF42BB">
        <w:trPr>
          <w:jc w:val="center"/>
        </w:trPr>
        <w:tc>
          <w:tcPr>
            <w:tcW w:w="2144" w:type="dxa"/>
            <w:vAlign w:val="center"/>
          </w:tcPr>
          <w:p w:rsidR="00690A5A" w:rsidRPr="00666604" w:rsidRDefault="00690A5A" w:rsidP="00CF42BB">
            <w:pPr>
              <w:rPr>
                <w:sz w:val="20"/>
                <w:szCs w:val="20"/>
                <w:lang w:val="en-GB"/>
              </w:rPr>
            </w:pPr>
            <w:r w:rsidRPr="00666604">
              <w:rPr>
                <w:i/>
                <w:sz w:val="20"/>
                <w:szCs w:val="20"/>
                <w:lang w:val="en-GB"/>
              </w:rPr>
              <w:t>Correlation Coefficient</w:t>
            </w:r>
          </w:p>
        </w:tc>
        <w:tc>
          <w:tcPr>
            <w:tcW w:w="5895" w:type="dxa"/>
          </w:tcPr>
          <w:p w:rsidR="00690A5A" w:rsidRPr="00666604" w:rsidRDefault="00690A5A" w:rsidP="00CF42BB">
            <w:pPr>
              <w:jc w:val="both"/>
              <w:rPr>
                <w:sz w:val="20"/>
                <w:szCs w:val="20"/>
                <w:lang w:val="en-GB"/>
              </w:rPr>
            </w:pPr>
            <w:r w:rsidRPr="00666604">
              <w:rPr>
                <w:position w:val="-28"/>
                <w:sz w:val="20"/>
                <w:szCs w:val="20"/>
                <w:lang w:val="en-GB"/>
              </w:rPr>
              <w:object w:dxaOrig="4840" w:dyaOrig="680">
                <v:shape id="_x0000_i1027" type="#_x0000_t75" style="width:239.5pt;height:33pt" o:ole="">
                  <v:imagedata r:id="rId16" o:title=""/>
                </v:shape>
                <o:OLEObject Type="Embed" ProgID="Equation.3" ShapeID="_x0000_i1027" DrawAspect="Content" ObjectID="_1485793192" r:id="rId17"/>
              </w:object>
            </w:r>
          </w:p>
        </w:tc>
      </w:tr>
      <w:tr w:rsidR="00690A5A" w:rsidRPr="00666604" w:rsidTr="00CF42BB">
        <w:trPr>
          <w:jc w:val="center"/>
        </w:trPr>
        <w:tc>
          <w:tcPr>
            <w:tcW w:w="2144" w:type="dxa"/>
            <w:vAlign w:val="center"/>
          </w:tcPr>
          <w:p w:rsidR="00690A5A" w:rsidRPr="00666604" w:rsidRDefault="00690A5A" w:rsidP="00CF42BB">
            <w:pPr>
              <w:rPr>
                <w:sz w:val="20"/>
                <w:szCs w:val="20"/>
                <w:lang w:val="en-GB"/>
              </w:rPr>
            </w:pPr>
            <w:r w:rsidRPr="00666604">
              <w:rPr>
                <w:i/>
                <w:sz w:val="20"/>
                <w:szCs w:val="20"/>
                <w:lang w:val="en-GB"/>
              </w:rPr>
              <w:t>Centred Root Mean Square error</w:t>
            </w:r>
          </w:p>
        </w:tc>
        <w:tc>
          <w:tcPr>
            <w:tcW w:w="5895" w:type="dxa"/>
          </w:tcPr>
          <w:p w:rsidR="00690A5A" w:rsidRPr="00666604" w:rsidRDefault="00690A5A" w:rsidP="00CF42BB">
            <w:pPr>
              <w:jc w:val="both"/>
              <w:rPr>
                <w:sz w:val="20"/>
                <w:szCs w:val="20"/>
                <w:lang w:val="en-GB"/>
              </w:rPr>
            </w:pPr>
            <w:r w:rsidRPr="00666604">
              <w:rPr>
                <w:position w:val="-28"/>
                <w:sz w:val="20"/>
                <w:szCs w:val="20"/>
                <w:lang w:val="en-GB"/>
              </w:rPr>
              <w:object w:dxaOrig="3240" w:dyaOrig="680">
                <v:shape id="_x0000_i1028" type="#_x0000_t75" style="width:163pt;height:33pt" o:ole="">
                  <v:imagedata r:id="rId18" o:title=""/>
                </v:shape>
                <o:OLEObject Type="Embed" ProgID="Equation.3" ShapeID="_x0000_i1028" DrawAspect="Content" ObjectID="_1485793193" r:id="rId19"/>
              </w:object>
            </w:r>
          </w:p>
        </w:tc>
      </w:tr>
      <w:tr w:rsidR="00690A5A" w:rsidRPr="00666604" w:rsidTr="00CF42BB">
        <w:trPr>
          <w:jc w:val="center"/>
        </w:trPr>
        <w:tc>
          <w:tcPr>
            <w:tcW w:w="2144" w:type="dxa"/>
            <w:vAlign w:val="center"/>
          </w:tcPr>
          <w:p w:rsidR="00690A5A" w:rsidRPr="00666604" w:rsidRDefault="00690A5A" w:rsidP="00CF42BB">
            <w:pPr>
              <w:rPr>
                <w:i/>
                <w:sz w:val="20"/>
                <w:szCs w:val="20"/>
                <w:lang w:val="en-GB"/>
              </w:rPr>
            </w:pPr>
            <w:r>
              <w:rPr>
                <w:i/>
                <w:sz w:val="20"/>
                <w:szCs w:val="20"/>
                <w:lang w:val="en-GB"/>
              </w:rPr>
              <w:t>Normalised mean standard deviation</w:t>
            </w:r>
          </w:p>
        </w:tc>
        <w:tc>
          <w:tcPr>
            <w:tcW w:w="5895" w:type="dxa"/>
          </w:tcPr>
          <w:p w:rsidR="00690A5A" w:rsidRPr="00666604" w:rsidRDefault="00690A5A" w:rsidP="006600DA">
            <w:pPr>
              <w:keepNext/>
              <w:jc w:val="both"/>
              <w:rPr>
                <w:sz w:val="20"/>
                <w:szCs w:val="20"/>
                <w:lang w:val="en-GB"/>
              </w:rPr>
            </w:pPr>
            <w:r w:rsidRPr="007B6403">
              <w:rPr>
                <w:position w:val="-12"/>
                <w:sz w:val="20"/>
                <w:szCs w:val="20"/>
                <w:lang w:val="en-GB"/>
              </w:rPr>
              <w:object w:dxaOrig="2460" w:dyaOrig="360">
                <v:shape id="_x0000_i1029" type="#_x0000_t75" style="width:124.5pt;height:19pt" o:ole="">
                  <v:imagedata r:id="rId20" o:title=""/>
                </v:shape>
                <o:OLEObject Type="Embed" ProgID="Equation.3" ShapeID="_x0000_i1029" DrawAspect="Content" ObjectID="_1485793194" r:id="rId21"/>
              </w:object>
            </w:r>
          </w:p>
        </w:tc>
      </w:tr>
    </w:tbl>
    <w:p w:rsidR="00690A5A" w:rsidRDefault="00292E55" w:rsidP="006600DA">
      <w:pPr>
        <w:pStyle w:val="Caption"/>
      </w:pPr>
      <w:bookmarkStart w:id="116" w:name="_Toc339200257"/>
      <w:bookmarkStart w:id="117" w:name="_Toc339200302"/>
      <w:bookmarkStart w:id="118" w:name="_Toc339200347"/>
      <w:bookmarkStart w:id="119" w:name="_Toc339200540"/>
      <w:bookmarkStart w:id="120" w:name="_Toc339200675"/>
      <w:bookmarkStart w:id="121" w:name="_Toc339200797"/>
      <w:bookmarkStart w:id="122" w:name="_Toc339200951"/>
      <w:bookmarkStart w:id="123" w:name="_Toc339201038"/>
      <w:bookmarkStart w:id="124" w:name="_Toc339201099"/>
      <w:bookmarkStart w:id="125" w:name="_Toc339201142"/>
      <w:bookmarkStart w:id="126" w:name="_Toc339201350"/>
      <w:bookmarkStart w:id="127" w:name="_Toc339201459"/>
      <w:bookmarkStart w:id="128" w:name="_Toc339201542"/>
      <w:bookmarkStart w:id="129" w:name="_Toc339300718"/>
      <w:bookmarkStart w:id="130" w:name="_Toc339301735"/>
      <w:bookmarkStart w:id="131" w:name="_Toc339302984"/>
      <w:bookmarkStart w:id="132" w:name="_Toc339307720"/>
      <w:bookmarkStart w:id="133" w:name="_Toc339311290"/>
      <w:bookmarkStart w:id="134" w:name="_Toc339314948"/>
      <w:bookmarkStart w:id="135" w:name="_Toc339315109"/>
      <w:bookmarkStart w:id="136" w:name="_Toc339315233"/>
      <w:bookmarkStart w:id="137" w:name="_Toc339610900"/>
      <w:bookmarkStart w:id="138" w:name="_Toc339611425"/>
      <w:bookmarkStart w:id="139" w:name="_Toc340147699"/>
      <w:bookmarkStart w:id="140" w:name="_Toc340163115"/>
      <w:bookmarkStart w:id="141" w:name="_Toc341429576"/>
      <w:bookmarkStart w:id="142" w:name="_Toc342032155"/>
      <w:bookmarkStart w:id="143" w:name="_Toc342032218"/>
      <w:bookmarkStart w:id="144" w:name="_Toc372900668"/>
      <w:bookmarkStart w:id="145" w:name="_Toc372901669"/>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r>
        <w:t xml:space="preserve">Table </w:t>
      </w:r>
      <w:fldSimple w:instr=" SEQ Table \* ARABIC ">
        <w:r w:rsidR="006B094A">
          <w:rPr>
            <w:noProof/>
          </w:rPr>
          <w:t>1</w:t>
        </w:r>
      </w:fldSimple>
      <w:r>
        <w:t>: List of the main statistical indices related to the MQO</w:t>
      </w:r>
    </w:p>
    <w:p w:rsidR="00B4575B" w:rsidRPr="00B4575B" w:rsidRDefault="00B4575B" w:rsidP="00B4575B"/>
    <w:p w:rsidR="00292E55" w:rsidRPr="00340FF8" w:rsidRDefault="00292E55" w:rsidP="004F1732">
      <w:pPr>
        <w:keepNext/>
        <w:spacing w:before="240" w:after="60"/>
        <w:outlineLvl w:val="2"/>
        <w:rPr>
          <w:rFonts w:ascii="Arial" w:hAnsi="Arial" w:cs="Arial"/>
          <w:b/>
          <w:bCs/>
          <w:vanish/>
          <w:sz w:val="26"/>
          <w:szCs w:val="26"/>
          <w:lang w:val="en-GB"/>
        </w:rPr>
      </w:pPr>
    </w:p>
    <w:p w:rsidR="00690A5A" w:rsidRPr="00340FF8" w:rsidRDefault="001D7E1A" w:rsidP="00DA4871">
      <w:pPr>
        <w:pStyle w:val="Heading3"/>
        <w:numPr>
          <w:ilvl w:val="1"/>
          <w:numId w:val="23"/>
        </w:numPr>
        <w:rPr>
          <w:rFonts w:cs="Arial"/>
          <w:szCs w:val="26"/>
          <w:lang w:val="en-GB"/>
        </w:rPr>
      </w:pPr>
      <w:bookmarkStart w:id="146" w:name="_Model_quality_Objective_1"/>
      <w:bookmarkStart w:id="147" w:name="_Ref341427375"/>
      <w:bookmarkStart w:id="148" w:name="_Toc410806007"/>
      <w:bookmarkEnd w:id="146"/>
      <w:r>
        <w:rPr>
          <w:rFonts w:cs="Arial"/>
          <w:szCs w:val="26"/>
          <w:lang w:val="en-GB"/>
        </w:rPr>
        <w:t>Model Q</w:t>
      </w:r>
      <w:r w:rsidR="00690A5A" w:rsidRPr="00340FF8">
        <w:rPr>
          <w:rFonts w:cs="Arial"/>
          <w:szCs w:val="26"/>
          <w:lang w:val="en-GB"/>
        </w:rPr>
        <w:t>uality Objective (MQO)</w:t>
      </w:r>
      <w:bookmarkEnd w:id="147"/>
      <w:bookmarkEnd w:id="148"/>
    </w:p>
    <w:p w:rsidR="00690A5A" w:rsidRPr="00F1339B" w:rsidRDefault="00690A5A" w:rsidP="00F1339B"/>
    <w:p w:rsidR="00690A5A" w:rsidRPr="005242B3" w:rsidRDefault="00690A5A" w:rsidP="00F1339B">
      <w:pPr>
        <w:jc w:val="both"/>
      </w:pPr>
      <w:r>
        <w:t xml:space="preserve">As described in METHOD2012 and UNCERT2012 the Model Quality </w:t>
      </w:r>
      <w:r w:rsidR="00760B5A">
        <w:t xml:space="preserve">Objective </w:t>
      </w:r>
      <w:r>
        <w:t xml:space="preserve">(MQO) used to test model results for a given application is defined as: </w:t>
      </w:r>
    </w:p>
    <w:p w:rsidR="00690A5A" w:rsidRPr="005242B3" w:rsidRDefault="00690A5A" w:rsidP="00F1339B">
      <w:pPr>
        <w:jc w:val="both"/>
      </w:pPr>
    </w:p>
    <w:tbl>
      <w:tblPr>
        <w:tblW w:w="0" w:type="auto"/>
        <w:tblLook w:val="00A0" w:firstRow="1" w:lastRow="0" w:firstColumn="1" w:lastColumn="0" w:noHBand="0" w:noVBand="0"/>
      </w:tblPr>
      <w:tblGrid>
        <w:gridCol w:w="2484"/>
        <w:gridCol w:w="4236"/>
        <w:gridCol w:w="2523"/>
      </w:tblGrid>
      <w:tr w:rsidR="00690A5A" w:rsidTr="006E5989">
        <w:tc>
          <w:tcPr>
            <w:tcW w:w="2952" w:type="dxa"/>
            <w:shd w:val="clear" w:color="FFFFFF" w:fill="auto"/>
            <w:vAlign w:val="center"/>
          </w:tcPr>
          <w:p w:rsidR="00690A5A" w:rsidRPr="005242B3" w:rsidRDefault="00690A5A" w:rsidP="006E5989">
            <w:pPr>
              <w:jc w:val="both"/>
            </w:pPr>
          </w:p>
        </w:tc>
        <w:tc>
          <w:tcPr>
            <w:tcW w:w="2952" w:type="dxa"/>
            <w:shd w:val="clear" w:color="FFFFFF" w:fill="auto"/>
            <w:vAlign w:val="center"/>
          </w:tcPr>
          <w:p w:rsidR="00E237AE" w:rsidRDefault="00690A5A" w:rsidP="00E237AE">
            <w:pPr>
              <w:keepNext/>
              <w:jc w:val="both"/>
            </w:pPr>
            <w:r w:rsidRPr="006E5989">
              <w:rPr>
                <w:position w:val="-40"/>
                <w:lang w:val="en-GB"/>
              </w:rPr>
              <w:object w:dxaOrig="4060" w:dyaOrig="940">
                <v:shape id="_x0000_i1030" type="#_x0000_t75" style="width:201pt;height:45.5pt" o:ole="">
                  <v:imagedata r:id="rId22" o:title=""/>
                </v:shape>
                <o:OLEObject Type="Embed" ProgID="Equation.3" ShapeID="_x0000_i1030" DrawAspect="Content" ObjectID="_1485793195" r:id="rId23"/>
              </w:object>
            </w:r>
          </w:p>
          <w:p w:rsidR="000A0EC8" w:rsidRDefault="000A0EC8" w:rsidP="006600DA">
            <w:pPr>
              <w:keepNext/>
              <w:jc w:val="both"/>
            </w:pPr>
          </w:p>
          <w:p w:rsidR="00690A5A" w:rsidRPr="005242B3" w:rsidRDefault="00690A5A" w:rsidP="000A0EC8">
            <w:pPr>
              <w:pStyle w:val="Caption"/>
              <w:jc w:val="both"/>
            </w:pPr>
          </w:p>
        </w:tc>
        <w:tc>
          <w:tcPr>
            <w:tcW w:w="2952" w:type="dxa"/>
            <w:shd w:val="clear" w:color="FFFFFF" w:fill="auto"/>
            <w:vAlign w:val="center"/>
          </w:tcPr>
          <w:p w:rsidR="00E237AE" w:rsidRDefault="00E237AE" w:rsidP="00E237AE">
            <w:pPr>
              <w:pStyle w:val="Caption"/>
              <w:jc w:val="both"/>
            </w:pPr>
            <w:r>
              <w:t xml:space="preserve">        </w:t>
            </w:r>
            <w:r w:rsidR="00BF1F82">
              <w:t>(1)</w:t>
            </w:r>
          </w:p>
          <w:p w:rsidR="00690A5A" w:rsidRPr="005242B3" w:rsidRDefault="00690A5A" w:rsidP="00E237AE">
            <w:pPr>
              <w:pStyle w:val="Caption"/>
              <w:jc w:val="both"/>
            </w:pPr>
          </w:p>
        </w:tc>
      </w:tr>
    </w:tbl>
    <w:p w:rsidR="00690A5A" w:rsidRDefault="00690A5A" w:rsidP="00F1339B">
      <w:pPr>
        <w:jc w:val="both"/>
        <w:rPr>
          <w:lang w:val="en-GB"/>
        </w:rPr>
      </w:pPr>
      <w:proofErr w:type="gramStart"/>
      <w:r>
        <w:lastRenderedPageBreak/>
        <w:t>where</w:t>
      </w:r>
      <w:proofErr w:type="gramEnd"/>
      <w:r>
        <w:t xml:space="preserve"> RMS</w:t>
      </w:r>
      <w:r w:rsidRPr="00430785">
        <w:rPr>
          <w:vertAlign w:val="subscript"/>
        </w:rPr>
        <w:t>U</w:t>
      </w:r>
      <w:r>
        <w:t xml:space="preserve"> is the quadratic mean of the expanded measurement uncertainty U. </w:t>
      </w:r>
      <w:r>
        <w:rPr>
          <w:lang w:val="en-GB"/>
        </w:rPr>
        <w:t>With this formulation for</w:t>
      </w:r>
      <w:r w:rsidRPr="006E7FDB">
        <w:rPr>
          <w:lang w:val="en-GB"/>
        </w:rPr>
        <w:t xml:space="preserve"> the </w:t>
      </w:r>
      <w:r>
        <w:rPr>
          <w:lang w:val="en-GB"/>
        </w:rPr>
        <w:t>MQO</w:t>
      </w:r>
      <w:r w:rsidRPr="006E7FDB">
        <w:rPr>
          <w:lang w:val="en-GB"/>
        </w:rPr>
        <w:t xml:space="preserve"> the error between observed and modelled values (numerator) is compared to the absolute </w:t>
      </w:r>
      <w:r>
        <w:rPr>
          <w:lang w:val="en-GB"/>
        </w:rPr>
        <w:t xml:space="preserve">measured </w:t>
      </w:r>
      <w:r w:rsidRPr="006E7FDB">
        <w:rPr>
          <w:lang w:val="en-GB"/>
        </w:rPr>
        <w:t>uncertainty (denominator)</w:t>
      </w:r>
      <w:r>
        <w:rPr>
          <w:lang w:val="en-GB"/>
        </w:rPr>
        <w:t xml:space="preserve">. </w:t>
      </w:r>
    </w:p>
    <w:p w:rsidR="00690A5A" w:rsidRPr="006E7FDB" w:rsidRDefault="00690A5A" w:rsidP="00F1339B">
      <w:pPr>
        <w:jc w:val="both"/>
        <w:rPr>
          <w:lang w:val="en-GB"/>
        </w:rPr>
      </w:pPr>
    </w:p>
    <w:p w:rsidR="003E443D" w:rsidRPr="003E443D" w:rsidRDefault="00690A5A" w:rsidP="00DA4871">
      <w:pPr>
        <w:pStyle w:val="ListParagraph"/>
        <w:numPr>
          <w:ilvl w:val="3"/>
          <w:numId w:val="20"/>
        </w:numPr>
        <w:tabs>
          <w:tab w:val="clear" w:pos="2880"/>
          <w:tab w:val="num" w:pos="720"/>
        </w:tabs>
        <w:ind w:left="720"/>
        <w:jc w:val="both"/>
        <w:rPr>
          <w:lang w:val="en-GB"/>
        </w:rPr>
      </w:pPr>
      <w:r w:rsidRPr="007F42C4">
        <w:rPr>
          <w:rFonts w:ascii="Times New Roman" w:hAnsi="Times New Roman"/>
          <w:sz w:val="24"/>
          <w:szCs w:val="24"/>
        </w:rPr>
        <w:t>MQO</w:t>
      </w:r>
      <w:r w:rsidR="006E2B6A" w:rsidRPr="007F42C4">
        <w:rPr>
          <w:rFonts w:ascii="Times New Roman" w:hAnsi="Times New Roman"/>
          <w:sz w:val="24"/>
          <w:szCs w:val="24"/>
        </w:rPr>
        <w:t xml:space="preserve"> </w:t>
      </w:r>
      <w:r w:rsidRPr="007F42C4">
        <w:rPr>
          <w:rFonts w:ascii="Times New Roman" w:hAnsi="Times New Roman"/>
          <w:sz w:val="24"/>
          <w:szCs w:val="24"/>
        </w:rPr>
        <w:t>≤</w:t>
      </w:r>
      <w:r w:rsidR="006E2B6A" w:rsidRPr="007F42C4">
        <w:rPr>
          <w:rFonts w:ascii="Times New Roman" w:hAnsi="Times New Roman"/>
          <w:sz w:val="24"/>
          <w:szCs w:val="24"/>
        </w:rPr>
        <w:t xml:space="preserve"> </w:t>
      </w:r>
      <w:r w:rsidR="007F42C4" w:rsidRPr="007F42C4">
        <w:rPr>
          <w:rFonts w:ascii="Times New Roman" w:hAnsi="Times New Roman"/>
          <w:sz w:val="24"/>
          <w:szCs w:val="24"/>
        </w:rPr>
        <w:t>0.5</w:t>
      </w:r>
      <w:r w:rsidR="007F42C4">
        <w:rPr>
          <w:rFonts w:ascii="Times New Roman" w:hAnsi="Times New Roman"/>
          <w:sz w:val="24"/>
          <w:szCs w:val="24"/>
        </w:rPr>
        <w:t>.</w:t>
      </w:r>
      <w:r w:rsidRPr="007F42C4">
        <w:rPr>
          <w:rFonts w:ascii="Times New Roman" w:hAnsi="Times New Roman"/>
          <w:sz w:val="24"/>
          <w:szCs w:val="24"/>
        </w:rPr>
        <w:t xml:space="preserve"> In</w:t>
      </w:r>
      <w:r w:rsidRPr="003E443D">
        <w:rPr>
          <w:rFonts w:ascii="Times New Roman" w:hAnsi="Times New Roman"/>
          <w:sz w:val="24"/>
          <w:szCs w:val="24"/>
        </w:rPr>
        <w:t xml:space="preserve"> this case the </w:t>
      </w:r>
      <w:bookmarkStart w:id="149" w:name="OLE_LINK1"/>
      <w:r w:rsidRPr="003E443D">
        <w:rPr>
          <w:rFonts w:ascii="Times New Roman" w:hAnsi="Times New Roman"/>
          <w:sz w:val="24"/>
          <w:szCs w:val="24"/>
        </w:rPr>
        <w:t>RMSE between observed and modeled values is</w:t>
      </w:r>
      <w:bookmarkEnd w:id="149"/>
      <w:r w:rsidRPr="003E443D">
        <w:rPr>
          <w:rFonts w:ascii="Times New Roman" w:hAnsi="Times New Roman"/>
          <w:sz w:val="24"/>
          <w:szCs w:val="24"/>
        </w:rPr>
        <w:t xml:space="preserve"> less than the observation uncertainty. Model results are in average within the range of the observation uncertainty for that station and it is meaningless to further improve model performances.</w:t>
      </w:r>
    </w:p>
    <w:p w:rsidR="003E443D" w:rsidRPr="003E443D" w:rsidRDefault="003E443D" w:rsidP="003E443D">
      <w:pPr>
        <w:pStyle w:val="ListParagraph"/>
        <w:jc w:val="both"/>
        <w:rPr>
          <w:lang w:val="en-GB"/>
        </w:rPr>
      </w:pPr>
    </w:p>
    <w:p w:rsidR="003E443D" w:rsidRPr="003E443D" w:rsidRDefault="007F42C4" w:rsidP="00DA4871">
      <w:pPr>
        <w:pStyle w:val="ListParagraph"/>
        <w:numPr>
          <w:ilvl w:val="3"/>
          <w:numId w:val="20"/>
        </w:numPr>
        <w:tabs>
          <w:tab w:val="clear" w:pos="2880"/>
          <w:tab w:val="num" w:pos="720"/>
        </w:tabs>
        <w:ind w:left="720"/>
        <w:jc w:val="both"/>
        <w:rPr>
          <w:rFonts w:ascii="Times New Roman" w:hAnsi="Times New Roman"/>
          <w:sz w:val="24"/>
          <w:szCs w:val="24"/>
        </w:rPr>
      </w:pPr>
      <w:r w:rsidRPr="007F42C4">
        <w:rPr>
          <w:rFonts w:ascii="Times New Roman" w:hAnsi="Times New Roman"/>
          <w:sz w:val="24"/>
          <w:szCs w:val="24"/>
        </w:rPr>
        <w:t>0.5</w:t>
      </w:r>
      <w:r w:rsidR="006E2B6A" w:rsidRPr="007F42C4">
        <w:rPr>
          <w:rFonts w:ascii="Times New Roman" w:hAnsi="Times New Roman"/>
          <w:sz w:val="24"/>
          <w:szCs w:val="24"/>
        </w:rPr>
        <w:t xml:space="preserve"> </w:t>
      </w:r>
      <w:r w:rsidR="00690A5A" w:rsidRPr="007F42C4">
        <w:rPr>
          <w:rFonts w:ascii="Times New Roman" w:hAnsi="Times New Roman"/>
          <w:sz w:val="24"/>
          <w:szCs w:val="24"/>
        </w:rPr>
        <w:t>&lt;</w:t>
      </w:r>
      <w:r w:rsidR="006E2B6A" w:rsidRPr="007F42C4">
        <w:rPr>
          <w:rFonts w:ascii="Times New Roman" w:hAnsi="Times New Roman"/>
          <w:sz w:val="24"/>
          <w:szCs w:val="24"/>
        </w:rPr>
        <w:t xml:space="preserve"> </w:t>
      </w:r>
      <w:r w:rsidR="00690A5A" w:rsidRPr="007F42C4">
        <w:rPr>
          <w:rFonts w:ascii="Times New Roman" w:hAnsi="Times New Roman"/>
          <w:sz w:val="24"/>
          <w:szCs w:val="24"/>
        </w:rPr>
        <w:t>MQ</w:t>
      </w:r>
      <w:r w:rsidR="00690A5A" w:rsidRPr="003E443D">
        <w:rPr>
          <w:rFonts w:ascii="Times New Roman" w:hAnsi="Times New Roman"/>
          <w:sz w:val="24"/>
          <w:szCs w:val="24"/>
        </w:rPr>
        <w:t>O</w:t>
      </w:r>
      <w:r w:rsidR="006E2B6A" w:rsidRPr="003E443D">
        <w:rPr>
          <w:rFonts w:ascii="Times New Roman" w:hAnsi="Times New Roman"/>
          <w:sz w:val="24"/>
          <w:szCs w:val="24"/>
        </w:rPr>
        <w:t xml:space="preserve"> </w:t>
      </w:r>
      <w:r w:rsidR="00690A5A" w:rsidRPr="003E443D">
        <w:rPr>
          <w:rFonts w:ascii="Times New Roman" w:hAnsi="Times New Roman"/>
          <w:sz w:val="24"/>
          <w:szCs w:val="24"/>
        </w:rPr>
        <w:t>≤</w:t>
      </w:r>
      <w:r w:rsidR="006E2B6A" w:rsidRPr="003E443D">
        <w:rPr>
          <w:rFonts w:ascii="Times New Roman" w:hAnsi="Times New Roman"/>
          <w:sz w:val="24"/>
          <w:szCs w:val="24"/>
        </w:rPr>
        <w:t xml:space="preserve"> </w:t>
      </w:r>
      <w:r w:rsidR="00690A5A" w:rsidRPr="003E443D">
        <w:rPr>
          <w:rFonts w:ascii="Times New Roman" w:hAnsi="Times New Roman"/>
          <w:sz w:val="24"/>
          <w:szCs w:val="24"/>
        </w:rPr>
        <w:t xml:space="preserve">1. In this case the RMSE between observed and modeled values is in average larger than the range of observation uncertainty but the model still </w:t>
      </w:r>
      <w:r w:rsidR="006E2B6A" w:rsidRPr="003E443D">
        <w:rPr>
          <w:rFonts w:ascii="Times New Roman" w:hAnsi="Times New Roman"/>
          <w:sz w:val="24"/>
          <w:szCs w:val="24"/>
        </w:rPr>
        <w:t>is in the fulfillment zone</w:t>
      </w:r>
      <w:r w:rsidR="00690A5A" w:rsidRPr="003E443D">
        <w:rPr>
          <w:rFonts w:ascii="Times New Roman" w:hAnsi="Times New Roman"/>
          <w:sz w:val="24"/>
          <w:szCs w:val="24"/>
        </w:rPr>
        <w:t>.</w:t>
      </w:r>
    </w:p>
    <w:p w:rsidR="003E443D" w:rsidRPr="003E443D" w:rsidRDefault="003E443D" w:rsidP="003E443D">
      <w:pPr>
        <w:pStyle w:val="ListParagraph"/>
        <w:rPr>
          <w:rFonts w:ascii="Times New Roman" w:hAnsi="Times New Roman"/>
          <w:sz w:val="24"/>
          <w:szCs w:val="24"/>
        </w:rPr>
      </w:pPr>
    </w:p>
    <w:p w:rsidR="00690A5A" w:rsidRPr="003E443D" w:rsidRDefault="00690A5A" w:rsidP="00DA4871">
      <w:pPr>
        <w:pStyle w:val="ListParagraph"/>
        <w:numPr>
          <w:ilvl w:val="3"/>
          <w:numId w:val="20"/>
        </w:numPr>
        <w:tabs>
          <w:tab w:val="clear" w:pos="2880"/>
          <w:tab w:val="num" w:pos="720"/>
        </w:tabs>
        <w:ind w:left="720"/>
        <w:jc w:val="both"/>
        <w:rPr>
          <w:rFonts w:ascii="Times New Roman" w:hAnsi="Times New Roman"/>
          <w:sz w:val="24"/>
          <w:szCs w:val="24"/>
        </w:rPr>
      </w:pPr>
      <w:r w:rsidRPr="003E443D">
        <w:rPr>
          <w:rFonts w:ascii="Times New Roman" w:hAnsi="Times New Roman"/>
          <w:sz w:val="24"/>
          <w:szCs w:val="24"/>
        </w:rPr>
        <w:t>MQO</w:t>
      </w:r>
      <w:r w:rsidR="006E2B6A" w:rsidRPr="003E443D">
        <w:rPr>
          <w:rFonts w:ascii="Times New Roman" w:hAnsi="Times New Roman"/>
          <w:sz w:val="24"/>
          <w:szCs w:val="24"/>
        </w:rPr>
        <w:t xml:space="preserve"> </w:t>
      </w:r>
      <w:r w:rsidRPr="003E443D">
        <w:rPr>
          <w:rFonts w:ascii="Times New Roman" w:hAnsi="Times New Roman"/>
          <w:sz w:val="24"/>
          <w:szCs w:val="24"/>
        </w:rPr>
        <w:t>&gt;</w:t>
      </w:r>
      <w:r w:rsidR="006E2B6A" w:rsidRPr="003E443D">
        <w:rPr>
          <w:rFonts w:ascii="Times New Roman" w:hAnsi="Times New Roman"/>
          <w:sz w:val="24"/>
          <w:szCs w:val="24"/>
        </w:rPr>
        <w:t xml:space="preserve"> </w:t>
      </w:r>
      <w:r w:rsidRPr="003E443D">
        <w:rPr>
          <w:rFonts w:ascii="Times New Roman" w:hAnsi="Times New Roman"/>
          <w:sz w:val="24"/>
          <w:szCs w:val="24"/>
        </w:rPr>
        <w:t xml:space="preserve">1. In this case </w:t>
      </w:r>
      <w:r w:rsidR="00760B5A" w:rsidRPr="003E443D">
        <w:rPr>
          <w:rFonts w:ascii="Times New Roman" w:hAnsi="Times New Roman"/>
          <w:sz w:val="24"/>
          <w:szCs w:val="24"/>
        </w:rPr>
        <w:t xml:space="preserve">differences between observations and </w:t>
      </w:r>
      <w:r w:rsidRPr="003E443D">
        <w:rPr>
          <w:rFonts w:ascii="Times New Roman" w:hAnsi="Times New Roman"/>
          <w:sz w:val="24"/>
          <w:szCs w:val="24"/>
        </w:rPr>
        <w:t xml:space="preserve">model results </w:t>
      </w:r>
      <w:r w:rsidR="00760B5A" w:rsidRPr="003E443D">
        <w:rPr>
          <w:rFonts w:ascii="Times New Roman" w:hAnsi="Times New Roman"/>
          <w:sz w:val="24"/>
          <w:szCs w:val="24"/>
        </w:rPr>
        <w:t>become significant</w:t>
      </w:r>
      <w:r w:rsidR="006E2B6A" w:rsidRPr="003E443D">
        <w:rPr>
          <w:rFonts w:ascii="Times New Roman" w:hAnsi="Times New Roman"/>
          <w:sz w:val="24"/>
          <w:szCs w:val="24"/>
        </w:rPr>
        <w:t xml:space="preserve"> and the model is not fulfilling the criteria</w:t>
      </w:r>
      <w:r w:rsidR="00760B5A" w:rsidRPr="003E443D">
        <w:rPr>
          <w:rFonts w:ascii="Times New Roman" w:hAnsi="Times New Roman"/>
          <w:sz w:val="24"/>
          <w:szCs w:val="24"/>
        </w:rPr>
        <w:t>.</w:t>
      </w:r>
      <w:r w:rsidRPr="003E443D">
        <w:rPr>
          <w:rFonts w:ascii="Times New Roman" w:hAnsi="Times New Roman"/>
          <w:sz w:val="24"/>
          <w:szCs w:val="24"/>
        </w:rPr>
        <w:t xml:space="preserve"> </w:t>
      </w:r>
    </w:p>
    <w:p w:rsidR="00690A5A" w:rsidRDefault="00690A5A" w:rsidP="00CA25DD">
      <w:pPr>
        <w:jc w:val="both"/>
      </w:pPr>
    </w:p>
    <w:p w:rsidR="00690A5A" w:rsidRDefault="00690A5A" w:rsidP="00CA25DD">
      <w:pPr>
        <w:jc w:val="both"/>
      </w:pPr>
      <w:r w:rsidRPr="00FE7D4B">
        <w:t xml:space="preserve">This approach is flexible as it allows introducing more detailed information on observation uncertainty as they become available. </w:t>
      </w:r>
      <w:r>
        <w:t xml:space="preserve">Such an analysis is proposed in UNCERT2012 and is briefly summarized in </w:t>
      </w:r>
      <w:r w:rsidR="001D7E1A">
        <w:t xml:space="preserve">Concepts </w:t>
      </w:r>
      <w:hyperlink w:anchor="_Model_quality_Objective" w:history="1">
        <w:r w:rsidRPr="00760B5A">
          <w:rPr>
            <w:rStyle w:val="Hyperlink"/>
          </w:rPr>
          <w:t xml:space="preserve">Section </w:t>
        </w:r>
        <w:r w:rsidR="00535318">
          <w:rPr>
            <w:rStyle w:val="Hyperlink"/>
          </w:rPr>
          <w:fldChar w:fldCharType="begin"/>
        </w:r>
        <w:r w:rsidR="00535318">
          <w:rPr>
            <w:rStyle w:val="Hyperlink"/>
          </w:rPr>
          <w:instrText xml:space="preserve"> REF _Ref392252482 \w \h </w:instrText>
        </w:r>
        <w:r w:rsidR="00535318">
          <w:rPr>
            <w:rStyle w:val="Hyperlink"/>
          </w:rPr>
        </w:r>
        <w:r w:rsidR="00535318">
          <w:rPr>
            <w:rStyle w:val="Hyperlink"/>
          </w:rPr>
          <w:fldChar w:fldCharType="separate"/>
        </w:r>
        <w:r w:rsidR="006B094A">
          <w:rPr>
            <w:rStyle w:val="Hyperlink"/>
          </w:rPr>
          <w:t>4.4</w:t>
        </w:r>
        <w:r w:rsidR="00535318">
          <w:rPr>
            <w:rStyle w:val="Hyperlink"/>
          </w:rPr>
          <w:fldChar w:fldCharType="end"/>
        </w:r>
      </w:hyperlink>
      <w:r>
        <w:t xml:space="preserve"> below. </w:t>
      </w:r>
      <w:r w:rsidRPr="00FE7D4B">
        <w:t xml:space="preserve">Note </w:t>
      </w:r>
      <w:r>
        <w:t xml:space="preserve">also </w:t>
      </w:r>
      <w:r w:rsidRPr="00FE7D4B">
        <w:t xml:space="preserve">that the </w:t>
      </w:r>
      <w:r>
        <w:t>MQO</w:t>
      </w:r>
      <w:r w:rsidRPr="00FE7D4B">
        <w:t xml:space="preserve"> </w:t>
      </w:r>
      <w:r>
        <w:t>threshold remains</w:t>
      </w:r>
      <w:r w:rsidRPr="00FE7D4B">
        <w:t xml:space="preserve"> always unity regardless of the pollutant or scale considered</w:t>
      </w:r>
      <w:r>
        <w:t>.</w:t>
      </w:r>
      <w:r w:rsidRPr="00FE7D4B">
        <w:t xml:space="preserve"> </w:t>
      </w:r>
      <w:r>
        <w:t>D</w:t>
      </w:r>
      <w:r w:rsidRPr="00FE7D4B">
        <w:t>etails on these interpretations are available in METHOD2012.</w:t>
      </w:r>
    </w:p>
    <w:p w:rsidR="00690A5A" w:rsidRDefault="00690A5A" w:rsidP="00CA25DD">
      <w:pPr>
        <w:jc w:val="both"/>
      </w:pPr>
    </w:p>
    <w:p w:rsidR="00E237AE" w:rsidRDefault="00690A5A" w:rsidP="00BA0567">
      <w:pPr>
        <w:pStyle w:val="Caption"/>
        <w:keepNext/>
        <w:jc w:val="both"/>
        <w:rPr>
          <w:b w:val="0"/>
          <w:bCs w:val="0"/>
          <w:sz w:val="24"/>
          <w:szCs w:val="24"/>
        </w:rPr>
      </w:pPr>
      <w:bookmarkStart w:id="150" w:name="_Toc339200259"/>
      <w:bookmarkStart w:id="151" w:name="_Toc339200304"/>
      <w:bookmarkStart w:id="152" w:name="_Toc339200349"/>
      <w:bookmarkStart w:id="153" w:name="_Toc339200542"/>
      <w:bookmarkStart w:id="154" w:name="_Toc339200677"/>
      <w:bookmarkStart w:id="155" w:name="_Toc339200799"/>
      <w:bookmarkStart w:id="156" w:name="_Toc339200953"/>
      <w:bookmarkStart w:id="157" w:name="_Toc339201040"/>
      <w:bookmarkStart w:id="158" w:name="_Toc339201101"/>
      <w:bookmarkStart w:id="159" w:name="_Toc339201144"/>
      <w:bookmarkStart w:id="160" w:name="_Toc339201352"/>
      <w:bookmarkStart w:id="161" w:name="_Toc339201461"/>
      <w:bookmarkStart w:id="162" w:name="_Toc339201544"/>
      <w:bookmarkStart w:id="163" w:name="_Toc339300720"/>
      <w:bookmarkStart w:id="164" w:name="_Toc339301737"/>
      <w:bookmarkStart w:id="165" w:name="_Toc339302986"/>
      <w:bookmarkStart w:id="166" w:name="_Toc339307722"/>
      <w:bookmarkStart w:id="167" w:name="_Toc339311292"/>
      <w:bookmarkStart w:id="168" w:name="_Toc339314950"/>
      <w:bookmarkStart w:id="169" w:name="_Toc339315111"/>
      <w:bookmarkStart w:id="170" w:name="_Toc339315235"/>
      <w:bookmarkStart w:id="171" w:name="_Toc339610902"/>
      <w:bookmarkStart w:id="172" w:name="_Toc339611427"/>
      <w:bookmarkStart w:id="173" w:name="_Toc340147701"/>
      <w:bookmarkStart w:id="174" w:name="_Toc340163117"/>
      <w:bookmarkStart w:id="175" w:name="_Toc341429578"/>
      <w:bookmarkStart w:id="176" w:name="_Ref392487241"/>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r w:rsidRPr="0084401C">
        <w:rPr>
          <w:b w:val="0"/>
          <w:bCs w:val="0"/>
          <w:sz w:val="24"/>
          <w:szCs w:val="24"/>
        </w:rPr>
        <w:t>For annual average values, the MQO expressed in (1) reduces to</w:t>
      </w:r>
    </w:p>
    <w:p w:rsidR="00BF1F82" w:rsidRPr="00BF1F82" w:rsidRDefault="00970BB8" w:rsidP="00BF1F82">
      <w:pPr>
        <w:pStyle w:val="Caption"/>
        <w:keepNext/>
        <w:jc w:val="center"/>
      </w:pPr>
      <w:r w:rsidRPr="00970BB8">
        <w:rPr>
          <w:position w:val="-30"/>
          <w:lang w:val="en-GB"/>
        </w:rPr>
        <w:object w:dxaOrig="1900" w:dyaOrig="720">
          <v:shape id="_x0000_i1031" type="#_x0000_t75" style="width:92.5pt;height:35.5pt" o:ole="">
            <v:imagedata r:id="rId24" o:title=""/>
          </v:shape>
          <o:OLEObject Type="Embed" ProgID="Equation.3" ShapeID="_x0000_i1031" DrawAspect="Content" ObjectID="_1485793196" r:id="rId25"/>
        </w:object>
      </w:r>
      <w:r w:rsidR="00BA0567">
        <w:t xml:space="preserve">    </w:t>
      </w:r>
      <w:bookmarkEnd w:id="176"/>
      <w:r w:rsidR="00BF1F82">
        <w:t>(2)</w:t>
      </w:r>
    </w:p>
    <w:p w:rsidR="00690A5A" w:rsidRPr="00340FF8" w:rsidRDefault="00690A5A" w:rsidP="004F1732">
      <w:pPr>
        <w:keepNext/>
        <w:spacing w:before="240" w:after="60"/>
        <w:outlineLvl w:val="1"/>
        <w:rPr>
          <w:rFonts w:ascii="Arial" w:hAnsi="Arial" w:cs="Arial"/>
          <w:b/>
          <w:bCs/>
          <w:vanish/>
          <w:sz w:val="26"/>
          <w:szCs w:val="26"/>
          <w:lang w:val="en-GB"/>
        </w:rPr>
      </w:pPr>
      <w:bookmarkStart w:id="177" w:name="_Toc342032157"/>
      <w:bookmarkStart w:id="178" w:name="_Toc342032220"/>
      <w:bookmarkStart w:id="179" w:name="_Toc372900670"/>
      <w:bookmarkStart w:id="180" w:name="_Toc372901671"/>
      <w:bookmarkEnd w:id="177"/>
      <w:bookmarkEnd w:id="178"/>
      <w:bookmarkEnd w:id="179"/>
      <w:bookmarkEnd w:id="180"/>
    </w:p>
    <w:p w:rsidR="00690A5A" w:rsidRPr="00340FF8" w:rsidRDefault="00690A5A" w:rsidP="00DA4871">
      <w:pPr>
        <w:pStyle w:val="Heading3"/>
        <w:numPr>
          <w:ilvl w:val="1"/>
          <w:numId w:val="23"/>
        </w:numPr>
        <w:rPr>
          <w:rFonts w:cs="Arial"/>
          <w:szCs w:val="26"/>
          <w:lang w:val="en-GB"/>
        </w:rPr>
      </w:pPr>
      <w:bookmarkStart w:id="181" w:name="_Performance_criteria_for"/>
      <w:bookmarkStart w:id="182" w:name="_Ref392252598"/>
      <w:bookmarkStart w:id="183" w:name="_Toc410806008"/>
      <w:bookmarkEnd w:id="181"/>
      <w:r w:rsidRPr="00340FF8">
        <w:rPr>
          <w:rFonts w:cs="Arial"/>
          <w:szCs w:val="26"/>
          <w:lang w:val="en-GB"/>
        </w:rPr>
        <w:t>Performance criteria for Bias, R and SD</w:t>
      </w:r>
      <w:bookmarkEnd w:id="182"/>
      <w:bookmarkEnd w:id="183"/>
    </w:p>
    <w:p w:rsidR="00690A5A" w:rsidRDefault="00690A5A" w:rsidP="00F1339B">
      <w:pPr>
        <w:jc w:val="both"/>
      </w:pPr>
    </w:p>
    <w:p w:rsidR="00690A5A" w:rsidRDefault="00690A5A" w:rsidP="00F1339B">
      <w:pPr>
        <w:jc w:val="both"/>
      </w:pPr>
      <w:r>
        <w:t>As described in METHOD2012 the equation relating some statistical indicators among themselves:</w:t>
      </w:r>
    </w:p>
    <w:p w:rsidR="00690A5A" w:rsidRDefault="00690A5A" w:rsidP="00F1339B">
      <w:pPr>
        <w:jc w:val="both"/>
      </w:pPr>
    </w:p>
    <w:bookmarkStart w:id="184" w:name="_Ref392487110"/>
    <w:bookmarkStart w:id="185" w:name="_Ref397530380"/>
    <w:p w:rsidR="000A0EC8" w:rsidRDefault="00970BB8" w:rsidP="00BA0567">
      <w:pPr>
        <w:pStyle w:val="Caption"/>
        <w:jc w:val="center"/>
      </w:pPr>
      <w:r w:rsidRPr="000A0EC8">
        <w:rPr>
          <w:position w:val="-32"/>
        </w:rPr>
        <w:object w:dxaOrig="5179" w:dyaOrig="760">
          <v:shape id="_x0000_i1032" type="#_x0000_t75" style="width:248pt;height:36.5pt" o:ole="">
            <v:imagedata r:id="rId26" o:title=""/>
          </v:shape>
          <o:OLEObject Type="Embed" ProgID="Equation.3" ShapeID="_x0000_i1032" DrawAspect="Content" ObjectID="_1485793197" r:id="rId27"/>
        </w:object>
      </w:r>
      <w:r w:rsidR="000A0EC8">
        <w:t xml:space="preserve">       </w:t>
      </w:r>
      <w:bookmarkEnd w:id="184"/>
      <w:bookmarkEnd w:id="185"/>
      <w:r w:rsidR="00BF1F82">
        <w:t>(3)</w:t>
      </w:r>
    </w:p>
    <w:p w:rsidR="00690A5A" w:rsidRDefault="00690A5A" w:rsidP="00F1339B">
      <w:pPr>
        <w:jc w:val="both"/>
      </w:pPr>
    </w:p>
    <w:p w:rsidR="00690A5A" w:rsidRDefault="00690A5A" w:rsidP="00F1339B">
      <w:pPr>
        <w:jc w:val="both"/>
      </w:pPr>
      <w:proofErr w:type="gramStart"/>
      <w:r>
        <w:t>can</w:t>
      </w:r>
      <w:proofErr w:type="gramEnd"/>
      <w:r>
        <w:t xml:space="preserve"> be used to derive performance criteria for 3 other indicators: R, NMB NMSD as follows:</w:t>
      </w:r>
    </w:p>
    <w:p w:rsidR="00690A5A" w:rsidRDefault="00690A5A" w:rsidP="00F1339B">
      <w:pPr>
        <w:jc w:val="both"/>
      </w:pPr>
    </w:p>
    <w:tbl>
      <w:tblPr>
        <w:tblW w:w="0" w:type="auto"/>
        <w:jc w:val="center"/>
        <w:tblInd w:w="19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355"/>
        <w:gridCol w:w="2656"/>
        <w:gridCol w:w="2281"/>
      </w:tblGrid>
      <w:tr w:rsidR="00690A5A" w:rsidTr="00A65FBA">
        <w:trPr>
          <w:jc w:val="center"/>
        </w:trPr>
        <w:tc>
          <w:tcPr>
            <w:tcW w:w="2554" w:type="dxa"/>
          </w:tcPr>
          <w:p w:rsidR="00690A5A" w:rsidRPr="006E5989" w:rsidRDefault="00690A5A" w:rsidP="00A65FBA">
            <w:pPr>
              <w:jc w:val="both"/>
              <w:rPr>
                <w:b/>
              </w:rPr>
            </w:pPr>
            <w:r w:rsidRPr="006E5989">
              <w:rPr>
                <w:b/>
              </w:rPr>
              <w:t>Indicator</w:t>
            </w:r>
          </w:p>
        </w:tc>
        <w:tc>
          <w:tcPr>
            <w:tcW w:w="2756" w:type="dxa"/>
          </w:tcPr>
          <w:p w:rsidR="00690A5A" w:rsidRPr="006E5989" w:rsidRDefault="00690A5A" w:rsidP="00A65FBA">
            <w:pPr>
              <w:rPr>
                <w:b/>
              </w:rPr>
            </w:pPr>
            <w:r w:rsidRPr="006E5989">
              <w:rPr>
                <w:b/>
              </w:rPr>
              <w:t>Performance criteria</w:t>
            </w:r>
          </w:p>
        </w:tc>
        <w:tc>
          <w:tcPr>
            <w:tcW w:w="2480" w:type="dxa"/>
          </w:tcPr>
          <w:p w:rsidR="00690A5A" w:rsidRPr="006E5989" w:rsidRDefault="00690A5A" w:rsidP="00A65FBA">
            <w:pPr>
              <w:rPr>
                <w:b/>
              </w:rPr>
            </w:pPr>
            <w:r w:rsidRPr="006E5989">
              <w:rPr>
                <w:b/>
              </w:rPr>
              <w:t>Reference</w:t>
            </w:r>
          </w:p>
        </w:tc>
      </w:tr>
      <w:tr w:rsidR="00690A5A" w:rsidTr="00A65FBA">
        <w:trPr>
          <w:trHeight w:val="624"/>
          <w:jc w:val="center"/>
        </w:trPr>
        <w:tc>
          <w:tcPr>
            <w:tcW w:w="2554" w:type="dxa"/>
            <w:vAlign w:val="center"/>
          </w:tcPr>
          <w:p w:rsidR="00690A5A" w:rsidRDefault="00690A5A" w:rsidP="00A65FBA">
            <w:r>
              <w:t>Bias</w:t>
            </w:r>
          </w:p>
        </w:tc>
        <w:tc>
          <w:tcPr>
            <w:tcW w:w="2756" w:type="dxa"/>
            <w:vAlign w:val="center"/>
          </w:tcPr>
          <w:p w:rsidR="00690A5A" w:rsidRDefault="00970BB8" w:rsidP="00BA0567">
            <w:pPr>
              <w:keepNext/>
            </w:pPr>
            <w:r w:rsidRPr="00970BB8">
              <w:rPr>
                <w:position w:val="-30"/>
              </w:rPr>
              <w:object w:dxaOrig="1180" w:dyaOrig="720">
                <v:shape id="_x0000_i1033" type="#_x0000_t75" style="width:58pt;height:36pt" o:ole="">
                  <v:imagedata r:id="rId28" o:title=""/>
                </v:shape>
                <o:OLEObject Type="Embed" ProgID="Equation.3" ShapeID="_x0000_i1033" DrawAspect="Content" ObjectID="_1485793198" r:id="rId29"/>
              </w:object>
            </w:r>
          </w:p>
        </w:tc>
        <w:tc>
          <w:tcPr>
            <w:tcW w:w="2480" w:type="dxa"/>
            <w:vAlign w:val="center"/>
          </w:tcPr>
          <w:p w:rsidR="00690A5A" w:rsidRDefault="00BF1F82" w:rsidP="00BF1F82">
            <w:pPr>
              <w:jc w:val="center"/>
            </w:pPr>
            <w:r>
              <w:t>(4)</w:t>
            </w:r>
          </w:p>
        </w:tc>
      </w:tr>
      <w:tr w:rsidR="00690A5A" w:rsidTr="00A65FBA">
        <w:trPr>
          <w:trHeight w:val="624"/>
          <w:jc w:val="center"/>
        </w:trPr>
        <w:tc>
          <w:tcPr>
            <w:tcW w:w="2554" w:type="dxa"/>
            <w:vAlign w:val="center"/>
          </w:tcPr>
          <w:p w:rsidR="00690A5A" w:rsidRDefault="00690A5A" w:rsidP="00A65FBA">
            <w:r>
              <w:t xml:space="preserve">Correlation </w:t>
            </w:r>
          </w:p>
        </w:tc>
        <w:tc>
          <w:tcPr>
            <w:tcW w:w="2756" w:type="dxa"/>
            <w:vAlign w:val="center"/>
          </w:tcPr>
          <w:p w:rsidR="00690A5A" w:rsidRPr="00302124" w:rsidRDefault="00970BB8" w:rsidP="00BA0567">
            <w:pPr>
              <w:keepNext/>
            </w:pPr>
            <w:r w:rsidRPr="00A65FBA">
              <w:rPr>
                <w:position w:val="-32"/>
              </w:rPr>
              <w:object w:dxaOrig="1860" w:dyaOrig="800">
                <v:shape id="_x0000_i1034" type="#_x0000_t75" style="width:92.5pt;height:40.5pt" o:ole="">
                  <v:imagedata r:id="rId30" o:title=""/>
                </v:shape>
                <o:OLEObject Type="Embed" ProgID="Equation.3" ShapeID="_x0000_i1034" DrawAspect="Content" ObjectID="_1485793199" r:id="rId31"/>
              </w:object>
            </w:r>
          </w:p>
        </w:tc>
        <w:tc>
          <w:tcPr>
            <w:tcW w:w="2480" w:type="dxa"/>
            <w:vAlign w:val="center"/>
          </w:tcPr>
          <w:p w:rsidR="00690A5A" w:rsidRPr="006D7D9F" w:rsidRDefault="00BF1F82" w:rsidP="00BF1F82">
            <w:pPr>
              <w:jc w:val="center"/>
              <w:rPr>
                <w:rFonts w:ascii="Cambria" w:eastAsia="SimSun" w:hAnsi="Cambria"/>
              </w:rPr>
            </w:pPr>
            <w:r>
              <w:t>(5)</w:t>
            </w:r>
          </w:p>
        </w:tc>
      </w:tr>
      <w:tr w:rsidR="00690A5A" w:rsidTr="00A65FBA">
        <w:trPr>
          <w:trHeight w:val="624"/>
          <w:jc w:val="center"/>
        </w:trPr>
        <w:tc>
          <w:tcPr>
            <w:tcW w:w="2554" w:type="dxa"/>
            <w:vAlign w:val="center"/>
          </w:tcPr>
          <w:p w:rsidR="00690A5A" w:rsidRDefault="00690A5A" w:rsidP="00A65FBA">
            <w:r>
              <w:t>Standard deviation</w:t>
            </w:r>
          </w:p>
        </w:tc>
        <w:tc>
          <w:tcPr>
            <w:tcW w:w="2756" w:type="dxa"/>
            <w:vAlign w:val="center"/>
          </w:tcPr>
          <w:p w:rsidR="00690A5A" w:rsidRPr="00302124" w:rsidRDefault="003D13ED" w:rsidP="00BA0567">
            <w:pPr>
              <w:keepNext/>
            </w:pPr>
            <w:r w:rsidRPr="003D13ED">
              <w:rPr>
                <w:position w:val="-14"/>
              </w:rPr>
              <w:object w:dxaOrig="1920" w:dyaOrig="400">
                <v:shape id="_x0000_i1035" type="#_x0000_t75" style="width:96pt;height:20pt" o:ole="">
                  <v:imagedata r:id="rId32" o:title=""/>
                </v:shape>
                <o:OLEObject Type="Embed" ProgID="Equation.3" ShapeID="_x0000_i1035" DrawAspect="Content" ObjectID="_1485793200" r:id="rId33"/>
              </w:object>
            </w:r>
          </w:p>
        </w:tc>
        <w:tc>
          <w:tcPr>
            <w:tcW w:w="2480" w:type="dxa"/>
            <w:vAlign w:val="center"/>
          </w:tcPr>
          <w:p w:rsidR="00690A5A" w:rsidRPr="006D7D9F" w:rsidRDefault="00E237AE" w:rsidP="00BF1F82">
            <w:pPr>
              <w:keepNext/>
              <w:jc w:val="center"/>
              <w:rPr>
                <w:rFonts w:ascii="Cambria" w:eastAsia="SimSun" w:hAnsi="Cambria"/>
              </w:rPr>
            </w:pPr>
            <w:r>
              <w:t>(</w:t>
            </w:r>
            <w:r w:rsidR="00BF1F82">
              <w:t>6)</w:t>
            </w:r>
          </w:p>
        </w:tc>
      </w:tr>
    </w:tbl>
    <w:p w:rsidR="00690A5A" w:rsidRDefault="005D2891" w:rsidP="006600DA">
      <w:pPr>
        <w:pStyle w:val="Caption"/>
      </w:pPr>
      <w:r>
        <w:t xml:space="preserve">Table </w:t>
      </w:r>
      <w:fldSimple w:instr=" SEQ Table \* ARABIC ">
        <w:r w:rsidR="006B094A">
          <w:rPr>
            <w:noProof/>
          </w:rPr>
          <w:t>2</w:t>
        </w:r>
      </w:fldSimple>
      <w:r>
        <w:t>: Model performance criteria for Bias, Correlation and standard deviation</w:t>
      </w:r>
    </w:p>
    <w:p w:rsidR="00690A5A" w:rsidRDefault="00690A5A" w:rsidP="00F1339B">
      <w:pPr>
        <w:jc w:val="both"/>
      </w:pPr>
    </w:p>
    <w:p w:rsidR="00690A5A" w:rsidRDefault="00690A5A" w:rsidP="00F1339B">
      <w:pPr>
        <w:jc w:val="both"/>
      </w:pPr>
      <w:r>
        <w:lastRenderedPageBreak/>
        <w:t xml:space="preserve">It is important to note that the performance criteria for R, NMB and NMSD </w:t>
      </w:r>
      <w:r w:rsidR="00C53ADF">
        <w:t xml:space="preserve">do </w:t>
      </w:r>
      <w:r w:rsidR="00C53ADF" w:rsidRPr="00C53ADF">
        <w:rPr>
          <w:b/>
          <w:u w:val="single"/>
        </w:rPr>
        <w:t>not</w:t>
      </w:r>
      <w:r w:rsidR="00C53ADF">
        <w:t xml:space="preserve"> represent</w:t>
      </w:r>
      <w:r w:rsidRPr="00B4575B">
        <w:rPr>
          <w:b/>
          <w:u w:val="single"/>
        </w:rPr>
        <w:t xml:space="preserve"> sufficient conditions</w:t>
      </w:r>
      <w:r>
        <w:t xml:space="preserve"> to ensure that the MQO is fulfilled. They are used here to indicate which aspects of the modeling application need to be improved. Indicative values for these indicators as a function of geographic area or station type are provided in METHOD2012.</w:t>
      </w:r>
    </w:p>
    <w:p w:rsidR="00690A5A" w:rsidRDefault="00690A5A" w:rsidP="00F1339B">
      <w:pPr>
        <w:jc w:val="both"/>
      </w:pPr>
      <w:r>
        <w:t xml:space="preserve">Since the performance criteria for R, NMSD and NMB are station and time dependent (through </w:t>
      </w:r>
      <w:proofErr w:type="spellStart"/>
      <w:r>
        <w:rPr>
          <w:rFonts w:cs="Times"/>
        </w:rPr>
        <w:t>σ</w:t>
      </w:r>
      <w:r w:rsidRPr="008A1D9E">
        <w:rPr>
          <w:vertAlign w:val="subscript"/>
        </w:rPr>
        <w:t>O</w:t>
      </w:r>
      <w:proofErr w:type="spellEnd"/>
      <w:r>
        <w:t xml:space="preserve"> and the mean concentration), normalized criteria can </w:t>
      </w:r>
      <w:r w:rsidR="00BF1F82">
        <w:t>also be defined from Equation (4), (5) and (6</w:t>
      </w:r>
      <w:r>
        <w:t>) as follows:</w:t>
      </w:r>
    </w:p>
    <w:p w:rsidR="00690A5A" w:rsidRDefault="00690A5A" w:rsidP="00F1339B">
      <w:pPr>
        <w:jc w:val="both"/>
      </w:pPr>
    </w:p>
    <w:tbl>
      <w:tblPr>
        <w:tblW w:w="0" w:type="auto"/>
        <w:jc w:val="center"/>
        <w:tblInd w:w="19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386"/>
        <w:gridCol w:w="2593"/>
        <w:gridCol w:w="2313"/>
      </w:tblGrid>
      <w:tr w:rsidR="00690A5A" w:rsidTr="00A058A1">
        <w:trPr>
          <w:jc w:val="center"/>
        </w:trPr>
        <w:tc>
          <w:tcPr>
            <w:tcW w:w="2554" w:type="dxa"/>
          </w:tcPr>
          <w:p w:rsidR="00690A5A" w:rsidRPr="006E5989" w:rsidRDefault="00690A5A" w:rsidP="00A058A1">
            <w:pPr>
              <w:jc w:val="both"/>
              <w:rPr>
                <w:b/>
              </w:rPr>
            </w:pPr>
            <w:r w:rsidRPr="006E5989">
              <w:rPr>
                <w:b/>
              </w:rPr>
              <w:t>Indicator</w:t>
            </w:r>
          </w:p>
        </w:tc>
        <w:tc>
          <w:tcPr>
            <w:tcW w:w="2756" w:type="dxa"/>
          </w:tcPr>
          <w:p w:rsidR="00690A5A" w:rsidRPr="006E5989" w:rsidRDefault="00690A5A" w:rsidP="00A058A1">
            <w:pPr>
              <w:rPr>
                <w:b/>
              </w:rPr>
            </w:pPr>
            <w:r w:rsidRPr="006E5989">
              <w:rPr>
                <w:b/>
              </w:rPr>
              <w:t>Performance criteria</w:t>
            </w:r>
          </w:p>
        </w:tc>
        <w:tc>
          <w:tcPr>
            <w:tcW w:w="2480" w:type="dxa"/>
          </w:tcPr>
          <w:p w:rsidR="00690A5A" w:rsidRPr="006E5989" w:rsidRDefault="00690A5A" w:rsidP="00A058A1">
            <w:pPr>
              <w:rPr>
                <w:b/>
              </w:rPr>
            </w:pPr>
            <w:r w:rsidRPr="006E5989">
              <w:rPr>
                <w:b/>
              </w:rPr>
              <w:t>Reference</w:t>
            </w:r>
          </w:p>
        </w:tc>
      </w:tr>
      <w:tr w:rsidR="00690A5A" w:rsidTr="00A058A1">
        <w:trPr>
          <w:trHeight w:val="624"/>
          <w:jc w:val="center"/>
        </w:trPr>
        <w:tc>
          <w:tcPr>
            <w:tcW w:w="2554" w:type="dxa"/>
            <w:vAlign w:val="center"/>
          </w:tcPr>
          <w:p w:rsidR="00690A5A" w:rsidRDefault="00690A5A" w:rsidP="00A058A1">
            <w:r>
              <w:t>Bias</w:t>
            </w:r>
          </w:p>
        </w:tc>
        <w:tc>
          <w:tcPr>
            <w:tcW w:w="2756" w:type="dxa"/>
            <w:vAlign w:val="center"/>
          </w:tcPr>
          <w:p w:rsidR="00690A5A" w:rsidRDefault="00C824B9" w:rsidP="00BA0567">
            <w:pPr>
              <w:keepNext/>
            </w:pPr>
            <w:r w:rsidRPr="00100207">
              <w:rPr>
                <w:position w:val="-30"/>
              </w:rPr>
              <w:object w:dxaOrig="1180" w:dyaOrig="720">
                <v:shape id="_x0000_i1036" type="#_x0000_t75" style="width:58pt;height:36pt" o:ole="">
                  <v:imagedata r:id="rId34" o:title=""/>
                </v:shape>
                <o:OLEObject Type="Embed" ProgID="Equation.3" ShapeID="_x0000_i1036" DrawAspect="Content" ObjectID="_1485793201" r:id="rId35"/>
              </w:object>
            </w:r>
          </w:p>
        </w:tc>
        <w:tc>
          <w:tcPr>
            <w:tcW w:w="2480" w:type="dxa"/>
            <w:vAlign w:val="center"/>
          </w:tcPr>
          <w:p w:rsidR="00690A5A" w:rsidRDefault="00D10D02" w:rsidP="00BF1F82">
            <w:pPr>
              <w:jc w:val="center"/>
            </w:pPr>
            <w:r>
              <w:t>(</w:t>
            </w:r>
            <w:r w:rsidR="00BF1F82">
              <w:t>7)</w:t>
            </w:r>
          </w:p>
        </w:tc>
      </w:tr>
      <w:tr w:rsidR="00690A5A" w:rsidTr="00A058A1">
        <w:trPr>
          <w:trHeight w:val="624"/>
          <w:jc w:val="center"/>
        </w:trPr>
        <w:tc>
          <w:tcPr>
            <w:tcW w:w="2554" w:type="dxa"/>
            <w:vAlign w:val="center"/>
          </w:tcPr>
          <w:p w:rsidR="00690A5A" w:rsidRDefault="00690A5A" w:rsidP="00A058A1">
            <w:r>
              <w:t>Correlation</w:t>
            </w:r>
          </w:p>
        </w:tc>
        <w:tc>
          <w:tcPr>
            <w:tcW w:w="2756" w:type="dxa"/>
            <w:vAlign w:val="center"/>
          </w:tcPr>
          <w:p w:rsidR="00690A5A" w:rsidRDefault="00690A5A" w:rsidP="00BA0567">
            <w:pPr>
              <w:keepNext/>
            </w:pPr>
            <w:r>
              <w:rPr>
                <w:rFonts w:ascii="Cambria Math" w:hAnsi="Cambria Math"/>
              </w:rPr>
              <w:br/>
            </w:r>
            <w:r w:rsidR="00100207" w:rsidRPr="003D13ED">
              <w:rPr>
                <w:position w:val="-30"/>
              </w:rPr>
              <w:object w:dxaOrig="1300" w:dyaOrig="720">
                <v:shape id="_x0000_i1037" type="#_x0000_t75" style="width:65pt;height:35.5pt" o:ole="">
                  <v:imagedata r:id="rId36" o:title=""/>
                </v:shape>
                <o:OLEObject Type="Embed" ProgID="Equation.3" ShapeID="_x0000_i1037" DrawAspect="Content" ObjectID="_1485793202" r:id="rId37"/>
              </w:object>
            </w:r>
          </w:p>
        </w:tc>
        <w:tc>
          <w:tcPr>
            <w:tcW w:w="2480" w:type="dxa"/>
            <w:vAlign w:val="center"/>
          </w:tcPr>
          <w:p w:rsidR="00690A5A" w:rsidRPr="006D7D9F" w:rsidRDefault="00D10D02" w:rsidP="00BF1F82">
            <w:pPr>
              <w:jc w:val="center"/>
              <w:rPr>
                <w:rFonts w:ascii="Cambria" w:eastAsia="SimSun" w:hAnsi="Cambria"/>
              </w:rPr>
            </w:pPr>
            <w:r>
              <w:t>(</w:t>
            </w:r>
            <w:r w:rsidR="00BF1F82">
              <w:t>8)</w:t>
            </w:r>
          </w:p>
        </w:tc>
      </w:tr>
      <w:tr w:rsidR="00690A5A" w:rsidTr="00A058A1">
        <w:trPr>
          <w:trHeight w:val="624"/>
          <w:jc w:val="center"/>
        </w:trPr>
        <w:tc>
          <w:tcPr>
            <w:tcW w:w="2554" w:type="dxa"/>
            <w:vAlign w:val="center"/>
          </w:tcPr>
          <w:p w:rsidR="00690A5A" w:rsidRDefault="00690A5A" w:rsidP="00A058A1">
            <w:r>
              <w:t>Standard deviation</w:t>
            </w:r>
          </w:p>
        </w:tc>
        <w:tc>
          <w:tcPr>
            <w:tcW w:w="2756" w:type="dxa"/>
            <w:vAlign w:val="center"/>
          </w:tcPr>
          <w:p w:rsidR="00690A5A" w:rsidRPr="00302124" w:rsidRDefault="003D13ED" w:rsidP="00BA0567">
            <w:pPr>
              <w:keepNext/>
            </w:pPr>
            <w:r w:rsidRPr="00E33B10">
              <w:rPr>
                <w:position w:val="-30"/>
              </w:rPr>
              <w:object w:dxaOrig="1320" w:dyaOrig="720">
                <v:shape id="_x0000_i1038" type="#_x0000_t75" style="width:65.5pt;height:36pt" o:ole="">
                  <v:imagedata r:id="rId38" o:title=""/>
                </v:shape>
                <o:OLEObject Type="Embed" ProgID="Equation.3" ShapeID="_x0000_i1038" DrawAspect="Content" ObjectID="_1485793203" r:id="rId39"/>
              </w:object>
            </w:r>
          </w:p>
        </w:tc>
        <w:tc>
          <w:tcPr>
            <w:tcW w:w="2480" w:type="dxa"/>
            <w:vAlign w:val="center"/>
          </w:tcPr>
          <w:p w:rsidR="00690A5A" w:rsidRPr="006D7D9F" w:rsidRDefault="00D10D02" w:rsidP="00BF1F82">
            <w:pPr>
              <w:keepNext/>
              <w:jc w:val="center"/>
              <w:rPr>
                <w:rFonts w:ascii="Cambria" w:eastAsia="SimSun" w:hAnsi="Cambria"/>
              </w:rPr>
            </w:pPr>
            <w:r>
              <w:t>(</w:t>
            </w:r>
            <w:r w:rsidR="00BF1F82">
              <w:t>9)</w:t>
            </w:r>
          </w:p>
        </w:tc>
      </w:tr>
    </w:tbl>
    <w:p w:rsidR="00690A5A" w:rsidRDefault="005D2891" w:rsidP="00B3050A">
      <w:pPr>
        <w:pStyle w:val="Caption"/>
      </w:pPr>
      <w:bookmarkStart w:id="186" w:name="table3"/>
      <w:bookmarkEnd w:id="186"/>
      <w:r>
        <w:t xml:space="preserve">Table </w:t>
      </w:r>
      <w:fldSimple w:instr=" SEQ Table \* ARABIC ">
        <w:r w:rsidR="006B094A">
          <w:rPr>
            <w:noProof/>
          </w:rPr>
          <w:t>3</w:t>
        </w:r>
      </w:fldSimple>
      <w:r>
        <w:t>: Normalized m</w:t>
      </w:r>
      <w:r w:rsidRPr="005B4891">
        <w:t>odel performance criteria for Bias, Correlation and standard deviation</w:t>
      </w:r>
    </w:p>
    <w:p w:rsidR="00690A5A" w:rsidRDefault="00690A5A" w:rsidP="00F1339B">
      <w:pPr>
        <w:jc w:val="both"/>
      </w:pPr>
    </w:p>
    <w:p w:rsidR="00690A5A" w:rsidRDefault="00690A5A" w:rsidP="00CA25DD">
      <w:pPr>
        <w:jc w:val="both"/>
      </w:pPr>
      <w:r w:rsidRPr="00172365">
        <w:t xml:space="preserve">One of the main advantages of this approach is to provide a selection of statistical indicators with a consistent set of performance criteria based on one single input: the </w:t>
      </w:r>
      <w:r w:rsidR="00B4575B">
        <w:t>measurement</w:t>
      </w:r>
      <w:r w:rsidRPr="00172365">
        <w:t xml:space="preserve"> uncertainty U. The main </w:t>
      </w:r>
      <w:r>
        <w:t>RMSE-based performance criteria</w:t>
      </w:r>
      <w:r w:rsidRPr="00172365">
        <w:t xml:space="preserve"> </w:t>
      </w:r>
      <w:r>
        <w:t xml:space="preserve">(i.e. the MQO) </w:t>
      </w:r>
      <w:r w:rsidRPr="00172365">
        <w:t>provides a general overview of the model per</w:t>
      </w:r>
      <w:r>
        <w:t xml:space="preserve">formances while the associated </w:t>
      </w:r>
      <w:r w:rsidRPr="00172365">
        <w:t>P</w:t>
      </w:r>
      <w:r>
        <w:t>erformance criteria</w:t>
      </w:r>
      <w:r w:rsidRPr="00172365">
        <w:t xml:space="preserve"> for correlation, standard deviation and Bias can be used to highlight which of the model performances aspects need to be improved.</w:t>
      </w:r>
    </w:p>
    <w:p w:rsidR="00690A5A" w:rsidRDefault="00690A5A" w:rsidP="00CA25DD">
      <w:pPr>
        <w:jc w:val="both"/>
      </w:pPr>
    </w:p>
    <w:p w:rsidR="00690A5A" w:rsidRPr="004F1732" w:rsidRDefault="00690A5A" w:rsidP="004651F1">
      <w:pPr>
        <w:jc w:val="both"/>
      </w:pPr>
      <w:r w:rsidRPr="004F1732">
        <w:t>In previous DELTA versions (up to 3.4) only conditions (</w:t>
      </w:r>
      <w:r w:rsidR="00BF1F82">
        <w:t>7)</w:t>
      </w:r>
      <w:r w:rsidRPr="004F1732">
        <w:t xml:space="preserve">, </w:t>
      </w:r>
      <w:r w:rsidR="00BF1F82">
        <w:t>(8)</w:t>
      </w:r>
      <w:r w:rsidR="00BA0567">
        <w:t xml:space="preserve"> and (</w:t>
      </w:r>
      <w:r w:rsidR="00BF1F82">
        <w:t>9)</w:t>
      </w:r>
      <w:r w:rsidRPr="004F1732">
        <w:t xml:space="preserve"> have been used for visualization purposes. From version 3.5 onwards we differentiate different zones based on the following criteria:</w:t>
      </w:r>
    </w:p>
    <w:p w:rsidR="00690A5A" w:rsidRPr="004F1732" w:rsidRDefault="00690A5A" w:rsidP="004651F1">
      <w:pPr>
        <w:jc w:val="both"/>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44"/>
        <w:gridCol w:w="1946"/>
        <w:gridCol w:w="2160"/>
        <w:gridCol w:w="2340"/>
        <w:gridCol w:w="1229"/>
        <w:gridCol w:w="616"/>
      </w:tblGrid>
      <w:tr w:rsidR="00C824B9" w:rsidRPr="004F1732" w:rsidTr="00A058A1">
        <w:tc>
          <w:tcPr>
            <w:tcW w:w="844" w:type="dxa"/>
          </w:tcPr>
          <w:p w:rsidR="00690A5A" w:rsidRPr="004F1732" w:rsidRDefault="00690A5A" w:rsidP="006C3FA3">
            <w:pPr>
              <w:jc w:val="center"/>
              <w:rPr>
                <w:b/>
              </w:rPr>
            </w:pPr>
            <w:bookmarkStart w:id="187" w:name="table4"/>
            <w:r w:rsidRPr="004F1732">
              <w:rPr>
                <w:b/>
              </w:rPr>
              <w:t>Zone</w:t>
            </w:r>
          </w:p>
        </w:tc>
        <w:tc>
          <w:tcPr>
            <w:tcW w:w="1946" w:type="dxa"/>
          </w:tcPr>
          <w:p w:rsidR="00690A5A" w:rsidRPr="004F1732" w:rsidRDefault="00690A5A" w:rsidP="006C3FA3">
            <w:pPr>
              <w:jc w:val="center"/>
            </w:pPr>
            <w:r w:rsidRPr="004F1732">
              <w:rPr>
                <w:b/>
              </w:rPr>
              <w:t>Bias</w:t>
            </w:r>
          </w:p>
        </w:tc>
        <w:tc>
          <w:tcPr>
            <w:tcW w:w="2160" w:type="dxa"/>
          </w:tcPr>
          <w:p w:rsidR="00690A5A" w:rsidRPr="004F1732" w:rsidRDefault="00690A5A" w:rsidP="006C3FA3">
            <w:pPr>
              <w:jc w:val="center"/>
              <w:rPr>
                <w:b/>
              </w:rPr>
            </w:pPr>
            <w:r w:rsidRPr="004F1732">
              <w:rPr>
                <w:b/>
              </w:rPr>
              <w:t>Standard deviation</w:t>
            </w:r>
          </w:p>
        </w:tc>
        <w:tc>
          <w:tcPr>
            <w:tcW w:w="2340" w:type="dxa"/>
          </w:tcPr>
          <w:p w:rsidR="00690A5A" w:rsidRPr="004F1732" w:rsidRDefault="00690A5A" w:rsidP="006C3FA3">
            <w:pPr>
              <w:jc w:val="center"/>
              <w:rPr>
                <w:b/>
              </w:rPr>
            </w:pPr>
            <w:r w:rsidRPr="004F1732">
              <w:rPr>
                <w:b/>
              </w:rPr>
              <w:t>Correlation</w:t>
            </w:r>
          </w:p>
        </w:tc>
        <w:tc>
          <w:tcPr>
            <w:tcW w:w="1229" w:type="dxa"/>
          </w:tcPr>
          <w:p w:rsidR="00690A5A" w:rsidRPr="004F1732" w:rsidRDefault="00690A5A" w:rsidP="006C3FA3">
            <w:pPr>
              <w:jc w:val="center"/>
              <w:rPr>
                <w:b/>
              </w:rPr>
            </w:pPr>
            <w:r w:rsidRPr="004F1732">
              <w:rPr>
                <w:b/>
              </w:rPr>
              <w:t>MQO</w:t>
            </w:r>
          </w:p>
        </w:tc>
        <w:tc>
          <w:tcPr>
            <w:tcW w:w="616" w:type="dxa"/>
          </w:tcPr>
          <w:p w:rsidR="00690A5A" w:rsidRPr="004F1732" w:rsidRDefault="00690A5A" w:rsidP="00A058A1">
            <w:pPr>
              <w:jc w:val="center"/>
              <w:rPr>
                <w:b/>
              </w:rPr>
            </w:pPr>
            <w:r w:rsidRPr="004F1732">
              <w:rPr>
                <w:b/>
              </w:rPr>
              <w:t>Ref</w:t>
            </w:r>
          </w:p>
        </w:tc>
      </w:tr>
      <w:tr w:rsidR="00C824B9" w:rsidRPr="004F1732" w:rsidTr="00A058A1">
        <w:tc>
          <w:tcPr>
            <w:tcW w:w="844" w:type="dxa"/>
            <w:vAlign w:val="center"/>
          </w:tcPr>
          <w:p w:rsidR="00690A5A" w:rsidRPr="004F1732" w:rsidRDefault="00690A5A" w:rsidP="00A058A1">
            <w:pPr>
              <w:jc w:val="center"/>
            </w:pPr>
            <w:r w:rsidRPr="004F1732">
              <w:t>1</w:t>
            </w:r>
          </w:p>
        </w:tc>
        <w:tc>
          <w:tcPr>
            <w:tcW w:w="1946" w:type="dxa"/>
            <w:vAlign w:val="center"/>
          </w:tcPr>
          <w:p w:rsidR="00690A5A" w:rsidRPr="004F1732" w:rsidRDefault="003D13ED" w:rsidP="006C3FA3">
            <w:pPr>
              <w:jc w:val="both"/>
            </w:pPr>
            <w:r w:rsidRPr="004F1732">
              <w:rPr>
                <w:position w:val="-32"/>
                <w:sz w:val="22"/>
                <w:szCs w:val="22"/>
              </w:rPr>
              <w:object w:dxaOrig="1420" w:dyaOrig="740">
                <v:shape id="_x0000_i1039" type="#_x0000_t75" style="width:56pt;height:28.5pt" o:ole="">
                  <v:imagedata r:id="rId40" o:title=""/>
                </v:shape>
                <o:OLEObject Type="Embed" ProgID="Equation.3" ShapeID="_x0000_i1039" DrawAspect="Content" ObjectID="_1485793204" r:id="rId41"/>
              </w:object>
            </w:r>
          </w:p>
        </w:tc>
        <w:tc>
          <w:tcPr>
            <w:tcW w:w="2160" w:type="dxa"/>
            <w:vAlign w:val="center"/>
          </w:tcPr>
          <w:p w:rsidR="00690A5A" w:rsidRPr="004F1732" w:rsidRDefault="003D13ED" w:rsidP="006C3FA3">
            <w:pPr>
              <w:jc w:val="both"/>
            </w:pPr>
            <w:r w:rsidRPr="004F1732">
              <w:rPr>
                <w:position w:val="-32"/>
              </w:rPr>
              <w:object w:dxaOrig="1520" w:dyaOrig="760">
                <v:shape id="_x0000_i1040" type="#_x0000_t75" style="width:64pt;height:30.5pt" o:ole="">
                  <v:imagedata r:id="rId42" o:title=""/>
                </v:shape>
                <o:OLEObject Type="Embed" ProgID="Equation.3" ShapeID="_x0000_i1040" DrawAspect="Content" ObjectID="_1485793205" r:id="rId43"/>
              </w:object>
            </w:r>
          </w:p>
        </w:tc>
        <w:tc>
          <w:tcPr>
            <w:tcW w:w="2340" w:type="dxa"/>
            <w:vAlign w:val="center"/>
          </w:tcPr>
          <w:p w:rsidR="00690A5A" w:rsidRPr="004F1732" w:rsidRDefault="00C824B9" w:rsidP="00BA0567">
            <w:pPr>
              <w:keepNext/>
              <w:jc w:val="both"/>
            </w:pPr>
            <w:r w:rsidRPr="004F1732">
              <w:rPr>
                <w:position w:val="-32"/>
              </w:rPr>
              <w:object w:dxaOrig="1359" w:dyaOrig="740">
                <v:shape id="_x0000_i1041" type="#_x0000_t75" style="width:56pt;height:31.5pt" o:ole="">
                  <v:imagedata r:id="rId44" o:title=""/>
                </v:shape>
                <o:OLEObject Type="Embed" ProgID="Equation.3" ShapeID="_x0000_i1041" DrawAspect="Content" ObjectID="_1485793206" r:id="rId45"/>
              </w:object>
            </w:r>
          </w:p>
        </w:tc>
        <w:tc>
          <w:tcPr>
            <w:tcW w:w="1229" w:type="dxa"/>
            <w:vAlign w:val="center"/>
          </w:tcPr>
          <w:p w:rsidR="00690A5A" w:rsidRPr="004F1732" w:rsidRDefault="00C824B9" w:rsidP="00C824B9">
            <w:pPr>
              <w:jc w:val="both"/>
            </w:pPr>
            <w:r w:rsidRPr="00C824B9">
              <w:rPr>
                <w:position w:val="-10"/>
              </w:rPr>
              <w:object w:dxaOrig="940" w:dyaOrig="320">
                <v:shape id="_x0000_i1042" type="#_x0000_t75" style="width:39pt;height:13.5pt" o:ole="">
                  <v:imagedata r:id="rId46" o:title=""/>
                </v:shape>
                <o:OLEObject Type="Embed" ProgID="Equation.3" ShapeID="_x0000_i1042" DrawAspect="Content" ObjectID="_1485793207" r:id="rId47"/>
              </w:object>
            </w:r>
          </w:p>
        </w:tc>
        <w:tc>
          <w:tcPr>
            <w:tcW w:w="616" w:type="dxa"/>
            <w:vAlign w:val="center"/>
          </w:tcPr>
          <w:p w:rsidR="00690A5A" w:rsidRPr="004F1732" w:rsidRDefault="00D10D02" w:rsidP="00BF1F82">
            <w:pPr>
              <w:jc w:val="both"/>
            </w:pPr>
            <w:r>
              <w:t>(</w:t>
            </w:r>
            <w:r w:rsidR="00BF1F82">
              <w:t>10)</w:t>
            </w:r>
          </w:p>
        </w:tc>
      </w:tr>
      <w:tr w:rsidR="00C824B9" w:rsidRPr="004F1732" w:rsidTr="00A058A1">
        <w:tc>
          <w:tcPr>
            <w:tcW w:w="844" w:type="dxa"/>
            <w:vAlign w:val="center"/>
          </w:tcPr>
          <w:p w:rsidR="00690A5A" w:rsidRPr="004F1732" w:rsidRDefault="00690A5A" w:rsidP="00A058A1">
            <w:pPr>
              <w:jc w:val="center"/>
            </w:pPr>
            <w:r w:rsidRPr="004F1732">
              <w:t>2</w:t>
            </w:r>
          </w:p>
        </w:tc>
        <w:tc>
          <w:tcPr>
            <w:tcW w:w="1946" w:type="dxa"/>
            <w:vAlign w:val="center"/>
          </w:tcPr>
          <w:p w:rsidR="00690A5A" w:rsidRPr="004F1732" w:rsidRDefault="003D13ED" w:rsidP="006C3FA3">
            <w:pPr>
              <w:jc w:val="both"/>
            </w:pPr>
            <w:r w:rsidRPr="004F1732">
              <w:rPr>
                <w:position w:val="-32"/>
              </w:rPr>
              <w:object w:dxaOrig="1960" w:dyaOrig="740">
                <v:shape id="_x0000_i1043" type="#_x0000_t75" style="width:84pt;height:30.5pt" o:ole="">
                  <v:imagedata r:id="rId48" o:title=""/>
                </v:shape>
                <o:OLEObject Type="Embed" ProgID="Equation.3" ShapeID="_x0000_i1043" DrawAspect="Content" ObjectID="_1485793208" r:id="rId49"/>
              </w:object>
            </w:r>
          </w:p>
        </w:tc>
        <w:tc>
          <w:tcPr>
            <w:tcW w:w="2160" w:type="dxa"/>
            <w:vAlign w:val="center"/>
          </w:tcPr>
          <w:p w:rsidR="00690A5A" w:rsidRPr="004F1732" w:rsidRDefault="003D13ED" w:rsidP="006C3FA3">
            <w:pPr>
              <w:jc w:val="both"/>
            </w:pPr>
            <w:r w:rsidRPr="004F1732">
              <w:rPr>
                <w:position w:val="-32"/>
              </w:rPr>
              <w:object w:dxaOrig="2020" w:dyaOrig="760">
                <v:shape id="_x0000_i1044" type="#_x0000_t75" style="width:84pt;height:31.5pt" o:ole="">
                  <v:imagedata r:id="rId50" o:title=""/>
                </v:shape>
                <o:OLEObject Type="Embed" ProgID="Equation.3" ShapeID="_x0000_i1044" DrawAspect="Content" ObjectID="_1485793209" r:id="rId51"/>
              </w:object>
            </w:r>
          </w:p>
        </w:tc>
        <w:tc>
          <w:tcPr>
            <w:tcW w:w="2340" w:type="dxa"/>
            <w:vAlign w:val="center"/>
          </w:tcPr>
          <w:p w:rsidR="00690A5A" w:rsidRPr="004F1732" w:rsidRDefault="00C824B9" w:rsidP="00BA0567">
            <w:pPr>
              <w:keepNext/>
              <w:jc w:val="both"/>
            </w:pPr>
            <w:r w:rsidRPr="004F1732">
              <w:rPr>
                <w:position w:val="-32"/>
              </w:rPr>
              <w:object w:dxaOrig="2160" w:dyaOrig="700">
                <v:shape id="_x0000_i1045" type="#_x0000_t75" style="width:98.5pt;height:31pt" o:ole="">
                  <v:imagedata r:id="rId52" o:title=""/>
                </v:shape>
                <o:OLEObject Type="Embed" ProgID="Equation.3" ShapeID="_x0000_i1045" DrawAspect="Content" ObjectID="_1485793210" r:id="rId53"/>
              </w:object>
            </w:r>
          </w:p>
        </w:tc>
        <w:tc>
          <w:tcPr>
            <w:tcW w:w="1229" w:type="dxa"/>
            <w:vAlign w:val="center"/>
          </w:tcPr>
          <w:p w:rsidR="00690A5A" w:rsidRPr="004F1732" w:rsidRDefault="00690A5A" w:rsidP="006C3FA3">
            <w:pPr>
              <w:jc w:val="both"/>
            </w:pPr>
          </w:p>
        </w:tc>
        <w:tc>
          <w:tcPr>
            <w:tcW w:w="616" w:type="dxa"/>
            <w:vAlign w:val="center"/>
          </w:tcPr>
          <w:p w:rsidR="00690A5A" w:rsidRPr="004F1732" w:rsidRDefault="00D10D02" w:rsidP="00BF1F82">
            <w:pPr>
              <w:jc w:val="both"/>
            </w:pPr>
            <w:r>
              <w:t>(</w:t>
            </w:r>
            <w:r w:rsidR="00BF1F82">
              <w:t>11)</w:t>
            </w:r>
          </w:p>
        </w:tc>
      </w:tr>
      <w:tr w:rsidR="00C824B9" w:rsidRPr="004F1732" w:rsidTr="00A058A1">
        <w:tc>
          <w:tcPr>
            <w:tcW w:w="844" w:type="dxa"/>
            <w:vAlign w:val="center"/>
          </w:tcPr>
          <w:p w:rsidR="00690A5A" w:rsidRPr="004F1732" w:rsidRDefault="00690A5A" w:rsidP="00A058A1">
            <w:pPr>
              <w:jc w:val="center"/>
            </w:pPr>
            <w:r w:rsidRPr="004F1732">
              <w:t>3</w:t>
            </w:r>
          </w:p>
        </w:tc>
        <w:tc>
          <w:tcPr>
            <w:tcW w:w="1946" w:type="dxa"/>
            <w:vAlign w:val="center"/>
          </w:tcPr>
          <w:p w:rsidR="00690A5A" w:rsidRPr="004F1732" w:rsidRDefault="003D13ED" w:rsidP="006C3FA3">
            <w:pPr>
              <w:jc w:val="both"/>
            </w:pPr>
            <w:r w:rsidRPr="004F1732">
              <w:rPr>
                <w:position w:val="-32"/>
              </w:rPr>
              <w:object w:dxaOrig="1620" w:dyaOrig="740">
                <v:shape id="_x0000_i1046" type="#_x0000_t75" style="width:73.5pt;height:33.5pt" o:ole="">
                  <v:imagedata r:id="rId54" o:title=""/>
                </v:shape>
                <o:OLEObject Type="Embed" ProgID="Equation.3" ShapeID="_x0000_i1046" DrawAspect="Content" ObjectID="_1485793211" r:id="rId55"/>
              </w:object>
            </w:r>
          </w:p>
        </w:tc>
        <w:tc>
          <w:tcPr>
            <w:tcW w:w="2160" w:type="dxa"/>
            <w:vAlign w:val="center"/>
          </w:tcPr>
          <w:p w:rsidR="00690A5A" w:rsidRPr="004F1732" w:rsidRDefault="003D13ED" w:rsidP="006C3FA3">
            <w:pPr>
              <w:jc w:val="both"/>
            </w:pPr>
            <w:r w:rsidRPr="003D13ED">
              <w:rPr>
                <w:position w:val="-32"/>
              </w:rPr>
              <w:object w:dxaOrig="1740" w:dyaOrig="760">
                <v:shape id="_x0000_i1047" type="#_x0000_t75" style="width:73.5pt;height:30.5pt" o:ole="">
                  <v:imagedata r:id="rId56" o:title=""/>
                </v:shape>
                <o:OLEObject Type="Embed" ProgID="Equation.3" ShapeID="_x0000_i1047" DrawAspect="Content" ObjectID="_1485793212" r:id="rId57"/>
              </w:object>
            </w:r>
          </w:p>
        </w:tc>
        <w:tc>
          <w:tcPr>
            <w:tcW w:w="2340" w:type="dxa"/>
            <w:vAlign w:val="center"/>
          </w:tcPr>
          <w:p w:rsidR="00690A5A" w:rsidRPr="004F1732" w:rsidRDefault="00C824B9" w:rsidP="00BA0567">
            <w:pPr>
              <w:keepNext/>
              <w:jc w:val="both"/>
            </w:pPr>
            <w:r w:rsidRPr="004F1732">
              <w:rPr>
                <w:position w:val="-32"/>
              </w:rPr>
              <w:object w:dxaOrig="1880" w:dyaOrig="700">
                <v:shape id="_x0000_i1048" type="#_x0000_t75" style="width:82pt;height:31pt" o:ole="">
                  <v:imagedata r:id="rId58" o:title=""/>
                </v:shape>
                <o:OLEObject Type="Embed" ProgID="Equation.3" ShapeID="_x0000_i1048" DrawAspect="Content" ObjectID="_1485793213" r:id="rId59"/>
              </w:object>
            </w:r>
          </w:p>
        </w:tc>
        <w:tc>
          <w:tcPr>
            <w:tcW w:w="1229" w:type="dxa"/>
            <w:vAlign w:val="center"/>
          </w:tcPr>
          <w:p w:rsidR="00690A5A" w:rsidRPr="004F1732" w:rsidRDefault="00C824B9" w:rsidP="006C3FA3">
            <w:pPr>
              <w:jc w:val="both"/>
            </w:pPr>
            <w:r w:rsidRPr="00C824B9">
              <w:rPr>
                <w:position w:val="-10"/>
              </w:rPr>
              <w:object w:dxaOrig="1180" w:dyaOrig="320">
                <v:shape id="_x0000_i1049" type="#_x0000_t75" style="width:48.5pt;height:13.5pt" o:ole="">
                  <v:imagedata r:id="rId60" o:title=""/>
                </v:shape>
                <o:OLEObject Type="Embed" ProgID="Equation.3" ShapeID="_x0000_i1049" DrawAspect="Content" ObjectID="_1485793214" r:id="rId61"/>
              </w:object>
            </w:r>
          </w:p>
        </w:tc>
        <w:tc>
          <w:tcPr>
            <w:tcW w:w="616" w:type="dxa"/>
            <w:vAlign w:val="center"/>
          </w:tcPr>
          <w:p w:rsidR="00690A5A" w:rsidRPr="004F1732" w:rsidRDefault="00D10D02" w:rsidP="00BF1F82">
            <w:pPr>
              <w:keepNext/>
              <w:jc w:val="both"/>
            </w:pPr>
            <w:r>
              <w:t>(</w:t>
            </w:r>
            <w:r w:rsidR="00BF1F82">
              <w:t>12)</w:t>
            </w:r>
          </w:p>
        </w:tc>
      </w:tr>
    </w:tbl>
    <w:p w:rsidR="00690A5A" w:rsidRDefault="005D2891" w:rsidP="006600DA">
      <w:pPr>
        <w:pStyle w:val="Caption"/>
      </w:pPr>
      <w:bookmarkStart w:id="188" w:name="_Ref392252623"/>
      <w:bookmarkEnd w:id="187"/>
      <w:r>
        <w:t xml:space="preserve">Table </w:t>
      </w:r>
      <w:fldSimple w:instr=" SEQ Table \* ARABIC ">
        <w:r w:rsidR="006B094A">
          <w:rPr>
            <w:noProof/>
          </w:rPr>
          <w:t>4</w:t>
        </w:r>
      </w:fldSimple>
      <w:bookmarkEnd w:id="188"/>
      <w:r>
        <w:t xml:space="preserve">: Criteria used to differentiate the different zones (orange, green and dashed lines limits) in the MQO and MPC diagrams </w:t>
      </w:r>
    </w:p>
    <w:p w:rsidR="005D2891" w:rsidRPr="005D2891" w:rsidRDefault="005D2891" w:rsidP="006600DA"/>
    <w:p w:rsidR="00690A5A" w:rsidRPr="004F1732" w:rsidRDefault="00690A5A" w:rsidP="00CA25DD">
      <w:pPr>
        <w:jc w:val="both"/>
      </w:pPr>
      <w:r w:rsidRPr="00345DF7">
        <w:rPr>
          <w:u w:val="single"/>
        </w:rPr>
        <w:t>Zone 1</w:t>
      </w:r>
      <w:r w:rsidRPr="004F1732">
        <w:t>: This is the fulfillment zone (green in diagrams). For the bias, correlation and standard deviation the criteria is calculated by assuming a perfect behavior for the two other statistical indexes (e.g. the criteria for bias is built on the assumption that R=1 and</w:t>
      </w:r>
      <w:r w:rsidR="00C824B9" w:rsidRPr="00C824B9">
        <w:rPr>
          <w:position w:val="-12"/>
        </w:rPr>
        <w:object w:dxaOrig="900" w:dyaOrig="360">
          <v:shape id="_x0000_i1050" type="#_x0000_t75" style="width:45pt;height:18pt" o:ole="">
            <v:imagedata r:id="rId62" o:title=""/>
          </v:shape>
          <o:OLEObject Type="Embed" ProgID="Equation.3" ShapeID="_x0000_i1050" DrawAspect="Content" ObjectID="_1485793215" r:id="rId63"/>
        </w:object>
      </w:r>
      <w:r w:rsidRPr="004F1732">
        <w:t>). For yearly averaged values the bias criteria becomes the MQO.</w:t>
      </w:r>
    </w:p>
    <w:p w:rsidR="00690A5A" w:rsidRPr="004F1732" w:rsidRDefault="00690A5A" w:rsidP="00CA25DD">
      <w:pPr>
        <w:jc w:val="both"/>
      </w:pPr>
    </w:p>
    <w:p w:rsidR="00067573" w:rsidRDefault="00690A5A" w:rsidP="00CA25DD">
      <w:pPr>
        <w:jc w:val="both"/>
      </w:pPr>
      <w:r w:rsidRPr="00345DF7">
        <w:rPr>
          <w:u w:val="single"/>
        </w:rPr>
        <w:t>Zone 2</w:t>
      </w:r>
      <w:r w:rsidRPr="004F1732">
        <w:t xml:space="preserve">: This zone (orange in diagrams) is built from Equation </w:t>
      </w:r>
      <w:r w:rsidR="00BF1F82">
        <w:t>(11)</w:t>
      </w:r>
      <w:r w:rsidRPr="004F1732">
        <w:t xml:space="preserve"> and checks which of the three error types is dominating (i.e. </w:t>
      </w:r>
      <w:r w:rsidR="00B4575B">
        <w:t xml:space="preserve">which term in Equation (3) could be </w:t>
      </w:r>
      <w:r w:rsidR="00BA0567">
        <w:t>larger than 0.5</w:t>
      </w:r>
      <w:r w:rsidR="00BF1F82">
        <w:t>)</w:t>
      </w:r>
      <w:r w:rsidRPr="004F1732">
        <w:t xml:space="preserve">. </w:t>
      </w:r>
    </w:p>
    <w:p w:rsidR="00690A5A" w:rsidRPr="004F1732" w:rsidRDefault="00690A5A" w:rsidP="00CA25DD">
      <w:pPr>
        <w:jc w:val="both"/>
      </w:pPr>
      <w:r w:rsidRPr="004F1732">
        <w:lastRenderedPageBreak/>
        <w:t>This zone still indicates ful</w:t>
      </w:r>
      <w:r w:rsidR="00BF1F82">
        <w:t>fillment</w:t>
      </w:r>
      <w:r w:rsidR="00B4575B">
        <w:t xml:space="preserve"> of the MQO</w:t>
      </w:r>
      <w:r w:rsidR="00BF1F82">
        <w:t xml:space="preserve"> but the </w:t>
      </w:r>
      <w:r w:rsidR="00B4575B">
        <w:t>e</w:t>
      </w:r>
      <w:r w:rsidR="00BF1F82">
        <w:t xml:space="preserve">rror </w:t>
      </w:r>
      <w:r w:rsidRPr="004F1732">
        <w:t>is dominat</w:t>
      </w:r>
      <w:r w:rsidR="00B4575B">
        <w:t>ed by this particular indicator</w:t>
      </w:r>
      <w:r w:rsidRPr="004F1732">
        <w:t>.</w:t>
      </w:r>
    </w:p>
    <w:p w:rsidR="00690A5A" w:rsidRPr="004F1732" w:rsidRDefault="00690A5A" w:rsidP="00CA25DD">
      <w:pPr>
        <w:jc w:val="both"/>
      </w:pPr>
    </w:p>
    <w:p w:rsidR="00690A5A" w:rsidRDefault="00690A5A" w:rsidP="00CA25DD">
      <w:pPr>
        <w:jc w:val="both"/>
      </w:pPr>
      <w:r w:rsidRPr="00345DF7">
        <w:rPr>
          <w:u w:val="single"/>
        </w:rPr>
        <w:t>Zone 3</w:t>
      </w:r>
      <w:r w:rsidRPr="004F1732">
        <w:t xml:space="preserve">: The error between modeled and observed values lies </w:t>
      </w:r>
      <w:r w:rsidR="00B4575B">
        <w:t>within</w:t>
      </w:r>
      <w:r w:rsidRPr="004F1732">
        <w:t xml:space="preserve"> the </w:t>
      </w:r>
      <w:r w:rsidR="00B4575B">
        <w:t>measurement</w:t>
      </w:r>
      <w:r w:rsidRPr="004F1732">
        <w:t xml:space="preserve"> uncertainty range. This zone is indicated by a dashed line within the green shaded area</w:t>
      </w:r>
    </w:p>
    <w:p w:rsidR="007C1FEB" w:rsidRDefault="007C1FEB" w:rsidP="00CA25DD">
      <w:pPr>
        <w:jc w:val="both"/>
      </w:pPr>
    </w:p>
    <w:p w:rsidR="007C1FEB" w:rsidRPr="007C1FEB" w:rsidRDefault="007C1FEB" w:rsidP="00DA4871">
      <w:pPr>
        <w:pStyle w:val="ListParagraph"/>
        <w:keepNext/>
        <w:numPr>
          <w:ilvl w:val="0"/>
          <w:numId w:val="32"/>
        </w:numPr>
        <w:spacing w:before="240" w:after="60" w:line="240" w:lineRule="auto"/>
        <w:contextualSpacing w:val="0"/>
        <w:outlineLvl w:val="2"/>
        <w:rPr>
          <w:rFonts w:ascii="Times New Roman" w:hAnsi="Times New Roman"/>
          <w:b/>
          <w:vanish/>
          <w:sz w:val="24"/>
          <w:szCs w:val="20"/>
          <w:lang w:val="en-GB"/>
        </w:rPr>
      </w:pPr>
      <w:bookmarkStart w:id="189" w:name="_Toc392232677"/>
      <w:bookmarkStart w:id="190" w:name="_Toc392234442"/>
      <w:bookmarkStart w:id="191" w:name="_Toc392493286"/>
      <w:bookmarkStart w:id="192" w:name="_Toc392500159"/>
      <w:bookmarkStart w:id="193" w:name="_Toc392500231"/>
      <w:bookmarkStart w:id="194" w:name="_Toc392500303"/>
      <w:bookmarkStart w:id="195" w:name="_Toc392574260"/>
      <w:bookmarkStart w:id="196" w:name="_Toc392574403"/>
      <w:bookmarkStart w:id="197" w:name="_Toc392575351"/>
      <w:bookmarkStart w:id="198" w:name="_Toc392576521"/>
      <w:bookmarkStart w:id="199" w:name="_Toc392591450"/>
      <w:bookmarkStart w:id="200" w:name="_Toc398382439"/>
      <w:bookmarkStart w:id="201" w:name="_Toc398397646"/>
      <w:bookmarkStart w:id="202" w:name="_Toc398397720"/>
      <w:bookmarkStart w:id="203" w:name="_Toc398397794"/>
      <w:bookmarkStart w:id="204" w:name="_Toc399163213"/>
      <w:bookmarkStart w:id="205" w:name="_Toc399173963"/>
      <w:bookmarkStart w:id="206" w:name="_Toc399842366"/>
      <w:bookmarkStart w:id="207" w:name="_Toc410806009"/>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p>
    <w:p w:rsidR="007C1FEB" w:rsidRPr="007C1FEB" w:rsidRDefault="007C1FEB" w:rsidP="00DA4871">
      <w:pPr>
        <w:pStyle w:val="ListParagraph"/>
        <w:keepNext/>
        <w:numPr>
          <w:ilvl w:val="0"/>
          <w:numId w:val="32"/>
        </w:numPr>
        <w:spacing w:before="240" w:after="60" w:line="240" w:lineRule="auto"/>
        <w:contextualSpacing w:val="0"/>
        <w:outlineLvl w:val="2"/>
        <w:rPr>
          <w:rFonts w:ascii="Times New Roman" w:hAnsi="Times New Roman"/>
          <w:b/>
          <w:vanish/>
          <w:sz w:val="24"/>
          <w:szCs w:val="20"/>
          <w:lang w:val="en-GB"/>
        </w:rPr>
      </w:pPr>
      <w:bookmarkStart w:id="208" w:name="_Toc392232678"/>
      <w:bookmarkStart w:id="209" w:name="_Toc392234443"/>
      <w:bookmarkStart w:id="210" w:name="_Toc392493287"/>
      <w:bookmarkStart w:id="211" w:name="_Toc392500160"/>
      <w:bookmarkStart w:id="212" w:name="_Toc392500232"/>
      <w:bookmarkStart w:id="213" w:name="_Toc392500304"/>
      <w:bookmarkStart w:id="214" w:name="_Toc392574261"/>
      <w:bookmarkStart w:id="215" w:name="_Toc392574404"/>
      <w:bookmarkStart w:id="216" w:name="_Toc392575352"/>
      <w:bookmarkStart w:id="217" w:name="_Toc392576522"/>
      <w:bookmarkStart w:id="218" w:name="_Toc392591451"/>
      <w:bookmarkStart w:id="219" w:name="_Toc398382440"/>
      <w:bookmarkStart w:id="220" w:name="_Toc398397647"/>
      <w:bookmarkStart w:id="221" w:name="_Toc398397721"/>
      <w:bookmarkStart w:id="222" w:name="_Toc398397795"/>
      <w:bookmarkStart w:id="223" w:name="_Toc399163214"/>
      <w:bookmarkStart w:id="224" w:name="_Toc399173964"/>
      <w:bookmarkStart w:id="225" w:name="_Toc399842367"/>
      <w:bookmarkStart w:id="226" w:name="_Toc410806010"/>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p>
    <w:p w:rsidR="007C1FEB" w:rsidRPr="007C1FEB" w:rsidRDefault="007C1FEB" w:rsidP="00DA4871">
      <w:pPr>
        <w:pStyle w:val="ListParagraph"/>
        <w:keepNext/>
        <w:numPr>
          <w:ilvl w:val="0"/>
          <w:numId w:val="32"/>
        </w:numPr>
        <w:spacing w:before="240" w:after="60" w:line="240" w:lineRule="auto"/>
        <w:contextualSpacing w:val="0"/>
        <w:outlineLvl w:val="2"/>
        <w:rPr>
          <w:rFonts w:ascii="Times New Roman" w:hAnsi="Times New Roman"/>
          <w:b/>
          <w:vanish/>
          <w:sz w:val="24"/>
          <w:szCs w:val="20"/>
          <w:lang w:val="en-GB"/>
        </w:rPr>
      </w:pPr>
      <w:bookmarkStart w:id="227" w:name="_Toc392232679"/>
      <w:bookmarkStart w:id="228" w:name="_Toc392234444"/>
      <w:bookmarkStart w:id="229" w:name="_Toc392493288"/>
      <w:bookmarkStart w:id="230" w:name="_Toc392500161"/>
      <w:bookmarkStart w:id="231" w:name="_Toc392500233"/>
      <w:bookmarkStart w:id="232" w:name="_Toc392500305"/>
      <w:bookmarkStart w:id="233" w:name="_Toc392574262"/>
      <w:bookmarkStart w:id="234" w:name="_Toc392574405"/>
      <w:bookmarkStart w:id="235" w:name="_Toc392575353"/>
      <w:bookmarkStart w:id="236" w:name="_Toc392576523"/>
      <w:bookmarkStart w:id="237" w:name="_Toc392591452"/>
      <w:bookmarkStart w:id="238" w:name="_Toc398382441"/>
      <w:bookmarkStart w:id="239" w:name="_Toc398397648"/>
      <w:bookmarkStart w:id="240" w:name="_Toc398397722"/>
      <w:bookmarkStart w:id="241" w:name="_Toc398397796"/>
      <w:bookmarkStart w:id="242" w:name="_Toc399163215"/>
      <w:bookmarkStart w:id="243" w:name="_Toc399173965"/>
      <w:bookmarkStart w:id="244" w:name="_Toc399842368"/>
      <w:bookmarkStart w:id="245" w:name="_Toc410806011"/>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p>
    <w:p w:rsidR="007C1FEB" w:rsidRPr="007C1FEB" w:rsidRDefault="007C1FEB" w:rsidP="00DA4871">
      <w:pPr>
        <w:pStyle w:val="ListParagraph"/>
        <w:keepNext/>
        <w:numPr>
          <w:ilvl w:val="0"/>
          <w:numId w:val="32"/>
        </w:numPr>
        <w:spacing w:before="240" w:after="60" w:line="240" w:lineRule="auto"/>
        <w:contextualSpacing w:val="0"/>
        <w:outlineLvl w:val="2"/>
        <w:rPr>
          <w:rFonts w:ascii="Times New Roman" w:hAnsi="Times New Roman"/>
          <w:b/>
          <w:vanish/>
          <w:sz w:val="24"/>
          <w:szCs w:val="20"/>
          <w:lang w:val="en-GB"/>
        </w:rPr>
      </w:pPr>
      <w:bookmarkStart w:id="246" w:name="_Toc392232680"/>
      <w:bookmarkStart w:id="247" w:name="_Toc392234445"/>
      <w:bookmarkStart w:id="248" w:name="_Toc392493289"/>
      <w:bookmarkStart w:id="249" w:name="_Toc392500162"/>
      <w:bookmarkStart w:id="250" w:name="_Toc392500234"/>
      <w:bookmarkStart w:id="251" w:name="_Toc392500306"/>
      <w:bookmarkStart w:id="252" w:name="_Toc392574263"/>
      <w:bookmarkStart w:id="253" w:name="_Toc392574406"/>
      <w:bookmarkStart w:id="254" w:name="_Toc392575354"/>
      <w:bookmarkStart w:id="255" w:name="_Toc392576524"/>
      <w:bookmarkStart w:id="256" w:name="_Toc392591453"/>
      <w:bookmarkStart w:id="257" w:name="_Toc398382442"/>
      <w:bookmarkStart w:id="258" w:name="_Toc398397649"/>
      <w:bookmarkStart w:id="259" w:name="_Toc398397723"/>
      <w:bookmarkStart w:id="260" w:name="_Toc398397797"/>
      <w:bookmarkStart w:id="261" w:name="_Toc399163216"/>
      <w:bookmarkStart w:id="262" w:name="_Toc399173966"/>
      <w:bookmarkStart w:id="263" w:name="_Toc399842369"/>
      <w:bookmarkStart w:id="264" w:name="_Toc410806012"/>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p>
    <w:p w:rsidR="007C1FEB" w:rsidRPr="007C1FEB" w:rsidRDefault="007C1FEB" w:rsidP="00DA4871">
      <w:pPr>
        <w:pStyle w:val="ListParagraph"/>
        <w:keepNext/>
        <w:numPr>
          <w:ilvl w:val="1"/>
          <w:numId w:val="32"/>
        </w:numPr>
        <w:spacing w:before="240" w:after="60" w:line="240" w:lineRule="auto"/>
        <w:contextualSpacing w:val="0"/>
        <w:outlineLvl w:val="2"/>
        <w:rPr>
          <w:rFonts w:ascii="Times New Roman" w:hAnsi="Times New Roman"/>
          <w:b/>
          <w:vanish/>
          <w:sz w:val="24"/>
          <w:szCs w:val="20"/>
          <w:lang w:val="en-GB"/>
        </w:rPr>
      </w:pPr>
      <w:bookmarkStart w:id="265" w:name="_Toc392232681"/>
      <w:bookmarkStart w:id="266" w:name="_Toc392234446"/>
      <w:bookmarkStart w:id="267" w:name="_Toc392493290"/>
      <w:bookmarkStart w:id="268" w:name="_Toc392500163"/>
      <w:bookmarkStart w:id="269" w:name="_Toc392500235"/>
      <w:bookmarkStart w:id="270" w:name="_Toc392500307"/>
      <w:bookmarkStart w:id="271" w:name="_Toc392574264"/>
      <w:bookmarkStart w:id="272" w:name="_Toc392574407"/>
      <w:bookmarkStart w:id="273" w:name="_Toc392575355"/>
      <w:bookmarkStart w:id="274" w:name="_Toc392576525"/>
      <w:bookmarkStart w:id="275" w:name="_Toc392591454"/>
      <w:bookmarkStart w:id="276" w:name="_Toc398382443"/>
      <w:bookmarkStart w:id="277" w:name="_Toc398397650"/>
      <w:bookmarkStart w:id="278" w:name="_Toc398397724"/>
      <w:bookmarkStart w:id="279" w:name="_Toc398397798"/>
      <w:bookmarkStart w:id="280" w:name="_Toc399163217"/>
      <w:bookmarkStart w:id="281" w:name="_Toc399173967"/>
      <w:bookmarkStart w:id="282" w:name="_Toc399842370"/>
      <w:bookmarkStart w:id="283" w:name="_Toc410806013"/>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p>
    <w:p w:rsidR="007C1FEB" w:rsidRPr="007C1FEB" w:rsidRDefault="007C1FEB" w:rsidP="00DA4871">
      <w:pPr>
        <w:pStyle w:val="ListParagraph"/>
        <w:keepNext/>
        <w:numPr>
          <w:ilvl w:val="1"/>
          <w:numId w:val="32"/>
        </w:numPr>
        <w:spacing w:before="240" w:after="60" w:line="240" w:lineRule="auto"/>
        <w:contextualSpacing w:val="0"/>
        <w:outlineLvl w:val="2"/>
        <w:rPr>
          <w:rFonts w:ascii="Times New Roman" w:hAnsi="Times New Roman"/>
          <w:b/>
          <w:vanish/>
          <w:sz w:val="24"/>
          <w:szCs w:val="20"/>
          <w:lang w:val="en-GB"/>
        </w:rPr>
      </w:pPr>
      <w:bookmarkStart w:id="284" w:name="_Toc392232682"/>
      <w:bookmarkStart w:id="285" w:name="_Toc392234447"/>
      <w:bookmarkStart w:id="286" w:name="_Toc392493291"/>
      <w:bookmarkStart w:id="287" w:name="_Toc392500164"/>
      <w:bookmarkStart w:id="288" w:name="_Toc392500236"/>
      <w:bookmarkStart w:id="289" w:name="_Toc392500308"/>
      <w:bookmarkStart w:id="290" w:name="_Toc392574265"/>
      <w:bookmarkStart w:id="291" w:name="_Toc392574408"/>
      <w:bookmarkStart w:id="292" w:name="_Toc392575356"/>
      <w:bookmarkStart w:id="293" w:name="_Toc392576526"/>
      <w:bookmarkStart w:id="294" w:name="_Toc392591455"/>
      <w:bookmarkStart w:id="295" w:name="_Toc398382444"/>
      <w:bookmarkStart w:id="296" w:name="_Toc398397651"/>
      <w:bookmarkStart w:id="297" w:name="_Toc398397725"/>
      <w:bookmarkStart w:id="298" w:name="_Toc398397799"/>
      <w:bookmarkStart w:id="299" w:name="_Toc399163218"/>
      <w:bookmarkStart w:id="300" w:name="_Toc399173968"/>
      <w:bookmarkStart w:id="301" w:name="_Toc399842371"/>
      <w:bookmarkStart w:id="302" w:name="_Toc410806014"/>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p>
    <w:p w:rsidR="007C1FEB" w:rsidRPr="00340FF8" w:rsidRDefault="007C1FEB" w:rsidP="00DA4871">
      <w:pPr>
        <w:pStyle w:val="Heading3"/>
        <w:numPr>
          <w:ilvl w:val="1"/>
          <w:numId w:val="32"/>
        </w:numPr>
        <w:rPr>
          <w:rFonts w:cs="Arial"/>
          <w:szCs w:val="26"/>
          <w:lang w:val="en-GB"/>
        </w:rPr>
      </w:pPr>
      <w:bookmarkStart w:id="303" w:name="_Performance_criteria_for_1"/>
      <w:bookmarkStart w:id="304" w:name="_Toc410806015"/>
      <w:bookmarkEnd w:id="303"/>
      <w:r w:rsidRPr="00340FF8">
        <w:rPr>
          <w:rFonts w:cs="Arial"/>
          <w:szCs w:val="26"/>
          <w:lang w:val="en-GB"/>
        </w:rPr>
        <w:t>Performance criteria for high percentile values</w:t>
      </w:r>
      <w:bookmarkEnd w:id="304"/>
    </w:p>
    <w:p w:rsidR="007C1FEB" w:rsidRDefault="007C1FEB" w:rsidP="00CA25DD">
      <w:pPr>
        <w:jc w:val="both"/>
      </w:pPr>
    </w:p>
    <w:p w:rsidR="007C1FEB" w:rsidRDefault="007C1FEB" w:rsidP="00CA25DD">
      <w:pPr>
        <w:jc w:val="both"/>
      </w:pPr>
      <w:r>
        <w:t xml:space="preserve">The </w:t>
      </w:r>
      <w:r w:rsidR="00B4575B">
        <w:t xml:space="preserve">model quality objective </w:t>
      </w:r>
      <w:r>
        <w:t>described above provide</w:t>
      </w:r>
      <w:r w:rsidR="00B4575B">
        <w:t>s</w:t>
      </w:r>
      <w:r>
        <w:t xml:space="preserve"> insight on the quality of the model average performances but do</w:t>
      </w:r>
      <w:r w:rsidR="00067573">
        <w:t>es</w:t>
      </w:r>
      <w:r>
        <w:t xml:space="preserve"> not inform on the model capability to reproduce extreme events (e.g. exceedances). For this purpose </w:t>
      </w:r>
      <w:r w:rsidR="00B4575B">
        <w:t>a specific</w:t>
      </w:r>
      <w:r>
        <w:t xml:space="preserve"> </w:t>
      </w:r>
      <w:r w:rsidR="00B4575B">
        <w:t>MQO</w:t>
      </w:r>
      <w:r w:rsidR="007A1B9E">
        <w:t xml:space="preserve"> indicator</w:t>
      </w:r>
      <w:r>
        <w:t xml:space="preserve"> is </w:t>
      </w:r>
      <w:r w:rsidR="00B4575B">
        <w:t>proposed</w:t>
      </w:r>
      <w:r>
        <w:t xml:space="preserve"> as:</w:t>
      </w:r>
    </w:p>
    <w:p w:rsidR="007C1FEB" w:rsidRDefault="007C1FEB" w:rsidP="00CA25DD">
      <w:pPr>
        <w:jc w:val="both"/>
      </w:pPr>
    </w:p>
    <w:bookmarkStart w:id="305" w:name="_Ref392487271"/>
    <w:p w:rsidR="007C1FEB" w:rsidRDefault="00B4575B" w:rsidP="00C664F7">
      <w:pPr>
        <w:pStyle w:val="Caption"/>
        <w:jc w:val="center"/>
      </w:pPr>
      <w:r w:rsidRPr="007C1FEB">
        <w:rPr>
          <w:position w:val="-32"/>
        </w:rPr>
        <w:object w:dxaOrig="2799" w:dyaOrig="800">
          <v:shape id="_x0000_i1051" type="#_x0000_t75" style="width:139.5pt;height:40pt" o:ole="">
            <v:imagedata r:id="rId64" o:title=""/>
          </v:shape>
          <o:OLEObject Type="Embed" ProgID="Equation.3" ShapeID="_x0000_i1051" DrawAspect="Content" ObjectID="_1485793216" r:id="rId65"/>
        </w:object>
      </w:r>
      <w:r w:rsidR="00BA0567">
        <w:t xml:space="preserve">         </w:t>
      </w:r>
      <w:r w:rsidR="007C1FEB">
        <w:t>(</w:t>
      </w:r>
      <w:bookmarkEnd w:id="305"/>
      <w:r w:rsidR="00BF1F82">
        <w:t>13)</w:t>
      </w:r>
    </w:p>
    <w:p w:rsidR="007C1FEB" w:rsidRDefault="007C1FEB" w:rsidP="006600DA">
      <w:proofErr w:type="gramStart"/>
      <w:r>
        <w:t>where</w:t>
      </w:r>
      <w:proofErr w:type="gramEnd"/>
      <w:r>
        <w:t xml:space="preserve"> “</w:t>
      </w:r>
      <w:proofErr w:type="spellStart"/>
      <w:r>
        <w:t>perc</w:t>
      </w:r>
      <w:proofErr w:type="spellEnd"/>
      <w:r>
        <w:t xml:space="preserve">” is a selected percentile value and </w:t>
      </w:r>
      <w:proofErr w:type="spellStart"/>
      <w:r>
        <w:t>M</w:t>
      </w:r>
      <w:r w:rsidRPr="006600DA">
        <w:rPr>
          <w:sz w:val="18"/>
        </w:rPr>
        <w:t>perc</w:t>
      </w:r>
      <w:proofErr w:type="spellEnd"/>
      <w:r>
        <w:t xml:space="preserve"> and </w:t>
      </w:r>
      <w:proofErr w:type="spellStart"/>
      <w:r>
        <w:t>O</w:t>
      </w:r>
      <w:r w:rsidRPr="006600DA">
        <w:rPr>
          <w:sz w:val="16"/>
        </w:rPr>
        <w:t>perc</w:t>
      </w:r>
      <w:proofErr w:type="spellEnd"/>
      <w:r>
        <w:t xml:space="preserve"> are the </w:t>
      </w:r>
      <w:proofErr w:type="spellStart"/>
      <w:r>
        <w:t>modelled</w:t>
      </w:r>
      <w:proofErr w:type="spellEnd"/>
      <w:r>
        <w:t xml:space="preserve"> and observed values corresponding to the selected percentile. The denominator is directly given as a function of the </w:t>
      </w:r>
      <w:r w:rsidR="00B4575B">
        <w:t>measurement</w:t>
      </w:r>
      <w:r>
        <w:t xml:space="preserve"> uncertainty characterizing the </w:t>
      </w:r>
      <w:proofErr w:type="spellStart"/>
      <w:r>
        <w:t>O</w:t>
      </w:r>
      <w:r w:rsidRPr="006649DD">
        <w:rPr>
          <w:sz w:val="16"/>
        </w:rPr>
        <w:t>perc</w:t>
      </w:r>
      <w:proofErr w:type="spellEnd"/>
      <w:r>
        <w:rPr>
          <w:sz w:val="16"/>
        </w:rPr>
        <w:t xml:space="preserve"> </w:t>
      </w:r>
      <w:r w:rsidRPr="006600DA">
        <w:t>value</w:t>
      </w:r>
      <w:r>
        <w:t>.</w:t>
      </w:r>
      <w:r w:rsidR="00302EC9">
        <w:t xml:space="preserve"> The default percentile value is currently set to 95% excepted for hourly NO2 which is automatically set to 99.8% (19</w:t>
      </w:r>
      <w:r w:rsidR="00302EC9" w:rsidRPr="00302EC9">
        <w:rPr>
          <w:vertAlign w:val="superscript"/>
        </w:rPr>
        <w:t>th</w:t>
      </w:r>
      <w:r w:rsidR="00302EC9">
        <w:t xml:space="preserve"> </w:t>
      </w:r>
      <w:r w:rsidR="005A332F">
        <w:t>occurrence</w:t>
      </w:r>
      <w:r w:rsidR="00302EC9">
        <w:t xml:space="preserve"> in 8760 hours), for t</w:t>
      </w:r>
      <w:r w:rsidR="00C824B9">
        <w:t>he 8h daily maximum O3 set to 92.9</w:t>
      </w:r>
      <w:r w:rsidR="00302EC9">
        <w:t>% (26</w:t>
      </w:r>
      <w:r w:rsidR="00302EC9" w:rsidRPr="00302EC9">
        <w:rPr>
          <w:vertAlign w:val="superscript"/>
        </w:rPr>
        <w:t>th</w:t>
      </w:r>
      <w:r w:rsidR="00302EC9">
        <w:t xml:space="preserve"> occurrence in 365 days) and for da</w:t>
      </w:r>
      <w:r w:rsidR="00C824B9">
        <w:t>ily PM10 and PM25 both set to 90</w:t>
      </w:r>
      <w:r w:rsidR="00302EC9">
        <w:t>.1% (36</w:t>
      </w:r>
      <w:r w:rsidR="00302EC9" w:rsidRPr="00302EC9">
        <w:rPr>
          <w:vertAlign w:val="superscript"/>
        </w:rPr>
        <w:t>th</w:t>
      </w:r>
      <w:r w:rsidR="00302EC9">
        <w:t xml:space="preserve"> occurrence in 365 days). Note that this indicator is only used in the </w:t>
      </w:r>
      <w:hyperlink w:anchor="_Summary_Report_(Fig.2" w:history="1">
        <w:r w:rsidR="00302EC9" w:rsidRPr="005A332F">
          <w:rPr>
            <w:rStyle w:val="Hyperlink"/>
          </w:rPr>
          <w:t>summary report</w:t>
        </w:r>
      </w:hyperlink>
      <w:r w:rsidR="00302EC9">
        <w:t xml:space="preserve">. </w:t>
      </w:r>
    </w:p>
    <w:p w:rsidR="00B4575B" w:rsidRDefault="00B4575B" w:rsidP="006600DA"/>
    <w:p w:rsidR="00F90CE1" w:rsidRDefault="00690A5A" w:rsidP="00DA4871">
      <w:pPr>
        <w:pStyle w:val="Heading3"/>
        <w:numPr>
          <w:ilvl w:val="1"/>
          <w:numId w:val="32"/>
        </w:numPr>
        <w:rPr>
          <w:rFonts w:cs="Arial"/>
          <w:szCs w:val="26"/>
          <w:lang w:val="en-GB"/>
        </w:rPr>
      </w:pPr>
      <w:bookmarkStart w:id="306" w:name="_An_expression_for"/>
      <w:bookmarkStart w:id="307" w:name="_Ref398395875"/>
      <w:bookmarkStart w:id="308" w:name="_Toc410806016"/>
      <w:bookmarkStart w:id="309" w:name="_Ref392252482"/>
      <w:bookmarkStart w:id="310" w:name="_Ref341164944"/>
      <w:bookmarkEnd w:id="306"/>
      <w:r w:rsidRPr="00340FF8">
        <w:rPr>
          <w:rFonts w:cs="Arial"/>
          <w:szCs w:val="26"/>
          <w:lang w:val="en-GB"/>
        </w:rPr>
        <w:t>An expression for the measurement uncertaint</w:t>
      </w:r>
      <w:r w:rsidR="00F90CE1">
        <w:rPr>
          <w:rFonts w:cs="Arial"/>
          <w:szCs w:val="26"/>
          <w:lang w:val="en-GB"/>
        </w:rPr>
        <w:t>y</w:t>
      </w:r>
      <w:bookmarkEnd w:id="307"/>
      <w:bookmarkEnd w:id="308"/>
    </w:p>
    <w:p w:rsidR="00F90CE1" w:rsidRDefault="00F90CE1" w:rsidP="00F90CE1">
      <w:pPr>
        <w:rPr>
          <w:lang w:val="en-GB"/>
        </w:rPr>
      </w:pPr>
    </w:p>
    <w:p w:rsidR="00F90CE1" w:rsidRDefault="00F90CE1" w:rsidP="00F90CE1">
      <w:pPr>
        <w:jc w:val="both"/>
      </w:pPr>
      <w:r>
        <w:t>In equation (1), (2) and (13) the observation uncertainty (norma</w:t>
      </w:r>
      <w:r w:rsidR="007F42C4">
        <w:t xml:space="preserve">lization factor) appears either </w:t>
      </w:r>
      <w:r>
        <w:t>as a quadratic mean RMS</w:t>
      </w:r>
      <w:r w:rsidRPr="006D5BBE">
        <w:rPr>
          <w:sz w:val="18"/>
        </w:rPr>
        <w:t>U</w:t>
      </w:r>
      <w:r>
        <w:rPr>
          <w:sz w:val="18"/>
        </w:rPr>
        <w:t xml:space="preserve">, </w:t>
      </w:r>
      <w:r>
        <w:t>U(</w:t>
      </w:r>
      <m:oMath>
        <m:acc>
          <m:accPr>
            <m:chr m:val="̅"/>
            <m:ctrlPr>
              <w:rPr>
                <w:rFonts w:ascii="Cambria Math" w:hAnsi="Cambria Math"/>
                <w:i/>
              </w:rPr>
            </m:ctrlPr>
          </m:accPr>
          <m:e>
            <m:r>
              <w:rPr>
                <w:rFonts w:ascii="Cambria Math" w:hAnsi="Cambria Math"/>
              </w:rPr>
              <m:t>O</m:t>
            </m:r>
          </m:e>
        </m:acc>
      </m:oMath>
      <w:r>
        <w:t xml:space="preserve">)  or </w:t>
      </w:r>
      <w:proofErr w:type="spellStart"/>
      <w:r>
        <w:t>U</w:t>
      </w:r>
      <w:r w:rsidRPr="006D5BBE">
        <w:rPr>
          <w:sz w:val="18"/>
        </w:rPr>
        <w:t>perc</w:t>
      </w:r>
      <w:proofErr w:type="spellEnd"/>
      <w:r>
        <w:t>, respectively. The derivation of these uncertainty expressions, allowing for a simple implementation and calculation in DELTA is detailed in UNCERT2012 and only the final formulations are provided here. The uncertainty of a single observation value is expressed as:</w:t>
      </w:r>
    </w:p>
    <w:p w:rsidR="00F90CE1" w:rsidRDefault="00F90CE1" w:rsidP="00F90CE1">
      <w:pPr>
        <w:jc w:val="both"/>
      </w:pPr>
    </w:p>
    <w:bookmarkStart w:id="311" w:name="_Ref392487756"/>
    <w:p w:rsidR="00F90CE1" w:rsidRDefault="00F90CE1" w:rsidP="00F90CE1">
      <w:pPr>
        <w:pStyle w:val="Caption"/>
        <w:jc w:val="center"/>
      </w:pPr>
      <w:r w:rsidRPr="00C664F7">
        <w:rPr>
          <w:position w:val="-12"/>
          <w:lang w:val="fr-FR"/>
        </w:rPr>
        <w:object w:dxaOrig="3400" w:dyaOrig="440">
          <v:shape id="_x0000_i1052" type="#_x0000_t75" style="width:183pt;height:24pt" o:ole="">
            <v:imagedata r:id="rId66" o:title=""/>
          </v:shape>
          <o:OLEObject Type="Embed" ProgID="Equation.3" ShapeID="_x0000_i1052" DrawAspect="Content" ObjectID="_1485793217" r:id="rId67"/>
        </w:object>
      </w:r>
      <w:r>
        <w:t xml:space="preserve">   (</w:t>
      </w:r>
      <w:bookmarkEnd w:id="311"/>
      <w:r>
        <w:t>14)</w:t>
      </w:r>
      <w:r>
        <w:rPr>
          <w:lang w:val="fr-FR"/>
        </w:rPr>
        <w:t xml:space="preserve">    </w:t>
      </w:r>
    </w:p>
    <w:p w:rsidR="00F90CE1" w:rsidRDefault="00F90CE1" w:rsidP="00F90CE1">
      <w:pPr>
        <w:jc w:val="center"/>
      </w:pPr>
    </w:p>
    <w:p w:rsidR="00F90CE1" w:rsidRDefault="00F90CE1" w:rsidP="00F90CE1">
      <w:pPr>
        <w:jc w:val="both"/>
      </w:pPr>
      <w:r>
        <w:t>Where:</w:t>
      </w:r>
    </w:p>
    <w:p w:rsidR="00F90CE1" w:rsidRDefault="00F90CE1" w:rsidP="00F90CE1">
      <w:pPr>
        <w:jc w:val="both"/>
      </w:pPr>
    </w:p>
    <w:p w:rsidR="00F90CE1" w:rsidRPr="005E54DB" w:rsidRDefault="000F6075" w:rsidP="00DA4871">
      <w:pPr>
        <w:pStyle w:val="ListParagraph"/>
        <w:numPr>
          <w:ilvl w:val="0"/>
          <w:numId w:val="21"/>
        </w:numPr>
        <w:jc w:val="both"/>
        <w:rPr>
          <w:lang w:val="en-GB"/>
        </w:rPr>
      </w:pPr>
      <m:oMath>
        <m:sSubSup>
          <m:sSubSupPr>
            <m:ctrlPr>
              <w:rPr>
                <w:rFonts w:ascii="Cambria Math" w:hAnsi="Cambria Math"/>
                <w:lang w:val="en-GB"/>
              </w:rPr>
            </m:ctrlPr>
          </m:sSubSupPr>
          <m:e>
            <m:r>
              <m:rPr>
                <m:sty m:val="p"/>
              </m:rPr>
              <w:rPr>
                <w:rFonts w:ascii="Cambria Math" w:hAnsi="Cambria Math"/>
                <w:lang w:val="en-GB"/>
              </w:rPr>
              <m:t>u</m:t>
            </m:r>
          </m:e>
          <m:sub>
            <m:r>
              <m:rPr>
                <m:sty m:val="p"/>
              </m:rPr>
              <w:rPr>
                <w:rFonts w:ascii="Cambria Math" w:hAnsi="Cambria Math"/>
                <w:lang w:val="en-GB"/>
              </w:rPr>
              <m:t>r</m:t>
            </m:r>
          </m:sub>
          <m:sup>
            <m:r>
              <m:rPr>
                <m:sty m:val="p"/>
              </m:rPr>
              <w:rPr>
                <w:rFonts w:ascii="Cambria Math" w:hAnsi="Cambria Math"/>
                <w:lang w:val="en-GB"/>
              </w:rPr>
              <m:t>RV</m:t>
            </m:r>
          </m:sup>
        </m:sSubSup>
      </m:oMath>
      <w:r w:rsidR="00F90CE1" w:rsidRPr="000A3A2D">
        <w:rPr>
          <w:rFonts w:ascii="Times New Roman" w:hAnsi="Times New Roman"/>
          <w:sz w:val="24"/>
          <w:szCs w:val="24"/>
          <w:lang w:val="en-GB"/>
        </w:rPr>
        <w:t xml:space="preserve"> </w:t>
      </w:r>
      <w:proofErr w:type="gramStart"/>
      <w:r w:rsidR="00F90CE1" w:rsidRPr="000A3A2D">
        <w:rPr>
          <w:rFonts w:ascii="Times New Roman" w:hAnsi="Times New Roman"/>
          <w:sz w:val="24"/>
          <w:szCs w:val="24"/>
          <w:lang w:val="en-GB"/>
        </w:rPr>
        <w:t>represents</w:t>
      </w:r>
      <w:proofErr w:type="gramEnd"/>
      <w:r w:rsidR="00F90CE1" w:rsidRPr="000A3A2D">
        <w:rPr>
          <w:rFonts w:ascii="Times New Roman" w:hAnsi="Times New Roman"/>
          <w:sz w:val="24"/>
          <w:szCs w:val="24"/>
          <w:lang w:val="en-GB"/>
        </w:rPr>
        <w:t xml:space="preserve"> the estimated </w:t>
      </w:r>
      <w:r w:rsidR="00F90CE1">
        <w:rPr>
          <w:rFonts w:ascii="Times New Roman" w:hAnsi="Times New Roman"/>
          <w:sz w:val="24"/>
          <w:szCs w:val="24"/>
          <w:lang w:val="en-GB"/>
        </w:rPr>
        <w:t xml:space="preserve">relative </w:t>
      </w:r>
      <w:r w:rsidR="00F90CE1" w:rsidRPr="000A3A2D">
        <w:rPr>
          <w:rFonts w:ascii="Times New Roman" w:hAnsi="Times New Roman"/>
          <w:sz w:val="24"/>
          <w:szCs w:val="24"/>
          <w:lang w:val="en-GB"/>
        </w:rPr>
        <w:t xml:space="preserve">measurement uncertainty around </w:t>
      </w:r>
      <w:r w:rsidR="00F90CE1">
        <w:rPr>
          <w:rFonts w:ascii="Times New Roman" w:hAnsi="Times New Roman"/>
          <w:sz w:val="24"/>
          <w:szCs w:val="24"/>
          <w:lang w:val="en-GB"/>
        </w:rPr>
        <w:t>a reference value</w:t>
      </w:r>
      <w:r w:rsidR="00F90CE1" w:rsidRPr="00B104EB">
        <w:rPr>
          <w:rFonts w:ascii="Times New Roman" w:hAnsi="Times New Roman"/>
          <w:sz w:val="24"/>
          <w:szCs w:val="24"/>
          <w:lang w:val="en-GB"/>
        </w:rPr>
        <w:t xml:space="preserve"> </w:t>
      </w:r>
      <w:r w:rsidR="00F90CE1">
        <w:rPr>
          <w:rFonts w:ascii="Times New Roman" w:hAnsi="Times New Roman"/>
          <w:sz w:val="24"/>
          <w:szCs w:val="24"/>
          <w:lang w:val="en-GB"/>
        </w:rPr>
        <w:t xml:space="preserve">(RV) </w:t>
      </w:r>
      <w:r w:rsidR="00F90CE1" w:rsidRPr="000A3A2D">
        <w:rPr>
          <w:rFonts w:ascii="Times New Roman" w:hAnsi="Times New Roman"/>
          <w:sz w:val="24"/>
          <w:szCs w:val="24"/>
          <w:lang w:val="en-GB"/>
        </w:rPr>
        <w:t>for a reference time averaging</w:t>
      </w:r>
      <w:r w:rsidR="00F90CE1">
        <w:rPr>
          <w:rFonts w:ascii="Times New Roman" w:hAnsi="Times New Roman"/>
          <w:sz w:val="24"/>
          <w:szCs w:val="24"/>
          <w:lang w:val="en-GB"/>
        </w:rPr>
        <w:t xml:space="preserve">, e.g. </w:t>
      </w:r>
      <w:r w:rsidR="00F90CE1" w:rsidRPr="000A3A2D">
        <w:rPr>
          <w:rFonts w:ascii="Times New Roman" w:hAnsi="Times New Roman"/>
          <w:sz w:val="24"/>
          <w:szCs w:val="24"/>
          <w:lang w:val="en-GB"/>
        </w:rPr>
        <w:t xml:space="preserve">the daily/hourly Limit Values of the AQD. </w:t>
      </w:r>
    </w:p>
    <w:p w:rsidR="00F90CE1" w:rsidRPr="005A43EA" w:rsidRDefault="00F90CE1" w:rsidP="00DA4871">
      <w:pPr>
        <w:pStyle w:val="ListParagraph"/>
        <w:numPr>
          <w:ilvl w:val="0"/>
          <w:numId w:val="21"/>
        </w:numPr>
        <w:jc w:val="both"/>
        <w:rPr>
          <w:lang w:val="en-GB"/>
        </w:rPr>
      </w:pPr>
      <w:proofErr w:type="gramStart"/>
      <w:r>
        <w:rPr>
          <w:rFonts w:ascii="Times New Roman" w:hAnsi="Times New Roman"/>
          <w:sz w:val="24"/>
          <w:szCs w:val="24"/>
          <w:lang w:val="en-GB"/>
        </w:rPr>
        <w:t>α</w:t>
      </w:r>
      <w:proofErr w:type="gramEnd"/>
      <w:r>
        <w:rPr>
          <w:rFonts w:ascii="Times New Roman" w:hAnsi="Times New Roman"/>
          <w:sz w:val="24"/>
          <w:szCs w:val="24"/>
          <w:lang w:val="en-GB"/>
        </w:rPr>
        <w:t xml:space="preserve"> is the fraction of the uncertainty around the </w:t>
      </w:r>
      <w:r w:rsidR="008D157A">
        <w:rPr>
          <w:rFonts w:ascii="Times New Roman" w:hAnsi="Times New Roman"/>
          <w:sz w:val="24"/>
          <w:szCs w:val="24"/>
          <w:lang w:val="en-GB"/>
        </w:rPr>
        <w:t>reference v</w:t>
      </w:r>
      <w:r>
        <w:rPr>
          <w:rFonts w:ascii="Times New Roman" w:hAnsi="Times New Roman"/>
          <w:sz w:val="24"/>
          <w:szCs w:val="24"/>
          <w:lang w:val="en-GB"/>
        </w:rPr>
        <w:t xml:space="preserve">alue </w:t>
      </w:r>
      <w:r w:rsidR="008D157A">
        <w:rPr>
          <w:rFonts w:ascii="Times New Roman" w:hAnsi="Times New Roman"/>
          <w:sz w:val="24"/>
          <w:szCs w:val="24"/>
          <w:lang w:val="en-GB"/>
        </w:rPr>
        <w:t xml:space="preserve">(RV) </w:t>
      </w:r>
      <w:r>
        <w:rPr>
          <w:rFonts w:ascii="Times New Roman" w:hAnsi="Times New Roman"/>
          <w:sz w:val="24"/>
          <w:szCs w:val="24"/>
          <w:lang w:val="en-GB"/>
        </w:rPr>
        <w:t>which is non-proportional to the concentration level.</w:t>
      </w:r>
    </w:p>
    <w:p w:rsidR="00F90CE1" w:rsidRDefault="00F90CE1" w:rsidP="00DA4871">
      <w:pPr>
        <w:pStyle w:val="ListParagraph"/>
        <w:numPr>
          <w:ilvl w:val="0"/>
          <w:numId w:val="21"/>
        </w:numPr>
        <w:jc w:val="both"/>
        <w:rPr>
          <w:rFonts w:ascii="Times New Roman" w:hAnsi="Times New Roman"/>
          <w:sz w:val="24"/>
          <w:szCs w:val="24"/>
          <w:lang w:val="en-GB"/>
        </w:rPr>
      </w:pPr>
      <w:proofErr w:type="gramStart"/>
      <w:r>
        <w:rPr>
          <w:rFonts w:ascii="Times New Roman" w:hAnsi="Times New Roman"/>
          <w:sz w:val="24"/>
          <w:szCs w:val="24"/>
          <w:lang w:val="en-GB"/>
        </w:rPr>
        <w:t>k</w:t>
      </w:r>
      <w:proofErr w:type="gramEnd"/>
      <w:r>
        <w:rPr>
          <w:rFonts w:ascii="Times New Roman" w:hAnsi="Times New Roman"/>
          <w:sz w:val="24"/>
          <w:szCs w:val="24"/>
          <w:lang w:val="en-GB"/>
        </w:rPr>
        <w:t xml:space="preserve"> is the coverage factor. </w:t>
      </w:r>
      <w:r w:rsidRPr="005E54DB">
        <w:rPr>
          <w:rFonts w:ascii="Times New Roman" w:hAnsi="Times New Roman"/>
          <w:sz w:val="24"/>
          <w:szCs w:val="24"/>
          <w:lang w:val="en-GB"/>
        </w:rPr>
        <w:t xml:space="preserve">Each value of k gives a particular confidence level that the true </w:t>
      </w:r>
      <w:r>
        <w:rPr>
          <w:rFonts w:ascii="Times New Roman" w:hAnsi="Times New Roman"/>
          <w:sz w:val="24"/>
          <w:szCs w:val="24"/>
          <w:lang w:val="en-GB"/>
        </w:rPr>
        <w:t>value</w:t>
      </w:r>
      <w:r w:rsidRPr="005E54DB">
        <w:rPr>
          <w:rFonts w:ascii="Times New Roman" w:hAnsi="Times New Roman"/>
          <w:sz w:val="24"/>
          <w:szCs w:val="24"/>
          <w:lang w:val="en-GB"/>
        </w:rPr>
        <w:t xml:space="preserve"> </w:t>
      </w:r>
      <w:proofErr w:type="gramStart"/>
      <w:r w:rsidRPr="005E54DB">
        <w:rPr>
          <w:rFonts w:ascii="Times New Roman" w:hAnsi="Times New Roman"/>
          <w:sz w:val="24"/>
          <w:szCs w:val="24"/>
          <w:lang w:val="en-GB"/>
        </w:rPr>
        <w:t>l</w:t>
      </w:r>
      <w:r w:rsidR="008D157A">
        <w:rPr>
          <w:rFonts w:ascii="Times New Roman" w:hAnsi="Times New Roman"/>
          <w:sz w:val="24"/>
          <w:szCs w:val="24"/>
          <w:lang w:val="en-GB"/>
        </w:rPr>
        <w:t>ie</w:t>
      </w:r>
      <w:r w:rsidRPr="005E54DB">
        <w:rPr>
          <w:rFonts w:ascii="Times New Roman" w:hAnsi="Times New Roman"/>
          <w:sz w:val="24"/>
          <w:szCs w:val="24"/>
          <w:lang w:val="en-GB"/>
        </w:rPr>
        <w:t>s</w:t>
      </w:r>
      <w:proofErr w:type="gramEnd"/>
      <w:r w:rsidRPr="005E54DB">
        <w:rPr>
          <w:rFonts w:ascii="Times New Roman" w:hAnsi="Times New Roman"/>
          <w:sz w:val="24"/>
          <w:szCs w:val="24"/>
          <w:lang w:val="en-GB"/>
        </w:rPr>
        <w:t xml:space="preserve"> within the interval of confidence consisting in </w:t>
      </w:r>
      <w:proofErr w:type="spellStart"/>
      <w:r>
        <w:rPr>
          <w:rFonts w:ascii="Times New Roman" w:hAnsi="Times New Roman"/>
          <w:sz w:val="24"/>
          <w:szCs w:val="24"/>
          <w:lang w:val="en-GB"/>
        </w:rPr>
        <w:t>O</w:t>
      </w:r>
      <w:r w:rsidRPr="005E54DB">
        <w:rPr>
          <w:rFonts w:ascii="Times New Roman" w:hAnsi="Times New Roman"/>
          <w:sz w:val="24"/>
          <w:szCs w:val="24"/>
          <w:vertAlign w:val="subscript"/>
          <w:lang w:val="en-GB"/>
        </w:rPr>
        <w:t>i</w:t>
      </w:r>
      <w:proofErr w:type="spellEnd"/>
      <w:r w:rsidRPr="005E54DB">
        <w:rPr>
          <w:rFonts w:ascii="Times New Roman" w:hAnsi="Times New Roman"/>
          <w:sz w:val="24"/>
          <w:szCs w:val="24"/>
          <w:lang w:val="en-GB"/>
        </w:rPr>
        <w:t xml:space="preserve"> ± U. Most commonly, the expanded uncertainty is scaled by using the coverage factor k = 2, to give a level of confidence of approximately 95 </w:t>
      </w:r>
      <w:proofErr w:type="spellStart"/>
      <w:r w:rsidRPr="005E54DB">
        <w:rPr>
          <w:rFonts w:ascii="Times New Roman" w:hAnsi="Times New Roman"/>
          <w:sz w:val="24"/>
          <w:szCs w:val="24"/>
          <w:lang w:val="en-GB"/>
        </w:rPr>
        <w:t>percent</w:t>
      </w:r>
      <w:r>
        <w:rPr>
          <w:rFonts w:ascii="Times New Roman" w:hAnsi="Times New Roman"/>
          <w:sz w:val="24"/>
          <w:szCs w:val="24"/>
          <w:lang w:val="en-GB"/>
        </w:rPr>
        <w:t>s</w:t>
      </w:r>
      <w:proofErr w:type="spellEnd"/>
      <w:r w:rsidRPr="005E54DB">
        <w:rPr>
          <w:rFonts w:ascii="Times New Roman" w:hAnsi="Times New Roman"/>
          <w:sz w:val="24"/>
          <w:szCs w:val="24"/>
          <w:lang w:val="en-GB"/>
        </w:rPr>
        <w:t xml:space="preserve">. </w:t>
      </w:r>
      <w:r>
        <w:rPr>
          <w:rFonts w:ascii="Times New Roman" w:hAnsi="Times New Roman"/>
          <w:sz w:val="24"/>
          <w:szCs w:val="24"/>
          <w:lang w:val="en-GB"/>
        </w:rPr>
        <w:t>L</w:t>
      </w:r>
      <w:r w:rsidRPr="005E54DB">
        <w:rPr>
          <w:rFonts w:ascii="Times New Roman" w:hAnsi="Times New Roman"/>
          <w:sz w:val="24"/>
          <w:szCs w:val="24"/>
          <w:lang w:val="en-GB"/>
        </w:rPr>
        <w:t>evel</w:t>
      </w:r>
      <w:r>
        <w:rPr>
          <w:rFonts w:ascii="Times New Roman" w:hAnsi="Times New Roman"/>
          <w:sz w:val="24"/>
          <w:szCs w:val="24"/>
          <w:lang w:val="en-GB"/>
        </w:rPr>
        <w:t>s</w:t>
      </w:r>
      <w:r w:rsidRPr="005E54DB">
        <w:rPr>
          <w:rFonts w:ascii="Times New Roman" w:hAnsi="Times New Roman"/>
          <w:sz w:val="24"/>
          <w:szCs w:val="24"/>
          <w:lang w:val="en-GB"/>
        </w:rPr>
        <w:t xml:space="preserve"> of confidence of </w:t>
      </w:r>
      <w:r>
        <w:rPr>
          <w:rFonts w:ascii="Times New Roman" w:hAnsi="Times New Roman"/>
          <w:sz w:val="24"/>
          <w:szCs w:val="24"/>
          <w:lang w:val="en-GB"/>
        </w:rPr>
        <w:t>90% and 99% would lead to</w:t>
      </w:r>
      <w:r w:rsidRPr="005E54DB">
        <w:rPr>
          <w:rFonts w:ascii="Times New Roman" w:hAnsi="Times New Roman"/>
          <w:sz w:val="24"/>
          <w:szCs w:val="24"/>
          <w:lang w:val="en-GB"/>
        </w:rPr>
        <w:t xml:space="preserve"> coverage factor</w:t>
      </w:r>
      <w:r>
        <w:rPr>
          <w:rFonts w:ascii="Times New Roman" w:hAnsi="Times New Roman"/>
          <w:sz w:val="24"/>
          <w:szCs w:val="24"/>
          <w:lang w:val="en-GB"/>
        </w:rPr>
        <w:t xml:space="preserve">s around </w:t>
      </w:r>
      <w:r w:rsidRPr="005E54DB">
        <w:rPr>
          <w:rFonts w:ascii="Times New Roman" w:hAnsi="Times New Roman"/>
          <w:sz w:val="24"/>
          <w:szCs w:val="24"/>
          <w:lang w:val="en-GB"/>
        </w:rPr>
        <w:t>k=</w:t>
      </w:r>
      <w:r>
        <w:rPr>
          <w:rFonts w:ascii="Times New Roman" w:hAnsi="Times New Roman"/>
          <w:sz w:val="24"/>
          <w:szCs w:val="24"/>
          <w:lang w:val="en-GB"/>
        </w:rPr>
        <w:t>1.40 and k=2.6, respectively</w:t>
      </w:r>
      <w:r w:rsidRPr="005E54DB">
        <w:rPr>
          <w:rFonts w:ascii="Times New Roman" w:hAnsi="Times New Roman"/>
          <w:sz w:val="24"/>
          <w:szCs w:val="24"/>
          <w:lang w:val="en-GB"/>
        </w:rPr>
        <w:t>.</w:t>
      </w:r>
      <w:r>
        <w:rPr>
          <w:rFonts w:ascii="Times New Roman" w:hAnsi="Times New Roman"/>
          <w:sz w:val="24"/>
          <w:szCs w:val="24"/>
          <w:lang w:val="en-GB"/>
        </w:rPr>
        <w:t xml:space="preserve"> More details </w:t>
      </w:r>
      <w:r>
        <w:rPr>
          <w:rFonts w:ascii="Times New Roman" w:hAnsi="Times New Roman"/>
          <w:sz w:val="24"/>
          <w:szCs w:val="24"/>
          <w:lang w:val="en-GB"/>
        </w:rPr>
        <w:lastRenderedPageBreak/>
        <w:t xml:space="preserve">are provided in </w:t>
      </w:r>
      <w:r w:rsidR="003E443D">
        <w:rPr>
          <w:rFonts w:ascii="Times New Roman" w:hAnsi="Times New Roman"/>
          <w:sz w:val="24"/>
          <w:szCs w:val="24"/>
          <w:lang w:val="en-GB"/>
        </w:rPr>
        <w:t xml:space="preserve">Section </w:t>
      </w:r>
      <w:r w:rsidR="003E443D">
        <w:rPr>
          <w:rFonts w:ascii="Times New Roman" w:hAnsi="Times New Roman"/>
          <w:sz w:val="24"/>
          <w:szCs w:val="24"/>
          <w:lang w:val="en-GB"/>
        </w:rPr>
        <w:fldChar w:fldCharType="begin"/>
      </w:r>
      <w:r w:rsidR="003E443D">
        <w:rPr>
          <w:rFonts w:ascii="Times New Roman" w:hAnsi="Times New Roman"/>
          <w:sz w:val="24"/>
          <w:szCs w:val="24"/>
          <w:lang w:val="en-GB"/>
        </w:rPr>
        <w:instrText xml:space="preserve"> REF _Ref399842265 \r \h </w:instrText>
      </w:r>
      <w:r w:rsidR="003E443D">
        <w:rPr>
          <w:rFonts w:ascii="Times New Roman" w:hAnsi="Times New Roman"/>
          <w:sz w:val="24"/>
          <w:szCs w:val="24"/>
          <w:lang w:val="en-GB"/>
        </w:rPr>
      </w:r>
      <w:r w:rsidR="003E443D">
        <w:rPr>
          <w:rFonts w:ascii="Times New Roman" w:hAnsi="Times New Roman"/>
          <w:sz w:val="24"/>
          <w:szCs w:val="24"/>
          <w:lang w:val="en-GB"/>
        </w:rPr>
        <w:fldChar w:fldCharType="separate"/>
      </w:r>
      <w:r w:rsidR="006B094A">
        <w:rPr>
          <w:rFonts w:ascii="Times New Roman" w:hAnsi="Times New Roman"/>
          <w:sz w:val="24"/>
          <w:szCs w:val="24"/>
          <w:lang w:val="en-GB"/>
        </w:rPr>
        <w:t>4.6</w:t>
      </w:r>
      <w:r w:rsidR="003E443D">
        <w:rPr>
          <w:rFonts w:ascii="Times New Roman" w:hAnsi="Times New Roman"/>
          <w:sz w:val="24"/>
          <w:szCs w:val="24"/>
          <w:lang w:val="en-GB"/>
        </w:rPr>
        <w:fldChar w:fldCharType="end"/>
      </w:r>
      <w:r>
        <w:rPr>
          <w:rFonts w:ascii="Times New Roman" w:hAnsi="Times New Roman"/>
          <w:sz w:val="24"/>
          <w:szCs w:val="24"/>
          <w:lang w:val="en-GB"/>
        </w:rPr>
        <w:t xml:space="preserve"> regarding the link between the confidence levels associated to the measurements and model results on one hand and the confidence</w:t>
      </w:r>
      <w:r w:rsidR="008D157A">
        <w:rPr>
          <w:rFonts w:ascii="Times New Roman" w:hAnsi="Times New Roman"/>
          <w:sz w:val="24"/>
          <w:szCs w:val="24"/>
          <w:lang w:val="en-GB"/>
        </w:rPr>
        <w:t xml:space="preserve"> level associated to the model-to-measure</w:t>
      </w:r>
      <w:r>
        <w:rPr>
          <w:rFonts w:ascii="Times New Roman" w:hAnsi="Times New Roman"/>
          <w:sz w:val="24"/>
          <w:szCs w:val="24"/>
          <w:lang w:val="en-GB"/>
        </w:rPr>
        <w:t xml:space="preserve"> differences as used in the MQO (see Eq. 1).  </w:t>
      </w:r>
      <w:r w:rsidRPr="005E54DB">
        <w:rPr>
          <w:rFonts w:ascii="Times New Roman" w:hAnsi="Times New Roman"/>
          <w:sz w:val="24"/>
          <w:szCs w:val="24"/>
          <w:lang w:val="en-GB"/>
        </w:rPr>
        <w:t xml:space="preserve"> </w:t>
      </w:r>
    </w:p>
    <w:p w:rsidR="00F90CE1" w:rsidRDefault="00F90CE1" w:rsidP="00F90CE1">
      <w:pPr>
        <w:jc w:val="both"/>
        <w:rPr>
          <w:lang w:val="en-GB"/>
        </w:rPr>
      </w:pPr>
      <w:r>
        <w:rPr>
          <w:lang w:val="en-GB"/>
        </w:rPr>
        <w:t xml:space="preserve">From Equation </w:t>
      </w:r>
      <w:r w:rsidR="008D157A">
        <w:rPr>
          <w:lang w:val="en-GB"/>
        </w:rPr>
        <w:t xml:space="preserve">(14) it is possible to derive an </w:t>
      </w:r>
      <w:r>
        <w:rPr>
          <w:lang w:val="en-GB"/>
        </w:rPr>
        <w:t>expression for RMS</w:t>
      </w:r>
      <w:r w:rsidRPr="006600DA">
        <w:rPr>
          <w:sz w:val="18"/>
          <w:lang w:val="en-GB"/>
        </w:rPr>
        <w:t>U</w:t>
      </w:r>
      <w:r>
        <w:rPr>
          <w:lang w:val="en-GB"/>
        </w:rPr>
        <w:t xml:space="preserve"> as:</w:t>
      </w:r>
    </w:p>
    <w:p w:rsidR="00F90CE1" w:rsidRDefault="00F90CE1" w:rsidP="00F90CE1">
      <w:pPr>
        <w:jc w:val="both"/>
        <w:rPr>
          <w:lang w:val="en-GB"/>
        </w:rPr>
      </w:pPr>
    </w:p>
    <w:bookmarkStart w:id="312" w:name="_Ref392489251"/>
    <w:p w:rsidR="00F90CE1" w:rsidRPr="00C664F7" w:rsidRDefault="00F90CE1" w:rsidP="00F90CE1">
      <w:pPr>
        <w:jc w:val="center"/>
        <w:rPr>
          <w:lang w:val="en-GB"/>
        </w:rPr>
      </w:pPr>
      <w:r w:rsidRPr="00746AAD">
        <w:rPr>
          <w:position w:val="-14"/>
          <w:lang w:val="fr-FR"/>
        </w:rPr>
        <w:object w:dxaOrig="4120" w:dyaOrig="520">
          <v:shape id="_x0000_i1053" type="#_x0000_t75" style="width:214.5pt;height:27.5pt" o:ole="">
            <v:imagedata r:id="rId68" o:title=""/>
          </v:shape>
          <o:OLEObject Type="Embed" ProgID="Equation.3" ShapeID="_x0000_i1053" DrawAspect="Content" ObjectID="_1485793218" r:id="rId69"/>
        </w:object>
      </w:r>
      <w:r w:rsidRPr="00B139D6">
        <w:t xml:space="preserve">   (</w:t>
      </w:r>
      <w:bookmarkEnd w:id="312"/>
      <w:r w:rsidRPr="00B139D6">
        <w:t>15)</w:t>
      </w:r>
    </w:p>
    <w:p w:rsidR="00F90CE1" w:rsidRPr="00B139D6" w:rsidRDefault="00F90CE1" w:rsidP="00F90CE1">
      <w:proofErr w:type="gramStart"/>
      <w:r>
        <w:t>where</w:t>
      </w:r>
      <w:proofErr w:type="gramEnd"/>
      <w:r>
        <w:t xml:space="preserve"> </w:t>
      </w:r>
      <w:r w:rsidRPr="00C664F7">
        <w:rPr>
          <w:position w:val="-12"/>
          <w:lang w:val="fr-FR"/>
        </w:rPr>
        <w:object w:dxaOrig="320" w:dyaOrig="380">
          <v:shape id="_x0000_i1054" type="#_x0000_t75" style="width:14.5pt;height:17.5pt" o:ole="">
            <v:imagedata r:id="rId70" o:title=""/>
          </v:shape>
          <o:OLEObject Type="Embed" ProgID="Equation.3" ShapeID="_x0000_i1054" DrawAspect="Content" ObjectID="_1485793219" r:id="rId71"/>
        </w:object>
      </w:r>
      <w:r w:rsidRPr="00B139D6">
        <w:t xml:space="preserve">is the standard deviation of the measured time series. </w:t>
      </w:r>
    </w:p>
    <w:p w:rsidR="008D157A" w:rsidRPr="00B139D6" w:rsidRDefault="008D157A" w:rsidP="00F90CE1"/>
    <w:p w:rsidR="00F90CE1" w:rsidRPr="00627005" w:rsidRDefault="00F90CE1" w:rsidP="00F90CE1">
      <w:r>
        <w:t>F</w:t>
      </w:r>
      <w:r w:rsidRPr="00627005">
        <w:t xml:space="preserve">or model </w:t>
      </w:r>
      <w:r>
        <w:t xml:space="preserve">producing </w:t>
      </w:r>
      <w:r w:rsidRPr="00627005">
        <w:t>annual averages, the uncertainty is expressed as:</w:t>
      </w:r>
    </w:p>
    <w:p w:rsidR="00F90CE1" w:rsidRPr="00627005" w:rsidRDefault="00F90CE1" w:rsidP="00F90CE1">
      <w:pPr>
        <w:ind w:left="360"/>
      </w:pPr>
    </w:p>
    <w:bookmarkStart w:id="313" w:name="_Ref392489094"/>
    <w:p w:rsidR="00F90CE1" w:rsidRPr="00C664F7" w:rsidRDefault="00F90CE1" w:rsidP="009B7A96">
      <w:pPr>
        <w:jc w:val="center"/>
        <w:rPr>
          <w:lang w:val="en-GB"/>
        </w:rPr>
      </w:pPr>
      <w:r w:rsidRPr="0011740E">
        <w:rPr>
          <w:position w:val="-34"/>
          <w:lang w:val="fr-FR"/>
        </w:rPr>
        <w:object w:dxaOrig="7119" w:dyaOrig="800">
          <v:shape id="_x0000_i1055" type="#_x0000_t75" style="width:322.5pt;height:38pt" o:ole="">
            <v:imagedata r:id="rId72" o:title=""/>
          </v:shape>
          <o:OLEObject Type="Embed" ProgID="Equation.3" ShapeID="_x0000_i1055" DrawAspect="Content" ObjectID="_1485793220" r:id="rId73"/>
        </w:object>
      </w:r>
      <w:r w:rsidRPr="00B139D6">
        <w:t xml:space="preserve">  (</w:t>
      </w:r>
      <w:bookmarkEnd w:id="313"/>
      <w:r w:rsidRPr="00B139D6">
        <w:t>16)</w:t>
      </w:r>
    </w:p>
    <w:p w:rsidR="00F90CE1" w:rsidRDefault="00F90CE1" w:rsidP="00F90CE1">
      <w:pPr>
        <w:jc w:val="both"/>
        <w:rPr>
          <w:lang w:val="en-GB"/>
        </w:rPr>
      </w:pPr>
      <w:proofErr w:type="gramStart"/>
      <w:r>
        <w:rPr>
          <w:lang w:val="en-GB"/>
        </w:rPr>
        <w:t>where</w:t>
      </w:r>
      <w:proofErr w:type="gramEnd"/>
      <w:r>
        <w:rPr>
          <w:lang w:val="en-GB"/>
        </w:rPr>
        <w:t xml:space="preserve"> </w:t>
      </w:r>
      <w:proofErr w:type="spellStart"/>
      <w:r w:rsidRPr="00627005">
        <w:rPr>
          <w:lang w:val="en-GB"/>
        </w:rPr>
        <w:t>N</w:t>
      </w:r>
      <w:r w:rsidRPr="006600DA">
        <w:rPr>
          <w:sz w:val="18"/>
          <w:lang w:val="en-GB"/>
        </w:rPr>
        <w:t>p</w:t>
      </w:r>
      <w:proofErr w:type="spellEnd"/>
      <w:r w:rsidRPr="00627005">
        <w:rPr>
          <w:lang w:val="en-GB"/>
        </w:rPr>
        <w:t xml:space="preserve"> and </w:t>
      </w:r>
      <w:proofErr w:type="spellStart"/>
      <w:r w:rsidRPr="00627005">
        <w:rPr>
          <w:lang w:val="en-GB"/>
        </w:rPr>
        <w:t>N</w:t>
      </w:r>
      <w:r w:rsidRPr="006600DA">
        <w:rPr>
          <w:sz w:val="18"/>
          <w:lang w:val="en-GB"/>
        </w:rPr>
        <w:t>np</w:t>
      </w:r>
      <w:proofErr w:type="spellEnd"/>
      <w:r w:rsidRPr="00627005">
        <w:rPr>
          <w:lang w:val="en-GB"/>
        </w:rPr>
        <w:t xml:space="preserve"> are used for annual averages only and account for the compensation of errors </w:t>
      </w:r>
      <w:r w:rsidR="008D157A">
        <w:rPr>
          <w:lang w:val="en-GB"/>
        </w:rPr>
        <w:t xml:space="preserve">(and therefore a smaller uncertainty) </w:t>
      </w:r>
      <w:r w:rsidRPr="00627005">
        <w:rPr>
          <w:lang w:val="en-GB"/>
        </w:rPr>
        <w:t>due to random noise and other factors like periodic re-</w:t>
      </w:r>
      <w:r w:rsidR="008D157A">
        <w:rPr>
          <w:lang w:val="en-GB"/>
        </w:rPr>
        <w:t>calibration of the instruments</w:t>
      </w:r>
      <w:r>
        <w:rPr>
          <w:lang w:val="en-GB"/>
        </w:rPr>
        <w:t xml:space="preserve">. As seen in equation (16) the standard deviation term is assumed to be linearly related to the observed mean value in the annual average formulation. The calculation of the </w:t>
      </w:r>
      <w:proofErr w:type="spellStart"/>
      <w:r>
        <w:rPr>
          <w:lang w:val="en-GB"/>
        </w:rPr>
        <w:t>N</w:t>
      </w:r>
      <w:r w:rsidRPr="006600DA">
        <w:rPr>
          <w:sz w:val="18"/>
          <w:lang w:val="en-GB"/>
        </w:rPr>
        <w:t>p</w:t>
      </w:r>
      <w:proofErr w:type="spellEnd"/>
      <w:r>
        <w:rPr>
          <w:lang w:val="en-GB"/>
        </w:rPr>
        <w:t xml:space="preserve"> coefficient accounts for </w:t>
      </w:r>
      <w:r w:rsidR="00945438">
        <w:rPr>
          <w:lang w:val="en-GB"/>
        </w:rPr>
        <w:t xml:space="preserve">the correction resulting from </w:t>
      </w:r>
      <w:r>
        <w:rPr>
          <w:lang w:val="en-GB"/>
        </w:rPr>
        <w:t xml:space="preserve">this assumption (see Method 2012 and UNCERT2012 (working document) for more details). </w:t>
      </w:r>
    </w:p>
    <w:p w:rsidR="00F90CE1" w:rsidRDefault="00F90CE1" w:rsidP="00F90CE1">
      <w:pPr>
        <w:jc w:val="both"/>
        <w:rPr>
          <w:lang w:val="en-GB"/>
        </w:rPr>
      </w:pPr>
    </w:p>
    <w:p w:rsidR="00F90CE1" w:rsidRPr="00627005" w:rsidRDefault="00F90CE1" w:rsidP="00F90CE1">
      <w:pPr>
        <w:jc w:val="both"/>
        <w:rPr>
          <w:lang w:val="en-GB"/>
        </w:rPr>
      </w:pPr>
      <w:r>
        <w:rPr>
          <w:lang w:val="en-GB"/>
        </w:rPr>
        <w:t>For the percentile uncertainty used in equation (</w:t>
      </w:r>
      <w:r>
        <w:rPr>
          <w:lang w:val="en-GB"/>
        </w:rPr>
        <w:fldChar w:fldCharType="begin"/>
      </w:r>
      <w:r>
        <w:rPr>
          <w:lang w:val="en-GB"/>
        </w:rPr>
        <w:instrText xml:space="preserve"> REF _Ref392487271 \h </w:instrText>
      </w:r>
      <w:r>
        <w:rPr>
          <w:lang w:val="en-GB"/>
        </w:rPr>
      </w:r>
      <w:r>
        <w:rPr>
          <w:lang w:val="en-GB"/>
        </w:rPr>
        <w:fldChar w:fldCharType="separate"/>
      </w:r>
      <w:r w:rsidR="000F6075">
        <w:rPr>
          <w:position w:val="-32"/>
        </w:rPr>
        <w:pict>
          <v:shape id="_x0000_i1056" type="#_x0000_t75" style="width:139.5pt;height:40pt">
            <v:imagedata r:id="rId64" o:title=""/>
          </v:shape>
        </w:pict>
      </w:r>
      <w:r w:rsidR="006B094A">
        <w:t xml:space="preserve">         (</w:t>
      </w:r>
      <w:r>
        <w:rPr>
          <w:lang w:val="en-GB"/>
        </w:rPr>
        <w:fldChar w:fldCharType="end"/>
      </w:r>
      <w:r w:rsidR="00E40419">
        <w:rPr>
          <w:lang w:val="en-GB"/>
        </w:rPr>
        <w:t>13</w:t>
      </w:r>
      <w:r w:rsidR="00F17452">
        <w:rPr>
          <w:lang w:val="en-GB"/>
        </w:rPr>
        <w:t>)</w:t>
      </w:r>
      <w:r>
        <w:rPr>
          <w:lang w:val="en-GB"/>
        </w:rPr>
        <w:t>, equation (14) is used with O=</w:t>
      </w:r>
      <w:proofErr w:type="spellStart"/>
      <w:r>
        <w:rPr>
          <w:lang w:val="en-GB"/>
        </w:rPr>
        <w:t>O</w:t>
      </w:r>
      <w:r w:rsidRPr="006600DA">
        <w:rPr>
          <w:sz w:val="18"/>
          <w:lang w:val="en-GB"/>
        </w:rPr>
        <w:t>perc</w:t>
      </w:r>
      <w:proofErr w:type="spellEnd"/>
      <w:r>
        <w:rPr>
          <w:lang w:val="en-GB"/>
        </w:rPr>
        <w:t>.</w:t>
      </w:r>
    </w:p>
    <w:p w:rsidR="00F90CE1" w:rsidRDefault="00F90CE1" w:rsidP="00F90CE1">
      <w:pPr>
        <w:jc w:val="both"/>
        <w:rPr>
          <w:lang w:val="en-GB"/>
        </w:rPr>
      </w:pPr>
    </w:p>
    <w:p w:rsidR="00F90CE1" w:rsidRDefault="00F90CE1" w:rsidP="00F90CE1">
      <w:pPr>
        <w:jc w:val="both"/>
        <w:rPr>
          <w:lang w:val="en-GB"/>
        </w:rPr>
      </w:pPr>
      <w:r>
        <w:rPr>
          <w:lang w:val="en-GB"/>
        </w:rPr>
        <w:t xml:space="preserve">The following values </w:t>
      </w:r>
      <w:r w:rsidR="008D157A">
        <w:rPr>
          <w:lang w:val="en-GB"/>
        </w:rPr>
        <w:t>are currently</w:t>
      </w:r>
      <w:r>
        <w:rPr>
          <w:lang w:val="en-GB"/>
        </w:rPr>
        <w:t xml:space="preserve"> proposed (UNCERT2012). Note that the value of alpha for PM2.5 referred to in the UNCERT2012 – working note has been arbitrarily modified from 0.018 to 0.050 to avoid larger uncertainties for PM10 than PM2.5 in the lowest range of concentrations.</w:t>
      </w:r>
    </w:p>
    <w:p w:rsidR="00F90CE1" w:rsidRDefault="00F90CE1" w:rsidP="00F90CE1">
      <w:pPr>
        <w:jc w:val="both"/>
        <w:rPr>
          <w:lang w:val="en-GB"/>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26"/>
        <w:gridCol w:w="1163"/>
        <w:gridCol w:w="1347"/>
        <w:gridCol w:w="1365"/>
        <w:gridCol w:w="1307"/>
        <w:gridCol w:w="1261"/>
        <w:gridCol w:w="1274"/>
      </w:tblGrid>
      <w:tr w:rsidR="00F90CE1" w:rsidRPr="004F1732" w:rsidTr="00F90CE1">
        <w:trPr>
          <w:jc w:val="center"/>
        </w:trPr>
        <w:tc>
          <w:tcPr>
            <w:tcW w:w="1526" w:type="dxa"/>
          </w:tcPr>
          <w:p w:rsidR="00F90CE1" w:rsidRPr="006E5989" w:rsidRDefault="00F90CE1" w:rsidP="00F90CE1">
            <w:pPr>
              <w:jc w:val="both"/>
              <w:rPr>
                <w:lang w:val="en-GB"/>
              </w:rPr>
            </w:pPr>
          </w:p>
        </w:tc>
        <w:tc>
          <w:tcPr>
            <w:tcW w:w="1163" w:type="dxa"/>
          </w:tcPr>
          <w:p w:rsidR="00F90CE1" w:rsidRPr="004F1732" w:rsidRDefault="00F90CE1" w:rsidP="00F90CE1">
            <w:pPr>
              <w:jc w:val="center"/>
              <w:rPr>
                <w:lang w:val="en-GB"/>
              </w:rPr>
            </w:pPr>
            <w:r w:rsidRPr="004F1732">
              <w:rPr>
                <w:lang w:val="en-GB"/>
              </w:rPr>
              <w:t>k</w:t>
            </w:r>
          </w:p>
        </w:tc>
        <w:tc>
          <w:tcPr>
            <w:tcW w:w="1347" w:type="dxa"/>
          </w:tcPr>
          <w:p w:rsidR="00F90CE1" w:rsidRPr="008A7E62" w:rsidRDefault="000F6075" w:rsidP="00F90CE1">
            <w:pPr>
              <w:jc w:val="center"/>
              <w:rPr>
                <w:lang w:val="en-GB"/>
              </w:rPr>
            </w:pPr>
            <m:oMathPara>
              <m:oMath>
                <m:sSubSup>
                  <m:sSubSupPr>
                    <m:ctrlPr>
                      <w:ins w:id="314" w:author="Philippe Thunis" w:date="2015-01-21T10:46:00Z">
                        <w:rPr>
                          <w:rFonts w:ascii="Cambria Math" w:hAnsi="Cambria Math"/>
                          <w:i/>
                          <w:lang w:val="en-GB"/>
                        </w:rPr>
                      </w:ins>
                    </m:ctrlPr>
                  </m:sSubSupPr>
                  <m:e>
                    <m:r>
                      <w:rPr>
                        <w:rFonts w:ascii="Cambria Math" w:hAnsi="Cambria Math"/>
                        <w:lang w:val="en-GB"/>
                      </w:rPr>
                      <m:t>u</m:t>
                    </m:r>
                  </m:e>
                  <m:sub>
                    <m:r>
                      <w:rPr>
                        <w:rFonts w:ascii="Cambria Math" w:hAnsi="Cambria Math"/>
                        <w:lang w:val="en-GB"/>
                      </w:rPr>
                      <m:t>r</m:t>
                    </m:r>
                  </m:sub>
                  <m:sup>
                    <m:r>
                      <w:rPr>
                        <w:rFonts w:ascii="Cambria Math" w:hAnsi="Cambria Math"/>
                        <w:lang w:val="en-GB"/>
                      </w:rPr>
                      <m:t>RV</m:t>
                    </m:r>
                  </m:sup>
                </m:sSubSup>
              </m:oMath>
            </m:oMathPara>
          </w:p>
        </w:tc>
        <w:tc>
          <w:tcPr>
            <w:tcW w:w="1365" w:type="dxa"/>
          </w:tcPr>
          <w:p w:rsidR="00F90CE1" w:rsidRPr="004F1732" w:rsidRDefault="002A6590" w:rsidP="00F90CE1">
            <w:pPr>
              <w:jc w:val="center"/>
              <w:rPr>
                <w:lang w:val="en-GB"/>
              </w:rPr>
            </w:pPr>
            <w:r>
              <w:rPr>
                <w:lang w:val="en-GB"/>
              </w:rPr>
              <w:t>RV</w:t>
            </w:r>
          </w:p>
        </w:tc>
        <w:tc>
          <w:tcPr>
            <w:tcW w:w="1307" w:type="dxa"/>
          </w:tcPr>
          <w:p w:rsidR="00F90CE1" w:rsidRPr="004F1732" w:rsidRDefault="00F90CE1" w:rsidP="00F90CE1">
            <w:pPr>
              <w:jc w:val="center"/>
              <w:rPr>
                <w:lang w:val="en-GB"/>
              </w:rPr>
            </w:pPr>
            <w:r w:rsidRPr="004F1732">
              <w:rPr>
                <w:lang w:val="en-GB"/>
              </w:rPr>
              <w:t>α</w:t>
            </w:r>
          </w:p>
        </w:tc>
        <w:tc>
          <w:tcPr>
            <w:tcW w:w="1261" w:type="dxa"/>
          </w:tcPr>
          <w:p w:rsidR="00F90CE1" w:rsidRPr="004F1732" w:rsidRDefault="00F90CE1" w:rsidP="00F90CE1">
            <w:pPr>
              <w:jc w:val="center"/>
              <w:rPr>
                <w:lang w:val="en-GB"/>
              </w:rPr>
            </w:pPr>
            <w:proofErr w:type="spellStart"/>
            <w:r w:rsidRPr="004F1732">
              <w:rPr>
                <w:lang w:val="en-GB"/>
              </w:rPr>
              <w:t>Np</w:t>
            </w:r>
            <w:proofErr w:type="spellEnd"/>
          </w:p>
        </w:tc>
        <w:tc>
          <w:tcPr>
            <w:tcW w:w="1274" w:type="dxa"/>
          </w:tcPr>
          <w:p w:rsidR="00F90CE1" w:rsidRPr="004F1732" w:rsidRDefault="00F90CE1" w:rsidP="00F90CE1">
            <w:pPr>
              <w:jc w:val="center"/>
              <w:rPr>
                <w:lang w:val="en-GB"/>
              </w:rPr>
            </w:pPr>
            <w:proofErr w:type="spellStart"/>
            <w:r w:rsidRPr="004F1732">
              <w:rPr>
                <w:lang w:val="en-GB"/>
              </w:rPr>
              <w:t>Nnp</w:t>
            </w:r>
            <w:proofErr w:type="spellEnd"/>
          </w:p>
        </w:tc>
      </w:tr>
      <w:tr w:rsidR="00F90CE1" w:rsidRPr="004F1732" w:rsidTr="00F90CE1">
        <w:trPr>
          <w:jc w:val="center"/>
        </w:trPr>
        <w:tc>
          <w:tcPr>
            <w:tcW w:w="1526" w:type="dxa"/>
          </w:tcPr>
          <w:p w:rsidR="00F90CE1" w:rsidRPr="004F1732" w:rsidRDefault="00F90CE1" w:rsidP="00F90CE1">
            <w:pPr>
              <w:jc w:val="both"/>
              <w:rPr>
                <w:lang w:val="en-GB"/>
              </w:rPr>
            </w:pPr>
            <w:r w:rsidRPr="004F1732">
              <w:rPr>
                <w:lang w:val="en-GB"/>
              </w:rPr>
              <w:t>NO2</w:t>
            </w:r>
          </w:p>
        </w:tc>
        <w:tc>
          <w:tcPr>
            <w:tcW w:w="1163" w:type="dxa"/>
          </w:tcPr>
          <w:p w:rsidR="00F90CE1" w:rsidRPr="004F1732" w:rsidRDefault="00F90CE1" w:rsidP="00F90CE1">
            <w:pPr>
              <w:jc w:val="center"/>
              <w:rPr>
                <w:lang w:val="en-GB"/>
              </w:rPr>
            </w:pPr>
            <w:r w:rsidRPr="004F1732">
              <w:rPr>
                <w:lang w:val="en-GB"/>
              </w:rPr>
              <w:t>2</w:t>
            </w:r>
            <w:r>
              <w:rPr>
                <w:lang w:val="en-GB"/>
              </w:rPr>
              <w:t>.00</w:t>
            </w:r>
          </w:p>
        </w:tc>
        <w:tc>
          <w:tcPr>
            <w:tcW w:w="1347" w:type="dxa"/>
          </w:tcPr>
          <w:p w:rsidR="00F90CE1" w:rsidRPr="004F1732" w:rsidRDefault="00F90CE1" w:rsidP="00F90CE1">
            <w:pPr>
              <w:jc w:val="center"/>
              <w:rPr>
                <w:lang w:val="en-GB"/>
              </w:rPr>
            </w:pPr>
            <w:r w:rsidRPr="004F1732">
              <w:rPr>
                <w:lang w:val="en-GB"/>
              </w:rPr>
              <w:t>0.120</w:t>
            </w:r>
          </w:p>
        </w:tc>
        <w:tc>
          <w:tcPr>
            <w:tcW w:w="1365" w:type="dxa"/>
          </w:tcPr>
          <w:p w:rsidR="00F90CE1" w:rsidRPr="004F1732" w:rsidRDefault="00F90CE1" w:rsidP="00F90CE1">
            <w:pPr>
              <w:jc w:val="center"/>
              <w:rPr>
                <w:lang w:val="en-GB"/>
              </w:rPr>
            </w:pPr>
            <w:r w:rsidRPr="004F1732">
              <w:rPr>
                <w:lang w:val="en-GB"/>
              </w:rPr>
              <w:t>200</w:t>
            </w:r>
            <w:r w:rsidR="002A6590">
              <w:rPr>
                <w:lang w:val="en-GB"/>
              </w:rPr>
              <w:t xml:space="preserve"> </w:t>
            </w:r>
            <w:proofErr w:type="spellStart"/>
            <w:r w:rsidR="002A6590">
              <w:rPr>
                <w:lang w:val="en-GB"/>
              </w:rPr>
              <w:t>ug</w:t>
            </w:r>
            <w:proofErr w:type="spellEnd"/>
            <w:r w:rsidR="002A6590">
              <w:rPr>
                <w:lang w:val="en-GB"/>
              </w:rPr>
              <w:t>/m3</w:t>
            </w:r>
          </w:p>
        </w:tc>
        <w:tc>
          <w:tcPr>
            <w:tcW w:w="1307" w:type="dxa"/>
          </w:tcPr>
          <w:p w:rsidR="00F90CE1" w:rsidRPr="004F1732" w:rsidRDefault="00F90CE1" w:rsidP="00F90CE1">
            <w:pPr>
              <w:jc w:val="center"/>
              <w:rPr>
                <w:lang w:val="en-GB"/>
              </w:rPr>
            </w:pPr>
            <w:r>
              <w:rPr>
                <w:lang w:val="en-GB"/>
              </w:rPr>
              <w:t>0.04</w:t>
            </w:r>
            <w:r w:rsidRPr="004F1732">
              <w:rPr>
                <w:lang w:val="en-GB"/>
              </w:rPr>
              <w:t>0</w:t>
            </w:r>
          </w:p>
        </w:tc>
        <w:tc>
          <w:tcPr>
            <w:tcW w:w="1261" w:type="dxa"/>
          </w:tcPr>
          <w:p w:rsidR="00F90CE1" w:rsidRPr="004F1732" w:rsidRDefault="00F90CE1" w:rsidP="00F90CE1">
            <w:pPr>
              <w:jc w:val="center"/>
              <w:rPr>
                <w:lang w:val="en-GB"/>
              </w:rPr>
            </w:pPr>
            <w:r>
              <w:rPr>
                <w:lang w:val="en-GB"/>
              </w:rPr>
              <w:t>5.2</w:t>
            </w:r>
          </w:p>
        </w:tc>
        <w:tc>
          <w:tcPr>
            <w:tcW w:w="1274" w:type="dxa"/>
          </w:tcPr>
          <w:p w:rsidR="00F90CE1" w:rsidRPr="004F1732" w:rsidRDefault="00F90CE1" w:rsidP="00F90CE1">
            <w:pPr>
              <w:jc w:val="center"/>
              <w:rPr>
                <w:lang w:val="en-GB"/>
              </w:rPr>
            </w:pPr>
            <w:r>
              <w:rPr>
                <w:lang w:val="en-GB"/>
              </w:rPr>
              <w:t>5.5</w:t>
            </w:r>
          </w:p>
        </w:tc>
      </w:tr>
      <w:tr w:rsidR="00F90CE1" w:rsidRPr="004F1732" w:rsidTr="00F90CE1">
        <w:trPr>
          <w:jc w:val="center"/>
        </w:trPr>
        <w:tc>
          <w:tcPr>
            <w:tcW w:w="1526" w:type="dxa"/>
          </w:tcPr>
          <w:p w:rsidR="00F90CE1" w:rsidRPr="004F1732" w:rsidRDefault="00F90CE1" w:rsidP="00F90CE1">
            <w:pPr>
              <w:jc w:val="both"/>
              <w:rPr>
                <w:lang w:val="en-GB"/>
              </w:rPr>
            </w:pPr>
            <w:r w:rsidRPr="004F1732">
              <w:rPr>
                <w:lang w:val="en-GB"/>
              </w:rPr>
              <w:t>O3</w:t>
            </w:r>
          </w:p>
        </w:tc>
        <w:tc>
          <w:tcPr>
            <w:tcW w:w="1163" w:type="dxa"/>
          </w:tcPr>
          <w:p w:rsidR="00F90CE1" w:rsidRPr="004F1732" w:rsidRDefault="00F90CE1" w:rsidP="00F90CE1">
            <w:pPr>
              <w:jc w:val="center"/>
              <w:rPr>
                <w:lang w:val="en-GB"/>
              </w:rPr>
            </w:pPr>
            <w:r w:rsidRPr="004F1732">
              <w:rPr>
                <w:lang w:val="en-GB"/>
              </w:rPr>
              <w:t>1.40</w:t>
            </w:r>
          </w:p>
        </w:tc>
        <w:tc>
          <w:tcPr>
            <w:tcW w:w="1347" w:type="dxa"/>
          </w:tcPr>
          <w:p w:rsidR="00F90CE1" w:rsidRPr="004F1732" w:rsidRDefault="00F90CE1" w:rsidP="00F90CE1">
            <w:pPr>
              <w:jc w:val="center"/>
              <w:rPr>
                <w:lang w:val="en-GB"/>
              </w:rPr>
            </w:pPr>
            <w:r w:rsidRPr="004F1732">
              <w:rPr>
                <w:lang w:val="en-GB"/>
              </w:rPr>
              <w:t>0.090</w:t>
            </w:r>
          </w:p>
        </w:tc>
        <w:tc>
          <w:tcPr>
            <w:tcW w:w="1365" w:type="dxa"/>
          </w:tcPr>
          <w:p w:rsidR="00F90CE1" w:rsidRPr="004F1732" w:rsidRDefault="00F90CE1" w:rsidP="00F90CE1">
            <w:pPr>
              <w:jc w:val="center"/>
              <w:rPr>
                <w:lang w:val="en-GB"/>
              </w:rPr>
            </w:pPr>
            <w:r w:rsidRPr="004F1732">
              <w:rPr>
                <w:lang w:val="en-GB"/>
              </w:rPr>
              <w:t>120</w:t>
            </w:r>
            <w:r w:rsidR="002A6590">
              <w:rPr>
                <w:lang w:val="en-GB"/>
              </w:rPr>
              <w:t xml:space="preserve"> </w:t>
            </w:r>
            <w:proofErr w:type="spellStart"/>
            <w:r w:rsidR="002A6590">
              <w:rPr>
                <w:lang w:val="en-GB"/>
              </w:rPr>
              <w:t>ug</w:t>
            </w:r>
            <w:proofErr w:type="spellEnd"/>
            <w:r w:rsidR="002A6590">
              <w:rPr>
                <w:lang w:val="en-GB"/>
              </w:rPr>
              <w:t>/m3</w:t>
            </w:r>
          </w:p>
        </w:tc>
        <w:tc>
          <w:tcPr>
            <w:tcW w:w="1307" w:type="dxa"/>
          </w:tcPr>
          <w:p w:rsidR="00F90CE1" w:rsidRPr="004F1732" w:rsidRDefault="00F90CE1" w:rsidP="00F90CE1">
            <w:pPr>
              <w:jc w:val="center"/>
              <w:rPr>
                <w:lang w:val="en-GB"/>
              </w:rPr>
            </w:pPr>
            <w:r w:rsidRPr="004F1732">
              <w:rPr>
                <w:lang w:val="en-GB"/>
              </w:rPr>
              <w:t>0.620</w:t>
            </w:r>
          </w:p>
        </w:tc>
        <w:tc>
          <w:tcPr>
            <w:tcW w:w="1261" w:type="dxa"/>
          </w:tcPr>
          <w:p w:rsidR="00F90CE1" w:rsidRPr="004F1732" w:rsidRDefault="00F90CE1" w:rsidP="00F90CE1">
            <w:pPr>
              <w:jc w:val="center"/>
              <w:rPr>
                <w:lang w:val="en-GB"/>
              </w:rPr>
            </w:pPr>
            <w:r>
              <w:rPr>
                <w:lang w:val="en-GB"/>
              </w:rPr>
              <w:t>NA</w:t>
            </w:r>
          </w:p>
        </w:tc>
        <w:tc>
          <w:tcPr>
            <w:tcW w:w="1274" w:type="dxa"/>
          </w:tcPr>
          <w:p w:rsidR="00F90CE1" w:rsidRPr="004F1732" w:rsidRDefault="00F90CE1" w:rsidP="00F90CE1">
            <w:pPr>
              <w:jc w:val="center"/>
              <w:rPr>
                <w:lang w:val="en-GB"/>
              </w:rPr>
            </w:pPr>
            <w:r>
              <w:rPr>
                <w:lang w:val="en-GB"/>
              </w:rPr>
              <w:t>NA</w:t>
            </w:r>
          </w:p>
        </w:tc>
      </w:tr>
      <w:tr w:rsidR="00F90CE1" w:rsidRPr="004F1732" w:rsidTr="00F90CE1">
        <w:trPr>
          <w:jc w:val="center"/>
        </w:trPr>
        <w:tc>
          <w:tcPr>
            <w:tcW w:w="1526" w:type="dxa"/>
          </w:tcPr>
          <w:p w:rsidR="00F90CE1" w:rsidRPr="004F1732" w:rsidRDefault="00F90CE1" w:rsidP="00F90CE1">
            <w:pPr>
              <w:jc w:val="both"/>
              <w:rPr>
                <w:lang w:val="en-GB"/>
              </w:rPr>
            </w:pPr>
            <w:r w:rsidRPr="004F1732">
              <w:rPr>
                <w:lang w:val="en-GB"/>
              </w:rPr>
              <w:t>PM10</w:t>
            </w:r>
          </w:p>
        </w:tc>
        <w:tc>
          <w:tcPr>
            <w:tcW w:w="1163" w:type="dxa"/>
          </w:tcPr>
          <w:p w:rsidR="00F90CE1" w:rsidRPr="004F1732" w:rsidRDefault="00F90CE1" w:rsidP="00F90CE1">
            <w:pPr>
              <w:jc w:val="center"/>
              <w:rPr>
                <w:lang w:val="en-GB"/>
              </w:rPr>
            </w:pPr>
            <w:r w:rsidRPr="004F1732">
              <w:rPr>
                <w:lang w:val="en-GB"/>
              </w:rPr>
              <w:t>2</w:t>
            </w:r>
            <w:r>
              <w:rPr>
                <w:lang w:val="en-GB"/>
              </w:rPr>
              <w:t>.00</w:t>
            </w:r>
          </w:p>
        </w:tc>
        <w:tc>
          <w:tcPr>
            <w:tcW w:w="1347" w:type="dxa"/>
          </w:tcPr>
          <w:p w:rsidR="00F90CE1" w:rsidRPr="004F1732" w:rsidRDefault="00F90CE1" w:rsidP="00F90CE1">
            <w:pPr>
              <w:jc w:val="center"/>
              <w:rPr>
                <w:lang w:val="en-GB"/>
              </w:rPr>
            </w:pPr>
            <w:r w:rsidRPr="004F1732">
              <w:rPr>
                <w:lang w:val="en-GB"/>
              </w:rPr>
              <w:t>0.1</w:t>
            </w:r>
            <w:r>
              <w:rPr>
                <w:lang w:val="en-GB"/>
              </w:rPr>
              <w:t>40</w:t>
            </w:r>
          </w:p>
        </w:tc>
        <w:tc>
          <w:tcPr>
            <w:tcW w:w="1365" w:type="dxa"/>
          </w:tcPr>
          <w:p w:rsidR="00F90CE1" w:rsidRPr="004F1732" w:rsidRDefault="00F90CE1" w:rsidP="00F90CE1">
            <w:pPr>
              <w:jc w:val="center"/>
              <w:rPr>
                <w:lang w:val="en-GB"/>
              </w:rPr>
            </w:pPr>
            <w:r w:rsidRPr="004F1732">
              <w:rPr>
                <w:lang w:val="en-GB"/>
              </w:rPr>
              <w:t>50</w:t>
            </w:r>
            <w:r w:rsidR="002A6590">
              <w:rPr>
                <w:lang w:val="en-GB"/>
              </w:rPr>
              <w:t xml:space="preserve"> </w:t>
            </w:r>
            <w:proofErr w:type="spellStart"/>
            <w:r w:rsidR="002A6590">
              <w:rPr>
                <w:lang w:val="en-GB"/>
              </w:rPr>
              <w:t>ug</w:t>
            </w:r>
            <w:proofErr w:type="spellEnd"/>
            <w:r w:rsidR="002A6590">
              <w:rPr>
                <w:lang w:val="en-GB"/>
              </w:rPr>
              <w:t>/m3</w:t>
            </w:r>
          </w:p>
        </w:tc>
        <w:tc>
          <w:tcPr>
            <w:tcW w:w="1307" w:type="dxa"/>
          </w:tcPr>
          <w:p w:rsidR="00F90CE1" w:rsidRPr="004F1732" w:rsidRDefault="00F90CE1" w:rsidP="00F90CE1">
            <w:pPr>
              <w:jc w:val="center"/>
              <w:rPr>
                <w:lang w:val="en-GB"/>
              </w:rPr>
            </w:pPr>
            <w:r w:rsidRPr="004F1732">
              <w:rPr>
                <w:lang w:val="en-GB"/>
              </w:rPr>
              <w:t>0.0</w:t>
            </w:r>
            <w:r>
              <w:rPr>
                <w:lang w:val="en-GB"/>
              </w:rPr>
              <w:t>18</w:t>
            </w:r>
          </w:p>
        </w:tc>
        <w:tc>
          <w:tcPr>
            <w:tcW w:w="1261" w:type="dxa"/>
          </w:tcPr>
          <w:p w:rsidR="00F90CE1" w:rsidRPr="004F1732" w:rsidRDefault="00F90CE1" w:rsidP="00F90CE1">
            <w:pPr>
              <w:jc w:val="center"/>
              <w:rPr>
                <w:lang w:val="en-GB"/>
              </w:rPr>
            </w:pPr>
            <w:r>
              <w:rPr>
                <w:lang w:val="en-GB"/>
              </w:rPr>
              <w:t>40</w:t>
            </w:r>
          </w:p>
        </w:tc>
        <w:tc>
          <w:tcPr>
            <w:tcW w:w="1274" w:type="dxa"/>
          </w:tcPr>
          <w:p w:rsidR="00F90CE1" w:rsidRPr="004F1732" w:rsidRDefault="00F90CE1" w:rsidP="00F90CE1">
            <w:pPr>
              <w:jc w:val="center"/>
              <w:rPr>
                <w:lang w:val="en-GB"/>
              </w:rPr>
            </w:pPr>
            <w:r w:rsidRPr="004F1732">
              <w:rPr>
                <w:lang w:val="en-GB"/>
              </w:rPr>
              <w:t>1</w:t>
            </w:r>
          </w:p>
        </w:tc>
      </w:tr>
      <w:tr w:rsidR="00F90CE1" w:rsidRPr="004F1732" w:rsidTr="00F90CE1">
        <w:trPr>
          <w:jc w:val="center"/>
        </w:trPr>
        <w:tc>
          <w:tcPr>
            <w:tcW w:w="1526" w:type="dxa"/>
          </w:tcPr>
          <w:p w:rsidR="00F90CE1" w:rsidRPr="004F1732" w:rsidRDefault="00F90CE1" w:rsidP="00F90CE1">
            <w:pPr>
              <w:jc w:val="both"/>
              <w:rPr>
                <w:lang w:val="en-GB"/>
              </w:rPr>
            </w:pPr>
            <w:r>
              <w:rPr>
                <w:lang w:val="en-GB"/>
              </w:rPr>
              <w:t>PM25</w:t>
            </w:r>
          </w:p>
        </w:tc>
        <w:tc>
          <w:tcPr>
            <w:tcW w:w="1163" w:type="dxa"/>
          </w:tcPr>
          <w:p w:rsidR="00F90CE1" w:rsidRPr="004F1732" w:rsidRDefault="00F90CE1" w:rsidP="00F90CE1">
            <w:pPr>
              <w:jc w:val="center"/>
              <w:rPr>
                <w:lang w:val="en-GB"/>
              </w:rPr>
            </w:pPr>
            <w:r>
              <w:rPr>
                <w:lang w:val="en-GB"/>
              </w:rPr>
              <w:t>2.00</w:t>
            </w:r>
          </w:p>
        </w:tc>
        <w:tc>
          <w:tcPr>
            <w:tcW w:w="1347" w:type="dxa"/>
          </w:tcPr>
          <w:p w:rsidR="00F90CE1" w:rsidRPr="004F1732" w:rsidRDefault="00F90CE1" w:rsidP="00F90CE1">
            <w:pPr>
              <w:jc w:val="center"/>
              <w:rPr>
                <w:lang w:val="en-GB"/>
              </w:rPr>
            </w:pPr>
            <w:r>
              <w:rPr>
                <w:lang w:val="en-GB"/>
              </w:rPr>
              <w:t>0.180</w:t>
            </w:r>
          </w:p>
        </w:tc>
        <w:tc>
          <w:tcPr>
            <w:tcW w:w="1365" w:type="dxa"/>
          </w:tcPr>
          <w:p w:rsidR="00F90CE1" w:rsidRPr="004F1732" w:rsidRDefault="00F90CE1" w:rsidP="00F90CE1">
            <w:pPr>
              <w:jc w:val="center"/>
              <w:rPr>
                <w:lang w:val="en-GB"/>
              </w:rPr>
            </w:pPr>
            <w:r>
              <w:rPr>
                <w:lang w:val="en-GB"/>
              </w:rPr>
              <w:t>25</w:t>
            </w:r>
            <w:r w:rsidR="002A6590">
              <w:rPr>
                <w:lang w:val="en-GB"/>
              </w:rPr>
              <w:t xml:space="preserve"> </w:t>
            </w:r>
            <w:proofErr w:type="spellStart"/>
            <w:r w:rsidR="002A6590">
              <w:rPr>
                <w:lang w:val="en-GB"/>
              </w:rPr>
              <w:t>ug</w:t>
            </w:r>
            <w:proofErr w:type="spellEnd"/>
            <w:r w:rsidR="002A6590">
              <w:rPr>
                <w:lang w:val="en-GB"/>
              </w:rPr>
              <w:t>/m3</w:t>
            </w:r>
          </w:p>
        </w:tc>
        <w:tc>
          <w:tcPr>
            <w:tcW w:w="1307" w:type="dxa"/>
          </w:tcPr>
          <w:p w:rsidR="00F90CE1" w:rsidRPr="004F1732" w:rsidRDefault="00F90CE1" w:rsidP="00F90CE1">
            <w:pPr>
              <w:jc w:val="center"/>
              <w:rPr>
                <w:lang w:val="en-GB"/>
              </w:rPr>
            </w:pPr>
            <w:r>
              <w:rPr>
                <w:lang w:val="en-GB"/>
              </w:rPr>
              <w:t>0.05</w:t>
            </w:r>
          </w:p>
        </w:tc>
        <w:tc>
          <w:tcPr>
            <w:tcW w:w="1261" w:type="dxa"/>
          </w:tcPr>
          <w:p w:rsidR="00F90CE1" w:rsidRPr="004F1732" w:rsidRDefault="00F90CE1" w:rsidP="00F90CE1">
            <w:pPr>
              <w:jc w:val="center"/>
              <w:rPr>
                <w:lang w:val="en-GB"/>
              </w:rPr>
            </w:pPr>
            <w:r>
              <w:rPr>
                <w:lang w:val="en-GB"/>
              </w:rPr>
              <w:t>40</w:t>
            </w:r>
          </w:p>
        </w:tc>
        <w:tc>
          <w:tcPr>
            <w:tcW w:w="1274" w:type="dxa"/>
          </w:tcPr>
          <w:p w:rsidR="00F90CE1" w:rsidRPr="004F1732" w:rsidRDefault="00F90CE1" w:rsidP="00F90CE1">
            <w:pPr>
              <w:jc w:val="center"/>
              <w:rPr>
                <w:lang w:val="en-GB"/>
              </w:rPr>
            </w:pPr>
            <w:r>
              <w:rPr>
                <w:lang w:val="en-GB"/>
              </w:rPr>
              <w:t>1</w:t>
            </w:r>
          </w:p>
        </w:tc>
      </w:tr>
      <w:tr w:rsidR="00F90CE1" w:rsidRPr="004F1732" w:rsidTr="00F90CE1">
        <w:trPr>
          <w:jc w:val="center"/>
        </w:trPr>
        <w:tc>
          <w:tcPr>
            <w:tcW w:w="1526" w:type="dxa"/>
          </w:tcPr>
          <w:p w:rsidR="00F90CE1" w:rsidRPr="004F1732" w:rsidRDefault="00F90CE1" w:rsidP="00F90CE1">
            <w:pPr>
              <w:jc w:val="both"/>
              <w:rPr>
                <w:lang w:val="en-GB"/>
              </w:rPr>
            </w:pPr>
            <w:r w:rsidRPr="004F1732">
              <w:rPr>
                <w:lang w:val="en-GB"/>
              </w:rPr>
              <w:t>WS (test)</w:t>
            </w:r>
          </w:p>
        </w:tc>
        <w:tc>
          <w:tcPr>
            <w:tcW w:w="1163" w:type="dxa"/>
          </w:tcPr>
          <w:p w:rsidR="00F90CE1" w:rsidRPr="004F1732" w:rsidRDefault="00F90CE1" w:rsidP="00F90CE1">
            <w:pPr>
              <w:jc w:val="center"/>
              <w:rPr>
                <w:lang w:val="en-GB"/>
              </w:rPr>
            </w:pPr>
            <w:r w:rsidRPr="004F1732">
              <w:rPr>
                <w:lang w:val="en-GB"/>
              </w:rPr>
              <w:t>2</w:t>
            </w:r>
            <w:r>
              <w:rPr>
                <w:lang w:val="en-GB"/>
              </w:rPr>
              <w:t>.00</w:t>
            </w:r>
          </w:p>
        </w:tc>
        <w:tc>
          <w:tcPr>
            <w:tcW w:w="1347" w:type="dxa"/>
          </w:tcPr>
          <w:p w:rsidR="00F90CE1" w:rsidRPr="004F1732" w:rsidRDefault="00F90CE1" w:rsidP="00F90CE1">
            <w:pPr>
              <w:jc w:val="center"/>
              <w:rPr>
                <w:lang w:val="en-GB"/>
              </w:rPr>
            </w:pPr>
            <w:r>
              <w:rPr>
                <w:lang w:val="en-GB"/>
              </w:rPr>
              <w:t>0.13</w:t>
            </w:r>
            <w:r w:rsidRPr="004F1732">
              <w:rPr>
                <w:lang w:val="en-GB"/>
              </w:rPr>
              <w:t>0</w:t>
            </w:r>
          </w:p>
        </w:tc>
        <w:tc>
          <w:tcPr>
            <w:tcW w:w="1365" w:type="dxa"/>
          </w:tcPr>
          <w:p w:rsidR="00F90CE1" w:rsidRPr="004F1732" w:rsidRDefault="00F90CE1" w:rsidP="00F90CE1">
            <w:pPr>
              <w:jc w:val="center"/>
              <w:rPr>
                <w:lang w:val="en-GB"/>
              </w:rPr>
            </w:pPr>
            <w:r w:rsidRPr="004F1732">
              <w:rPr>
                <w:lang w:val="en-GB"/>
              </w:rPr>
              <w:t>5</w:t>
            </w:r>
            <w:r w:rsidR="002A6590">
              <w:rPr>
                <w:lang w:val="en-GB"/>
              </w:rPr>
              <w:t xml:space="preserve"> m/s</w:t>
            </w:r>
          </w:p>
        </w:tc>
        <w:tc>
          <w:tcPr>
            <w:tcW w:w="1307" w:type="dxa"/>
          </w:tcPr>
          <w:p w:rsidR="00F90CE1" w:rsidRPr="004F1732" w:rsidRDefault="00F90CE1" w:rsidP="00F90CE1">
            <w:pPr>
              <w:jc w:val="center"/>
              <w:rPr>
                <w:lang w:val="en-GB"/>
              </w:rPr>
            </w:pPr>
            <w:r>
              <w:rPr>
                <w:lang w:val="en-GB"/>
              </w:rPr>
              <w:t>0.80</w:t>
            </w:r>
            <w:r w:rsidRPr="004F1732">
              <w:rPr>
                <w:lang w:val="en-GB"/>
              </w:rPr>
              <w:t>0</w:t>
            </w:r>
          </w:p>
        </w:tc>
        <w:tc>
          <w:tcPr>
            <w:tcW w:w="1261" w:type="dxa"/>
          </w:tcPr>
          <w:p w:rsidR="00F90CE1" w:rsidRPr="004F1732" w:rsidRDefault="00F90CE1" w:rsidP="00F90CE1">
            <w:pPr>
              <w:jc w:val="center"/>
              <w:rPr>
                <w:lang w:val="en-GB"/>
              </w:rPr>
            </w:pPr>
            <w:r>
              <w:rPr>
                <w:lang w:val="en-GB"/>
              </w:rPr>
              <w:t>NA</w:t>
            </w:r>
          </w:p>
        </w:tc>
        <w:tc>
          <w:tcPr>
            <w:tcW w:w="1274" w:type="dxa"/>
          </w:tcPr>
          <w:p w:rsidR="00F90CE1" w:rsidRPr="004F1732" w:rsidRDefault="00F90CE1" w:rsidP="00F90CE1">
            <w:pPr>
              <w:jc w:val="center"/>
              <w:rPr>
                <w:lang w:val="en-GB"/>
              </w:rPr>
            </w:pPr>
            <w:r>
              <w:rPr>
                <w:lang w:val="en-GB"/>
              </w:rPr>
              <w:t>NA</w:t>
            </w:r>
          </w:p>
        </w:tc>
      </w:tr>
      <w:tr w:rsidR="00F90CE1" w:rsidRPr="004F1732" w:rsidTr="00F90CE1">
        <w:trPr>
          <w:jc w:val="center"/>
        </w:trPr>
        <w:tc>
          <w:tcPr>
            <w:tcW w:w="1526" w:type="dxa"/>
          </w:tcPr>
          <w:p w:rsidR="00F90CE1" w:rsidRPr="004F1732" w:rsidRDefault="00F90CE1" w:rsidP="00F90CE1">
            <w:pPr>
              <w:jc w:val="both"/>
              <w:rPr>
                <w:lang w:val="en-GB"/>
              </w:rPr>
            </w:pPr>
            <w:r w:rsidRPr="004F1732">
              <w:rPr>
                <w:lang w:val="en-GB"/>
              </w:rPr>
              <w:t>TEMP (test)</w:t>
            </w:r>
          </w:p>
        </w:tc>
        <w:tc>
          <w:tcPr>
            <w:tcW w:w="1163" w:type="dxa"/>
          </w:tcPr>
          <w:p w:rsidR="00F90CE1" w:rsidRPr="004F1732" w:rsidRDefault="00F90CE1" w:rsidP="00F90CE1">
            <w:pPr>
              <w:jc w:val="center"/>
              <w:rPr>
                <w:lang w:val="en-GB"/>
              </w:rPr>
            </w:pPr>
            <w:r w:rsidRPr="004F1732">
              <w:rPr>
                <w:lang w:val="en-GB"/>
              </w:rPr>
              <w:t>2</w:t>
            </w:r>
            <w:r>
              <w:rPr>
                <w:lang w:val="en-GB"/>
              </w:rPr>
              <w:t>.00</w:t>
            </w:r>
          </w:p>
        </w:tc>
        <w:tc>
          <w:tcPr>
            <w:tcW w:w="1347" w:type="dxa"/>
          </w:tcPr>
          <w:p w:rsidR="00F90CE1" w:rsidRPr="004F1732" w:rsidRDefault="00F90CE1" w:rsidP="00F90CE1">
            <w:pPr>
              <w:jc w:val="center"/>
              <w:rPr>
                <w:lang w:val="en-GB"/>
              </w:rPr>
            </w:pPr>
            <w:r w:rsidRPr="004F1732">
              <w:rPr>
                <w:lang w:val="en-GB"/>
              </w:rPr>
              <w:t>0.025</w:t>
            </w:r>
          </w:p>
        </w:tc>
        <w:tc>
          <w:tcPr>
            <w:tcW w:w="1365" w:type="dxa"/>
          </w:tcPr>
          <w:p w:rsidR="00F90CE1" w:rsidRPr="004F1732" w:rsidRDefault="00F90CE1" w:rsidP="00F90CE1">
            <w:pPr>
              <w:jc w:val="center"/>
              <w:rPr>
                <w:lang w:val="en-GB"/>
              </w:rPr>
            </w:pPr>
            <w:r w:rsidRPr="004F1732">
              <w:rPr>
                <w:lang w:val="en-GB"/>
              </w:rPr>
              <w:t>25</w:t>
            </w:r>
            <w:r w:rsidR="002A6590">
              <w:rPr>
                <w:lang w:val="en-GB"/>
              </w:rPr>
              <w:t xml:space="preserve"> K</w:t>
            </w:r>
          </w:p>
        </w:tc>
        <w:tc>
          <w:tcPr>
            <w:tcW w:w="1307" w:type="dxa"/>
          </w:tcPr>
          <w:p w:rsidR="00F90CE1" w:rsidRPr="004F1732" w:rsidRDefault="00F90CE1" w:rsidP="00F90CE1">
            <w:pPr>
              <w:jc w:val="center"/>
              <w:rPr>
                <w:lang w:val="en-GB"/>
              </w:rPr>
            </w:pPr>
            <w:r w:rsidRPr="004F1732">
              <w:rPr>
                <w:lang w:val="en-GB"/>
              </w:rPr>
              <w:t>1.000</w:t>
            </w:r>
          </w:p>
        </w:tc>
        <w:tc>
          <w:tcPr>
            <w:tcW w:w="1261" w:type="dxa"/>
          </w:tcPr>
          <w:p w:rsidR="00F90CE1" w:rsidRPr="004F1732" w:rsidRDefault="00F90CE1" w:rsidP="00F90CE1">
            <w:pPr>
              <w:jc w:val="center"/>
              <w:rPr>
                <w:lang w:val="en-GB"/>
              </w:rPr>
            </w:pPr>
            <w:r>
              <w:rPr>
                <w:lang w:val="en-GB"/>
              </w:rPr>
              <w:t>NA</w:t>
            </w:r>
          </w:p>
        </w:tc>
        <w:tc>
          <w:tcPr>
            <w:tcW w:w="1274" w:type="dxa"/>
          </w:tcPr>
          <w:p w:rsidR="00F90CE1" w:rsidRPr="004F1732" w:rsidRDefault="00F90CE1" w:rsidP="00F90CE1">
            <w:pPr>
              <w:keepNext/>
              <w:jc w:val="center"/>
              <w:rPr>
                <w:lang w:val="en-GB"/>
              </w:rPr>
            </w:pPr>
            <w:r>
              <w:rPr>
                <w:lang w:val="en-GB"/>
              </w:rPr>
              <w:t>NA</w:t>
            </w:r>
          </w:p>
        </w:tc>
      </w:tr>
    </w:tbl>
    <w:p w:rsidR="00F90CE1" w:rsidRDefault="00F90CE1" w:rsidP="00F90CE1">
      <w:pPr>
        <w:pStyle w:val="Caption"/>
      </w:pPr>
      <w:bookmarkStart w:id="315" w:name="_Ref398382164"/>
      <w:bookmarkStart w:id="316" w:name="_Ref392493698"/>
      <w:r>
        <w:t xml:space="preserve">Table </w:t>
      </w:r>
      <w:fldSimple w:instr=" SEQ Table \* ARABIC ">
        <w:r w:rsidR="006B094A">
          <w:rPr>
            <w:noProof/>
          </w:rPr>
          <w:t>5</w:t>
        </w:r>
      </w:fldSimple>
      <w:bookmarkEnd w:id="315"/>
      <w:r>
        <w:t>: List of the parameters used to calculate the uncertainty (see formulas (15) and (16))</w:t>
      </w:r>
      <w:bookmarkEnd w:id="316"/>
    </w:p>
    <w:p w:rsidR="00F90CE1" w:rsidRPr="006600DA" w:rsidRDefault="00F90CE1" w:rsidP="00F90CE1"/>
    <w:p w:rsidR="00F90CE1" w:rsidRDefault="00F90CE1" w:rsidP="00F90CE1">
      <w:pPr>
        <w:jc w:val="both"/>
        <w:rPr>
          <w:lang w:val="en-GB"/>
        </w:rPr>
      </w:pPr>
      <w:r w:rsidRPr="004F1732">
        <w:rPr>
          <w:lang w:val="en-GB"/>
        </w:rPr>
        <w:t xml:space="preserve">The values </w:t>
      </w:r>
      <w:r>
        <w:rPr>
          <w:lang w:val="en-GB"/>
        </w:rPr>
        <w:t xml:space="preserve">reported in this table </w:t>
      </w:r>
      <w:r w:rsidRPr="004F1732">
        <w:rPr>
          <w:lang w:val="en-GB"/>
        </w:rPr>
        <w:t>can be used to produce uncertainty curves for each compound (see</w:t>
      </w:r>
      <w:r>
        <w:rPr>
          <w:lang w:val="en-GB"/>
        </w:rPr>
        <w:t xml:space="preserve"> figures below). </w:t>
      </w:r>
      <w:r w:rsidR="00945438">
        <w:rPr>
          <w:lang w:val="en-GB"/>
        </w:rPr>
        <w:t xml:space="preserve">Parameters for other species than those mentioned in the above table can be implemented easily in DELTA (see next </w:t>
      </w:r>
      <w:r w:rsidR="001D7E1A">
        <w:rPr>
          <w:lang w:val="en-GB"/>
        </w:rPr>
        <w:t xml:space="preserve">Concepts </w:t>
      </w:r>
      <w:hyperlink r:id="rId74" w:anchor="_" w:history="1">
        <w:r w:rsidR="00010AA9">
          <w:rPr>
            <w:rStyle w:val="Hyperlink"/>
            <w:lang w:val="en-GB"/>
          </w:rPr>
          <w:t>S</w:t>
        </w:r>
        <w:r w:rsidR="00945438" w:rsidRPr="008D157A">
          <w:rPr>
            <w:rStyle w:val="Hyperlink"/>
            <w:lang w:val="en-GB"/>
          </w:rPr>
          <w:t xml:space="preserve">ection </w:t>
        </w:r>
        <w:r w:rsidR="00945438" w:rsidRPr="008D157A">
          <w:rPr>
            <w:rStyle w:val="Hyperlink"/>
            <w:lang w:val="en-GB"/>
          </w:rPr>
          <w:fldChar w:fldCharType="begin"/>
        </w:r>
        <w:r w:rsidR="00945438" w:rsidRPr="008D157A">
          <w:rPr>
            <w:rStyle w:val="Hyperlink"/>
            <w:lang w:val="en-GB"/>
          </w:rPr>
          <w:instrText xml:space="preserve"> REF _Ref398371107 \r \h </w:instrText>
        </w:r>
        <w:r w:rsidR="00945438" w:rsidRPr="008D157A">
          <w:rPr>
            <w:rStyle w:val="Hyperlink"/>
            <w:lang w:val="en-GB"/>
          </w:rPr>
        </w:r>
        <w:r w:rsidR="00945438" w:rsidRPr="008D157A">
          <w:rPr>
            <w:rStyle w:val="Hyperlink"/>
            <w:lang w:val="en-GB"/>
          </w:rPr>
          <w:fldChar w:fldCharType="separate"/>
        </w:r>
        <w:r w:rsidR="006B094A">
          <w:rPr>
            <w:rStyle w:val="Hyperlink"/>
            <w:lang w:val="en-GB"/>
          </w:rPr>
          <w:t>6.1</w:t>
        </w:r>
        <w:r w:rsidR="00945438" w:rsidRPr="008D157A">
          <w:rPr>
            <w:rStyle w:val="Hyperlink"/>
            <w:lang w:val="en-GB"/>
          </w:rPr>
          <w:fldChar w:fldCharType="end"/>
        </w:r>
      </w:hyperlink>
      <w:r w:rsidR="00945438">
        <w:rPr>
          <w:lang w:val="en-GB"/>
        </w:rPr>
        <w:t xml:space="preserve"> for more details)</w:t>
      </w:r>
    </w:p>
    <w:p w:rsidR="00F90CE1" w:rsidRDefault="00F90CE1" w:rsidP="00F90CE1">
      <w:pPr>
        <w:jc w:val="both"/>
        <w:rPr>
          <w:lang w:val="en-GB"/>
        </w:rPr>
      </w:pPr>
    </w:p>
    <w:tbl>
      <w:tblPr>
        <w:tblStyle w:val="TableGrid"/>
        <w:tblW w:w="0" w:type="auto"/>
        <w:tblLook w:val="04A0" w:firstRow="1" w:lastRow="0" w:firstColumn="1" w:lastColumn="0" w:noHBand="0" w:noVBand="1"/>
      </w:tblPr>
      <w:tblGrid>
        <w:gridCol w:w="4621"/>
        <w:gridCol w:w="4622"/>
      </w:tblGrid>
      <w:tr w:rsidR="00F90CE1" w:rsidTr="00F90CE1">
        <w:tc>
          <w:tcPr>
            <w:tcW w:w="4621" w:type="dxa"/>
          </w:tcPr>
          <w:p w:rsidR="00F90CE1" w:rsidRDefault="00F90CE1" w:rsidP="00F90CE1">
            <w:pPr>
              <w:keepNext/>
              <w:jc w:val="both"/>
            </w:pPr>
            <w:r>
              <w:rPr>
                <w:noProof/>
              </w:rPr>
              <w:lastRenderedPageBreak/>
              <w:drawing>
                <wp:inline distT="0" distB="0" distL="0" distR="0" wp14:anchorId="34FC348A" wp14:editId="4A785A23">
                  <wp:extent cx="2834640" cy="1832333"/>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834640" cy="1832333"/>
                          </a:xfrm>
                          <a:prstGeom prst="rect">
                            <a:avLst/>
                          </a:prstGeom>
                          <a:noFill/>
                        </pic:spPr>
                      </pic:pic>
                    </a:graphicData>
                  </a:graphic>
                </wp:inline>
              </w:drawing>
            </w:r>
          </w:p>
          <w:p w:rsidR="00F90CE1" w:rsidRDefault="00F90CE1" w:rsidP="00580A57">
            <w:pPr>
              <w:pStyle w:val="Caption"/>
              <w:jc w:val="both"/>
              <w:rPr>
                <w:lang w:val="en-GB"/>
              </w:rPr>
            </w:pPr>
            <w:r>
              <w:t xml:space="preserve">Figure </w:t>
            </w:r>
            <w:fldSimple w:instr=" SEQ Figure \* ARABIC ">
              <w:r w:rsidR="006B094A">
                <w:rPr>
                  <w:noProof/>
                </w:rPr>
                <w:t>2</w:t>
              </w:r>
            </w:fldSimple>
            <w:r>
              <w:t>: Relative uncertainties for daily averaged PM10 and PM2.5, hourly NO2 and 8h daily maximum O</w:t>
            </w:r>
            <w:r w:rsidR="00945438">
              <w:t>3 as a function of concentratio</w:t>
            </w:r>
            <w:r>
              <w:t>n</w:t>
            </w:r>
            <w:r w:rsidR="00945438">
              <w:t>.</w:t>
            </w:r>
          </w:p>
        </w:tc>
        <w:tc>
          <w:tcPr>
            <w:tcW w:w="4622" w:type="dxa"/>
          </w:tcPr>
          <w:p w:rsidR="00F90CE1" w:rsidRDefault="00F90CE1" w:rsidP="00F90CE1">
            <w:pPr>
              <w:keepNext/>
              <w:jc w:val="both"/>
            </w:pPr>
            <w:r>
              <w:rPr>
                <w:noProof/>
              </w:rPr>
              <w:drawing>
                <wp:inline distT="0" distB="0" distL="0" distR="0" wp14:anchorId="0626DFEA" wp14:editId="1C68B667">
                  <wp:extent cx="2834640" cy="1828800"/>
                  <wp:effectExtent l="0" t="0" r="3810" b="0"/>
                  <wp:docPr id="7" name="Pictur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834640" cy="1828800"/>
                          </a:xfrm>
                          <a:prstGeom prst="rect">
                            <a:avLst/>
                          </a:prstGeom>
                          <a:noFill/>
                        </pic:spPr>
                      </pic:pic>
                    </a:graphicData>
                  </a:graphic>
                </wp:inline>
              </w:drawing>
            </w:r>
          </w:p>
          <w:p w:rsidR="00F90CE1" w:rsidRDefault="00F90CE1" w:rsidP="00945438">
            <w:pPr>
              <w:pStyle w:val="Caption"/>
              <w:jc w:val="both"/>
              <w:rPr>
                <w:lang w:val="en-GB"/>
              </w:rPr>
            </w:pPr>
            <w:r>
              <w:t xml:space="preserve">Figure </w:t>
            </w:r>
            <w:fldSimple w:instr=" SEQ Figure \* ARABIC ">
              <w:r w:rsidR="006B094A">
                <w:rPr>
                  <w:noProof/>
                </w:rPr>
                <w:t>3</w:t>
              </w:r>
            </w:fldSimple>
            <w:r>
              <w:t>: Absolute</w:t>
            </w:r>
            <w:r w:rsidRPr="0010724D">
              <w:t xml:space="preserve"> </w:t>
            </w:r>
            <w:r>
              <w:t>uncertainties for daily PM10 and PM2.5, hourly NO2 and 8h daily maximum O3 as a func</w:t>
            </w:r>
            <w:r w:rsidR="00945438">
              <w:t>tion of the concentration.</w:t>
            </w:r>
          </w:p>
        </w:tc>
      </w:tr>
      <w:tr w:rsidR="00F90CE1" w:rsidTr="00F90CE1">
        <w:tc>
          <w:tcPr>
            <w:tcW w:w="4621" w:type="dxa"/>
          </w:tcPr>
          <w:p w:rsidR="00F90CE1" w:rsidRDefault="00F90CE1" w:rsidP="00F90CE1">
            <w:pPr>
              <w:keepNext/>
              <w:jc w:val="both"/>
            </w:pPr>
            <w:r>
              <w:rPr>
                <w:noProof/>
              </w:rPr>
              <w:drawing>
                <wp:inline distT="0" distB="0" distL="0" distR="0" wp14:anchorId="782A4F34" wp14:editId="0A2D6A2A">
                  <wp:extent cx="2706011" cy="18288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706011" cy="1828800"/>
                          </a:xfrm>
                          <a:prstGeom prst="rect">
                            <a:avLst/>
                          </a:prstGeom>
                          <a:noFill/>
                        </pic:spPr>
                      </pic:pic>
                    </a:graphicData>
                  </a:graphic>
                </wp:inline>
              </w:drawing>
            </w:r>
          </w:p>
          <w:p w:rsidR="00F90CE1" w:rsidRDefault="00F90CE1" w:rsidP="00945438">
            <w:pPr>
              <w:pStyle w:val="Caption"/>
              <w:jc w:val="both"/>
              <w:rPr>
                <w:lang w:val="en-GB"/>
              </w:rPr>
            </w:pPr>
            <w:r>
              <w:t xml:space="preserve">Figure </w:t>
            </w:r>
            <w:fldSimple w:instr=" SEQ Figure \* ARABIC ">
              <w:r w:rsidR="006B094A">
                <w:rPr>
                  <w:noProof/>
                </w:rPr>
                <w:t>4</w:t>
              </w:r>
            </w:fldSimple>
            <w:r>
              <w:t>: Absolute</w:t>
            </w:r>
            <w:r w:rsidRPr="0010724D">
              <w:t xml:space="preserve"> </w:t>
            </w:r>
            <w:r>
              <w:t>uncertainties for hourly wind speed and temperature</w:t>
            </w:r>
            <w:r w:rsidR="00945438">
              <w:t>.</w:t>
            </w:r>
          </w:p>
        </w:tc>
        <w:tc>
          <w:tcPr>
            <w:tcW w:w="4622" w:type="dxa"/>
          </w:tcPr>
          <w:p w:rsidR="00F90CE1" w:rsidRDefault="00F90CE1" w:rsidP="00F90CE1">
            <w:pPr>
              <w:keepNext/>
              <w:jc w:val="both"/>
            </w:pPr>
            <w:r>
              <w:rPr>
                <w:noProof/>
                <w:u w:val="single"/>
              </w:rPr>
              <w:drawing>
                <wp:inline distT="0" distB="0" distL="0" distR="0" wp14:anchorId="0B4E92DF" wp14:editId="60651EAC">
                  <wp:extent cx="2638696" cy="182880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638696" cy="1828800"/>
                          </a:xfrm>
                          <a:prstGeom prst="rect">
                            <a:avLst/>
                          </a:prstGeom>
                          <a:noFill/>
                        </pic:spPr>
                      </pic:pic>
                    </a:graphicData>
                  </a:graphic>
                </wp:inline>
              </w:drawing>
            </w:r>
          </w:p>
          <w:p w:rsidR="00F90CE1" w:rsidRDefault="00F90CE1" w:rsidP="00945438">
            <w:pPr>
              <w:pStyle w:val="Caption"/>
              <w:jc w:val="both"/>
              <w:rPr>
                <w:lang w:val="en-GB"/>
              </w:rPr>
            </w:pPr>
            <w:r>
              <w:t xml:space="preserve">Figure </w:t>
            </w:r>
            <w:fldSimple w:instr=" SEQ Figure \* ARABIC ">
              <w:r w:rsidR="006B094A">
                <w:rPr>
                  <w:noProof/>
                </w:rPr>
                <w:t>5</w:t>
              </w:r>
            </w:fldSimple>
            <w:r>
              <w:t>: Relative</w:t>
            </w:r>
            <w:r w:rsidRPr="0010724D">
              <w:t xml:space="preserve"> </w:t>
            </w:r>
            <w:r>
              <w:t>uncertainties for yearly PM10, PM2.5 and NO2 as</w:t>
            </w:r>
            <w:r w:rsidR="00945438">
              <w:t xml:space="preserve"> a function of the concentratio</w:t>
            </w:r>
            <w:r>
              <w:t>n</w:t>
            </w:r>
            <w:r w:rsidR="00945438">
              <w:t>.</w:t>
            </w:r>
          </w:p>
        </w:tc>
      </w:tr>
      <w:tr w:rsidR="00F90CE1" w:rsidTr="00F90CE1">
        <w:tc>
          <w:tcPr>
            <w:tcW w:w="4621" w:type="dxa"/>
          </w:tcPr>
          <w:p w:rsidR="00F90CE1" w:rsidRDefault="00F90CE1" w:rsidP="00F90CE1">
            <w:pPr>
              <w:keepNext/>
              <w:jc w:val="both"/>
            </w:pPr>
            <w:r>
              <w:rPr>
                <w:noProof/>
                <w:u w:val="single"/>
              </w:rPr>
              <w:drawing>
                <wp:inline distT="0" distB="0" distL="0" distR="0" wp14:anchorId="22568607" wp14:editId="6C607057">
                  <wp:extent cx="2643697" cy="1828800"/>
                  <wp:effectExtent l="0" t="0" r="444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643697" cy="1828800"/>
                          </a:xfrm>
                          <a:prstGeom prst="rect">
                            <a:avLst/>
                          </a:prstGeom>
                          <a:noFill/>
                        </pic:spPr>
                      </pic:pic>
                    </a:graphicData>
                  </a:graphic>
                </wp:inline>
              </w:drawing>
            </w:r>
          </w:p>
          <w:p w:rsidR="00F90CE1" w:rsidRDefault="00F90CE1" w:rsidP="00945438">
            <w:pPr>
              <w:pStyle w:val="Caption"/>
              <w:jc w:val="both"/>
              <w:rPr>
                <w:noProof/>
              </w:rPr>
            </w:pPr>
            <w:r>
              <w:t xml:space="preserve">Figure </w:t>
            </w:r>
            <w:fldSimple w:instr=" SEQ Figure \* ARABIC ">
              <w:r w:rsidR="006B094A">
                <w:rPr>
                  <w:noProof/>
                </w:rPr>
                <w:t>6</w:t>
              </w:r>
            </w:fldSimple>
            <w:r>
              <w:t>: Absolute</w:t>
            </w:r>
            <w:r w:rsidRPr="0010724D">
              <w:t xml:space="preserve"> </w:t>
            </w:r>
            <w:r>
              <w:t>uncertainties for yearly PM10, PM2.5 and NO2 a</w:t>
            </w:r>
            <w:r w:rsidR="00945438">
              <w:t>s a function of the concentrati</w:t>
            </w:r>
            <w:r>
              <w:t>on level</w:t>
            </w:r>
            <w:r w:rsidR="00945438">
              <w:t>.</w:t>
            </w:r>
          </w:p>
        </w:tc>
        <w:tc>
          <w:tcPr>
            <w:tcW w:w="4622" w:type="dxa"/>
          </w:tcPr>
          <w:p w:rsidR="00F90CE1" w:rsidRDefault="00F90CE1" w:rsidP="00F90CE1">
            <w:pPr>
              <w:keepNext/>
              <w:jc w:val="both"/>
            </w:pPr>
            <w:r>
              <w:rPr>
                <w:noProof/>
                <w:u w:val="single"/>
              </w:rPr>
              <w:drawing>
                <wp:inline distT="0" distB="0" distL="0" distR="0" wp14:anchorId="4AC2A37B" wp14:editId="2806727D">
                  <wp:extent cx="2623090" cy="1828800"/>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623090" cy="1828800"/>
                          </a:xfrm>
                          <a:prstGeom prst="rect">
                            <a:avLst/>
                          </a:prstGeom>
                          <a:noFill/>
                        </pic:spPr>
                      </pic:pic>
                    </a:graphicData>
                  </a:graphic>
                </wp:inline>
              </w:drawing>
            </w:r>
          </w:p>
          <w:p w:rsidR="00F90CE1" w:rsidRDefault="00F90CE1" w:rsidP="00F17452">
            <w:pPr>
              <w:pStyle w:val="Caption"/>
              <w:jc w:val="both"/>
              <w:rPr>
                <w:noProof/>
                <w:u w:val="single"/>
              </w:rPr>
            </w:pPr>
            <w:bookmarkStart w:id="317" w:name="_Ref398370787"/>
            <w:r>
              <w:t xml:space="preserve">Figure </w:t>
            </w:r>
            <w:fldSimple w:instr=" SEQ Figure \* ARABIC ">
              <w:r w:rsidR="006B094A">
                <w:rPr>
                  <w:noProof/>
                </w:rPr>
                <w:t>7</w:t>
              </w:r>
            </w:fldSimple>
            <w:bookmarkEnd w:id="317"/>
            <w:r>
              <w:t xml:space="preserve">: Comparison of daily averaged PM10 uncertainty for a single value and for an entire time series. [comparison of  </w:t>
            </w:r>
            <w:r>
              <w:rPr>
                <w:lang w:val="en-GB"/>
              </w:rPr>
              <w:t>formulations (</w:t>
            </w:r>
            <w:r w:rsidR="00F17452">
              <w:rPr>
                <w:lang w:val="en-GB"/>
              </w:rPr>
              <w:t xml:space="preserve">14) </w:t>
            </w:r>
            <w:r>
              <w:rPr>
                <w:lang w:val="en-GB"/>
              </w:rPr>
              <w:t>referred to as (O) in figure) and (15) referred to as (O and SD) in figure)]</w:t>
            </w:r>
          </w:p>
        </w:tc>
      </w:tr>
    </w:tbl>
    <w:p w:rsidR="00F90CE1" w:rsidRDefault="00F90CE1" w:rsidP="00F90CE1">
      <w:pPr>
        <w:jc w:val="both"/>
        <w:rPr>
          <w:lang w:val="en-GB"/>
        </w:rPr>
      </w:pPr>
    </w:p>
    <w:p w:rsidR="00F90CE1" w:rsidRPr="007365F6" w:rsidRDefault="00F90CE1" w:rsidP="00F90CE1">
      <w:pPr>
        <w:pStyle w:val="Caption"/>
      </w:pPr>
    </w:p>
    <w:p w:rsidR="00F90CE1" w:rsidRDefault="00F90CE1" w:rsidP="00F90CE1">
      <w:pPr>
        <w:rPr>
          <w:u w:val="single"/>
          <w:lang w:val="en-GB"/>
        </w:rPr>
      </w:pPr>
    </w:p>
    <w:p w:rsidR="00F90CE1" w:rsidRPr="00766C18" w:rsidRDefault="00F90CE1" w:rsidP="00F90CE1">
      <w:pPr>
        <w:jc w:val="both"/>
      </w:pPr>
      <w:r>
        <w:rPr>
          <w:lang w:val="en-GB"/>
        </w:rPr>
        <w:t xml:space="preserve">In </w:t>
      </w:r>
      <w:r w:rsidR="00945438">
        <w:rPr>
          <w:lang w:val="en-GB"/>
        </w:rPr>
        <w:fldChar w:fldCharType="begin"/>
      </w:r>
      <w:r w:rsidR="00945438">
        <w:rPr>
          <w:lang w:val="en-GB"/>
        </w:rPr>
        <w:instrText xml:space="preserve"> REF _Ref398370787 \h </w:instrText>
      </w:r>
      <w:r w:rsidR="00945438">
        <w:rPr>
          <w:lang w:val="en-GB"/>
        </w:rPr>
      </w:r>
      <w:r w:rsidR="00945438">
        <w:rPr>
          <w:lang w:val="en-GB"/>
        </w:rPr>
        <w:fldChar w:fldCharType="separate"/>
      </w:r>
      <w:r w:rsidR="006B094A">
        <w:t xml:space="preserve">Figure </w:t>
      </w:r>
      <w:r w:rsidR="006B094A">
        <w:rPr>
          <w:noProof/>
        </w:rPr>
        <w:t>7</w:t>
      </w:r>
      <w:r w:rsidR="00945438">
        <w:rPr>
          <w:lang w:val="en-GB"/>
        </w:rPr>
        <w:fldChar w:fldCharType="end"/>
      </w:r>
      <w:r>
        <w:rPr>
          <w:lang w:val="en-GB"/>
        </w:rPr>
        <w:t xml:space="preserve"> we compare formulations (14</w:t>
      </w:r>
      <w:r w:rsidR="005C2B3D">
        <w:rPr>
          <w:lang w:val="en-GB"/>
        </w:rPr>
        <w:t>)</w:t>
      </w:r>
      <w:r>
        <w:rPr>
          <w:lang w:val="en-GB"/>
        </w:rPr>
        <w:t xml:space="preserve"> and (15) for a single value and a time series respectively. For visualisation purposes we assume that a linear relationship holds between the squared mean and the sum of the squared mean and variance of the observations, i.e. </w:t>
      </w:r>
      <w:r w:rsidRPr="00F233A0">
        <w:rPr>
          <w:position w:val="-12"/>
          <w:lang w:val="fr-FR"/>
        </w:rPr>
        <w:object w:dxaOrig="1660" w:dyaOrig="440">
          <v:shape id="_x0000_i1057" type="#_x0000_t75" style="width:76.5pt;height:21pt" o:ole="">
            <v:imagedata r:id="rId81" o:title=""/>
          </v:shape>
          <o:OLEObject Type="Embed" ProgID="Equation.3" ShapeID="_x0000_i1057" DrawAspect="Content" ObjectID="_1485793221" r:id="rId82"/>
        </w:object>
      </w:r>
      <w:r w:rsidRPr="006B094A">
        <w:t xml:space="preserve">. </w:t>
      </w:r>
      <w:r w:rsidRPr="00766C18">
        <w:t xml:space="preserve">Based on 2009 observations, the following values of </w:t>
      </w:r>
      <w:r w:rsidRPr="00766C18">
        <w:rPr>
          <w:position w:val="-10"/>
        </w:rPr>
        <w:object w:dxaOrig="320" w:dyaOrig="260">
          <v:shape id="_x0000_i1058" type="#_x0000_t75" style="width:15pt;height:12pt" o:ole="">
            <v:imagedata r:id="rId83" o:title=""/>
          </v:shape>
          <o:OLEObject Type="Embed" ProgID="Equation.3" ShapeID="_x0000_i1058" DrawAspect="Content" ObjectID="_1485793222" r:id="rId84"/>
        </w:object>
      </w:r>
      <w:r w:rsidRPr="00766C18">
        <w:t xml:space="preserve">have been used (0.3 for NO2, 0.6 for PM10 and PM2.5 and 0.1 for O3). Note that this linear simplification is done for </w:t>
      </w:r>
      <w:r w:rsidR="008D157A" w:rsidRPr="00766C18">
        <w:t>visualization</w:t>
      </w:r>
      <w:r w:rsidRPr="00766C18">
        <w:t xml:space="preserve"> purposes </w:t>
      </w:r>
      <w:r w:rsidR="008D157A">
        <w:t>only whereas</w:t>
      </w:r>
      <w:r w:rsidRPr="00766C18">
        <w:t xml:space="preserve"> the full formulation (Eq. 15) is </w:t>
      </w:r>
      <w:r w:rsidR="00945438" w:rsidRPr="00766C18">
        <w:t>implemented</w:t>
      </w:r>
      <w:r w:rsidRPr="00766C18">
        <w:t xml:space="preserve"> in DELTA.</w:t>
      </w:r>
    </w:p>
    <w:p w:rsidR="00F90CE1" w:rsidRPr="00F90CE1" w:rsidRDefault="00F90CE1" w:rsidP="00DA4871">
      <w:pPr>
        <w:pStyle w:val="Heading3"/>
        <w:numPr>
          <w:ilvl w:val="1"/>
          <w:numId w:val="32"/>
        </w:numPr>
        <w:rPr>
          <w:rFonts w:cs="Arial"/>
          <w:szCs w:val="26"/>
          <w:lang w:val="en-GB"/>
        </w:rPr>
      </w:pPr>
      <w:bookmarkStart w:id="318" w:name="_An_alternative_formulation"/>
      <w:bookmarkStart w:id="319" w:name="_Ref398395879"/>
      <w:bookmarkStart w:id="320" w:name="_Toc410806017"/>
      <w:bookmarkEnd w:id="318"/>
      <w:r>
        <w:rPr>
          <w:rFonts w:cs="Arial"/>
          <w:szCs w:val="26"/>
          <w:lang w:val="en-GB"/>
        </w:rPr>
        <w:lastRenderedPageBreak/>
        <w:t>An alternative formulation</w:t>
      </w:r>
      <w:bookmarkEnd w:id="309"/>
      <w:r w:rsidR="00945438">
        <w:rPr>
          <w:rFonts w:cs="Arial"/>
          <w:szCs w:val="26"/>
          <w:lang w:val="en-GB"/>
        </w:rPr>
        <w:t xml:space="preserve"> for the observation uncertainty</w:t>
      </w:r>
      <w:bookmarkEnd w:id="319"/>
      <w:bookmarkEnd w:id="320"/>
    </w:p>
    <w:p w:rsidR="00F90CE1" w:rsidRPr="00340FF8" w:rsidRDefault="00F90CE1" w:rsidP="00F90CE1">
      <w:pPr>
        <w:rPr>
          <w:lang w:val="en-GB"/>
        </w:rPr>
      </w:pPr>
    </w:p>
    <w:p w:rsidR="00766C18" w:rsidRPr="00B139D6" w:rsidRDefault="00F90CE1" w:rsidP="00F90CE1">
      <w:pPr>
        <w:jc w:val="both"/>
      </w:pPr>
      <w:r w:rsidRPr="00766C18">
        <w:t>The uncertainty formu</w:t>
      </w:r>
      <w:r w:rsidR="00945438" w:rsidRPr="00766C18">
        <w:t>lation</w:t>
      </w:r>
      <w:r w:rsidRPr="00766C18">
        <w:t xml:space="preserve"> (14)</w:t>
      </w:r>
      <w:r w:rsidR="00945438" w:rsidRPr="00766C18">
        <w:t xml:space="preserve"> </w:t>
      </w:r>
      <w:r w:rsidR="00445AD7">
        <w:t>requires</w:t>
      </w:r>
      <w:r w:rsidR="00945438" w:rsidRPr="00766C18">
        <w:t xml:space="preserve"> two parameters to be </w:t>
      </w:r>
      <w:r w:rsidR="002A6590" w:rsidRPr="00766C18">
        <w:t>defined</w:t>
      </w:r>
      <w:r w:rsidR="00945438" w:rsidRPr="00766C18">
        <w:t xml:space="preserve">: </w:t>
      </w:r>
      <w:r w:rsidR="002A6590" w:rsidRPr="00766C18">
        <w:t xml:space="preserve">the proportionality coefficient </w:t>
      </w:r>
      <w:r w:rsidR="002A6590" w:rsidRPr="00766C18">
        <w:rPr>
          <w:position w:val="-6"/>
        </w:rPr>
        <w:object w:dxaOrig="360" w:dyaOrig="220">
          <v:shape id="_x0000_i1059" type="#_x0000_t75" style="width:16.5pt;height:10.5pt" o:ole="">
            <v:imagedata r:id="rId85" o:title=""/>
          </v:shape>
          <o:OLEObject Type="Embed" ProgID="Equation.3" ShapeID="_x0000_i1059" DrawAspect="Content" ObjectID="_1485793223" r:id="rId86"/>
        </w:object>
      </w:r>
      <w:r w:rsidR="00945438" w:rsidRPr="00766C18">
        <w:t>and</w:t>
      </w:r>
      <w:r w:rsidR="002A6590" w:rsidRPr="00766C18">
        <w:t xml:space="preserve"> </w:t>
      </w:r>
      <w:r w:rsidR="00496298">
        <w:t>the relative expanded uncertainty</w:t>
      </w:r>
      <w:r w:rsidR="00496298" w:rsidRPr="00496298">
        <w:rPr>
          <w:position w:val="-10"/>
        </w:rPr>
        <w:object w:dxaOrig="1200" w:dyaOrig="360">
          <v:shape id="_x0000_i1060" type="#_x0000_t75" style="width:55.5pt;height:17pt" o:ole="">
            <v:imagedata r:id="rId87" o:title=""/>
          </v:shape>
          <o:OLEObject Type="Embed" ProgID="Equation.3" ShapeID="_x0000_i1060" DrawAspect="Content" ObjectID="_1485793224" r:id="rId88"/>
        </w:object>
      </w:r>
      <w:r w:rsidR="002A6590" w:rsidRPr="00766C18">
        <w:t>,</w:t>
      </w:r>
      <w:r w:rsidR="00945438" w:rsidRPr="00766C18">
        <w:t xml:space="preserve"> </w:t>
      </w:r>
      <w:r w:rsidR="00496298">
        <w:t>around</w:t>
      </w:r>
      <w:r w:rsidR="002A6590" w:rsidRPr="00766C18">
        <w:t xml:space="preserve"> </w:t>
      </w:r>
      <w:r w:rsidR="00496298">
        <w:t>an</w:t>
      </w:r>
      <w:r w:rsidR="002A6590" w:rsidRPr="00766C18">
        <w:t xml:space="preserve"> </w:t>
      </w:r>
      <w:r w:rsidR="00496298" w:rsidRPr="00766C18">
        <w:t xml:space="preserve">arbitrarily fixed </w:t>
      </w:r>
      <w:r w:rsidR="002A6590" w:rsidRPr="00766C18">
        <w:t xml:space="preserve">reference concentration (RV). Because the first of these </w:t>
      </w:r>
      <w:r w:rsidR="00766C18">
        <w:t xml:space="preserve">two </w:t>
      </w:r>
      <w:r w:rsidR="002A6590" w:rsidRPr="00766C18">
        <w:t xml:space="preserve">parameters is not always straightforward to </w:t>
      </w:r>
      <w:r w:rsidR="00766C18" w:rsidRPr="00766C18">
        <w:t>establish</w:t>
      </w:r>
      <w:r w:rsidR="002A6590" w:rsidRPr="00766C18">
        <w:t>, we propose here a</w:t>
      </w:r>
      <w:r w:rsidR="002A6590" w:rsidRPr="00B139D6">
        <w:t xml:space="preserve">n alternative formulation. </w:t>
      </w:r>
    </w:p>
    <w:p w:rsidR="00766C18" w:rsidRPr="00B139D6" w:rsidRDefault="00766C18" w:rsidP="00F90CE1">
      <w:pPr>
        <w:jc w:val="both"/>
      </w:pPr>
    </w:p>
    <w:p w:rsidR="00766C18" w:rsidRDefault="00766C18" w:rsidP="00F90CE1">
      <w:pPr>
        <w:jc w:val="both"/>
      </w:pPr>
      <w:r w:rsidRPr="00766C18">
        <w:t>Equation (14) can be re</w:t>
      </w:r>
      <w:r>
        <w:t>-written as</w:t>
      </w:r>
      <w:r w:rsidR="00094F45">
        <w:t xml:space="preserve"> a linear relationship between the squared uncertainty (U</w:t>
      </w:r>
      <w:r w:rsidR="00094F45" w:rsidRPr="00094F45">
        <w:rPr>
          <w:vertAlign w:val="superscript"/>
        </w:rPr>
        <w:t>2</w:t>
      </w:r>
      <w:r w:rsidR="00094F45">
        <w:t>) and the squared concentration (O</w:t>
      </w:r>
      <w:r w:rsidR="00094F45" w:rsidRPr="00094F45">
        <w:rPr>
          <w:vertAlign w:val="superscript"/>
        </w:rPr>
        <w:t>2</w:t>
      </w:r>
      <w:r w:rsidR="00094F45">
        <w:t>)</w:t>
      </w:r>
      <w:r>
        <w:t>:</w:t>
      </w:r>
    </w:p>
    <w:p w:rsidR="00766C18" w:rsidRPr="00766C18" w:rsidRDefault="00496298" w:rsidP="00766C18">
      <w:pPr>
        <w:jc w:val="center"/>
      </w:pPr>
      <w:r w:rsidRPr="00094F45">
        <w:rPr>
          <w:position w:val="-32"/>
          <w:lang w:val="fr-FR"/>
        </w:rPr>
        <w:object w:dxaOrig="6380" w:dyaOrig="800">
          <v:shape id="_x0000_i1061" type="#_x0000_t75" style="width:343.5pt;height:43.5pt" o:ole="">
            <v:imagedata r:id="rId89" o:title=""/>
          </v:shape>
          <o:OLEObject Type="Embed" ProgID="Equation.3" ShapeID="_x0000_i1061" DrawAspect="Content" ObjectID="_1485793225" r:id="rId90"/>
        </w:object>
      </w:r>
    </w:p>
    <w:p w:rsidR="00094F45" w:rsidRDefault="00094F45" w:rsidP="00F90CE1">
      <w:pPr>
        <w:jc w:val="both"/>
      </w:pPr>
      <w:r>
        <w:t xml:space="preserve">But this linear </w:t>
      </w:r>
      <w:r w:rsidRPr="00094F45">
        <w:t>relat</w:t>
      </w:r>
      <w:r>
        <w:t>ionship can also be simply expressed as:</w:t>
      </w:r>
    </w:p>
    <w:p w:rsidR="00445AD7" w:rsidRDefault="00445AD7" w:rsidP="00F90CE1">
      <w:pPr>
        <w:jc w:val="both"/>
      </w:pPr>
    </w:p>
    <w:p w:rsidR="00094F45" w:rsidRDefault="00496298" w:rsidP="00094F45">
      <w:pPr>
        <w:jc w:val="center"/>
      </w:pPr>
      <w:r w:rsidRPr="00094F45">
        <w:rPr>
          <w:position w:val="-24"/>
          <w:lang w:val="fr-FR"/>
        </w:rPr>
        <w:object w:dxaOrig="3080" w:dyaOrig="700">
          <v:shape id="_x0000_i1062" type="#_x0000_t75" style="width:165.5pt;height:38.5pt" o:ole="">
            <v:imagedata r:id="rId91" o:title=""/>
          </v:shape>
          <o:OLEObject Type="Embed" ProgID="Equation.3" ShapeID="_x0000_i1062" DrawAspect="Content" ObjectID="_1485793226" r:id="rId92"/>
        </w:object>
      </w:r>
    </w:p>
    <w:p w:rsidR="00094F45" w:rsidRDefault="00094F45" w:rsidP="00F90CE1">
      <w:pPr>
        <w:jc w:val="both"/>
      </w:pPr>
    </w:p>
    <w:p w:rsidR="00496298" w:rsidRDefault="00094F45" w:rsidP="00F90CE1">
      <w:pPr>
        <w:jc w:val="both"/>
      </w:pPr>
      <w:proofErr w:type="gramStart"/>
      <w:r>
        <w:t>where</w:t>
      </w:r>
      <w:proofErr w:type="gramEnd"/>
      <w:r>
        <w:t xml:space="preserve"> L is a low range concentration value </w:t>
      </w:r>
      <w:r w:rsidR="00496298">
        <w:t>(</w:t>
      </w:r>
      <w:proofErr w:type="spellStart"/>
      <w:r w:rsidR="00496298">
        <w:t>i..</w:t>
      </w:r>
      <w:proofErr w:type="gramStart"/>
      <w:r w:rsidR="00496298">
        <w:t>e</w:t>
      </w:r>
      <w:proofErr w:type="spellEnd"/>
      <w:proofErr w:type="gramEnd"/>
      <w:r w:rsidR="00496298">
        <w:t xml:space="preserve"> close to zero) </w:t>
      </w:r>
      <w:r>
        <w:t>and U</w:t>
      </w:r>
      <w:r w:rsidRPr="00496298">
        <w:rPr>
          <w:vertAlign w:val="superscript"/>
        </w:rPr>
        <w:t>L</w:t>
      </w:r>
      <w:r>
        <w:t xml:space="preserve"> </w:t>
      </w:r>
      <w:r w:rsidR="00496298">
        <w:t>its</w:t>
      </w:r>
      <w:r>
        <w:t xml:space="preserve"> associated absolute expanded uncertainty. </w:t>
      </w:r>
      <w:r w:rsidR="00496298">
        <w:t xml:space="preserve"> C</w:t>
      </w:r>
      <w:r>
        <w:t>ompari</w:t>
      </w:r>
      <w:r w:rsidR="00496298">
        <w:t>ng</w:t>
      </w:r>
      <w:r>
        <w:t xml:space="preserve"> the two formulations </w:t>
      </w:r>
      <w:r w:rsidR="00496298">
        <w:t>we get:</w:t>
      </w:r>
    </w:p>
    <w:p w:rsidR="00496298" w:rsidRDefault="00496298" w:rsidP="00496298">
      <w:pPr>
        <w:jc w:val="center"/>
      </w:pPr>
      <w:r w:rsidRPr="00496298">
        <w:rPr>
          <w:position w:val="-74"/>
          <w:lang w:val="fr-FR"/>
        </w:rPr>
        <w:object w:dxaOrig="4660" w:dyaOrig="1600">
          <v:shape id="_x0000_i1063" type="#_x0000_t75" style="width:251pt;height:88.5pt" o:ole="">
            <v:imagedata r:id="rId93" o:title=""/>
          </v:shape>
          <o:OLEObject Type="Embed" ProgID="Equation.3" ShapeID="_x0000_i1063" DrawAspect="Content" ObjectID="_1485793227" r:id="rId94"/>
        </w:object>
      </w:r>
    </w:p>
    <w:p w:rsidR="00094F45" w:rsidRDefault="00094F45" w:rsidP="00F90CE1">
      <w:pPr>
        <w:jc w:val="both"/>
      </w:pPr>
      <w:r>
        <w:t xml:space="preserve"> </w:t>
      </w:r>
    </w:p>
    <w:p w:rsidR="00496298" w:rsidRDefault="00496298" w:rsidP="00496298">
      <w:pPr>
        <w:jc w:val="both"/>
      </w:pPr>
      <w:r>
        <w:t xml:space="preserve">The two above relations (17) and (18) allow switching easily from one formulation to the other. The first formulation requires defining values for both </w:t>
      </w:r>
      <w:r w:rsidRPr="00766C18">
        <w:rPr>
          <w:position w:val="-6"/>
        </w:rPr>
        <w:object w:dxaOrig="360" w:dyaOrig="220">
          <v:shape id="_x0000_i1064" type="#_x0000_t75" style="width:16.5pt;height:10.5pt" o:ole="">
            <v:imagedata r:id="rId85" o:title=""/>
          </v:shape>
          <o:OLEObject Type="Embed" ProgID="Equation.3" ShapeID="_x0000_i1064" DrawAspect="Content" ObjectID="_1485793228" r:id="rId95"/>
        </w:object>
      </w:r>
      <w:r w:rsidRPr="00766C18">
        <w:t xml:space="preserve">and </w:t>
      </w:r>
      <w:r w:rsidRPr="00496298">
        <w:rPr>
          <w:position w:val="-10"/>
        </w:rPr>
        <w:object w:dxaOrig="1200" w:dyaOrig="360">
          <v:shape id="_x0000_i1065" type="#_x0000_t75" style="width:55.5pt;height:17pt" o:ole="">
            <v:imagedata r:id="rId96" o:title=""/>
          </v:shape>
          <o:OLEObject Type="Embed" ProgID="Equation.3" ShapeID="_x0000_i1065" DrawAspect="Content" ObjectID="_1485793229" r:id="rId97"/>
        </w:object>
      </w:r>
      <w:r>
        <w:t xml:space="preserve">, around an arbitrarily fixed reference value (RV), while the second formulation requires defining uncertainties around two arbitrarily fixed concentrations (RV and L).  </w:t>
      </w:r>
      <w:r w:rsidR="00F85268">
        <w:t xml:space="preserve">An equivalent to </w:t>
      </w:r>
      <w:r w:rsidR="00F85268">
        <w:fldChar w:fldCharType="begin"/>
      </w:r>
      <w:r w:rsidR="00F85268">
        <w:instrText xml:space="preserve"> REF _Ref398382164 \h </w:instrText>
      </w:r>
      <w:r w:rsidR="00F85268">
        <w:fldChar w:fldCharType="separate"/>
      </w:r>
      <w:r w:rsidR="006B094A">
        <w:t xml:space="preserve">Table </w:t>
      </w:r>
      <w:r w:rsidR="006B094A">
        <w:rPr>
          <w:noProof/>
        </w:rPr>
        <w:t>5</w:t>
      </w:r>
      <w:r w:rsidR="00F85268">
        <w:fldChar w:fldCharType="end"/>
      </w:r>
      <w:r w:rsidR="00F85268">
        <w:t xml:space="preserve"> for the second methodology </w:t>
      </w:r>
      <w:r w:rsidR="00445AD7">
        <w:t>is provided below with L=0</w:t>
      </w:r>
      <w:r w:rsidR="00F85268">
        <w:t>.</w:t>
      </w:r>
    </w:p>
    <w:p w:rsidR="00F85268" w:rsidRDefault="00F85268" w:rsidP="00496298">
      <w:pPr>
        <w:jc w:val="both"/>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26"/>
        <w:gridCol w:w="1347"/>
        <w:gridCol w:w="1365"/>
        <w:gridCol w:w="1409"/>
        <w:gridCol w:w="1159"/>
        <w:gridCol w:w="1274"/>
      </w:tblGrid>
      <w:tr w:rsidR="00F85268" w:rsidRPr="004F1732" w:rsidTr="00F85268">
        <w:trPr>
          <w:jc w:val="center"/>
        </w:trPr>
        <w:tc>
          <w:tcPr>
            <w:tcW w:w="1526" w:type="dxa"/>
          </w:tcPr>
          <w:p w:rsidR="00F85268" w:rsidRPr="006E5989" w:rsidRDefault="00F85268" w:rsidP="00DB11A8">
            <w:pPr>
              <w:jc w:val="both"/>
              <w:rPr>
                <w:lang w:val="en-GB"/>
              </w:rPr>
            </w:pPr>
          </w:p>
        </w:tc>
        <w:tc>
          <w:tcPr>
            <w:tcW w:w="1347" w:type="dxa"/>
          </w:tcPr>
          <w:p w:rsidR="00F85268" w:rsidRPr="008A7E62" w:rsidRDefault="00F85268" w:rsidP="00F85268">
            <w:pPr>
              <w:jc w:val="center"/>
              <w:rPr>
                <w:lang w:val="en-GB"/>
              </w:rPr>
            </w:pPr>
            <w:r>
              <w:rPr>
                <w:lang w:val="en-GB"/>
              </w:rPr>
              <w:t>RV</w:t>
            </w:r>
          </w:p>
        </w:tc>
        <w:tc>
          <w:tcPr>
            <w:tcW w:w="1365" w:type="dxa"/>
          </w:tcPr>
          <w:p w:rsidR="00F85268" w:rsidRPr="004F1732" w:rsidRDefault="000F6075" w:rsidP="00C53ADF">
            <w:pPr>
              <w:jc w:val="center"/>
              <w:rPr>
                <w:lang w:val="en-GB"/>
              </w:rPr>
            </w:pPr>
            <m:oMathPara>
              <m:oMath>
                <m:sSup>
                  <m:sSupPr>
                    <m:ctrlPr>
                      <w:ins w:id="321" w:author="Philippe Thunis" w:date="2015-01-21T10:46:00Z">
                        <w:rPr>
                          <w:rFonts w:ascii="Cambria Math" w:hAnsi="Cambria Math"/>
                          <w:i/>
                          <w:lang w:val="en-GB"/>
                        </w:rPr>
                      </w:ins>
                    </m:ctrlPr>
                  </m:sSupPr>
                  <m:e>
                    <m:r>
                      <w:rPr>
                        <w:rFonts w:ascii="Cambria Math" w:hAnsi="Cambria Math"/>
                        <w:lang w:val="en-GB"/>
                      </w:rPr>
                      <m:t>U</m:t>
                    </m:r>
                  </m:e>
                  <m:sup>
                    <m:r>
                      <w:rPr>
                        <w:rFonts w:ascii="Cambria Math" w:hAnsi="Cambria Math"/>
                        <w:lang w:val="en-GB"/>
                      </w:rPr>
                      <m:t>RV</m:t>
                    </m:r>
                  </m:sup>
                </m:sSup>
              </m:oMath>
            </m:oMathPara>
          </w:p>
        </w:tc>
        <w:tc>
          <w:tcPr>
            <w:tcW w:w="1409" w:type="dxa"/>
          </w:tcPr>
          <w:p w:rsidR="00F85268" w:rsidRPr="004F1732" w:rsidRDefault="000F6075" w:rsidP="00DB11A8">
            <w:pPr>
              <w:jc w:val="center"/>
              <w:rPr>
                <w:lang w:val="en-GB"/>
              </w:rPr>
            </w:pPr>
            <m:oMathPara>
              <m:oMath>
                <m:sSup>
                  <m:sSupPr>
                    <m:ctrlPr>
                      <w:ins w:id="322" w:author="Philippe Thunis" w:date="2015-01-21T10:46:00Z">
                        <w:rPr>
                          <w:rFonts w:ascii="Cambria Math" w:hAnsi="Cambria Math"/>
                          <w:i/>
                          <w:lang w:val="en-GB"/>
                        </w:rPr>
                      </w:ins>
                    </m:ctrlPr>
                  </m:sSupPr>
                  <m:e>
                    <m:r>
                      <w:rPr>
                        <w:rFonts w:ascii="Cambria Math" w:hAnsi="Cambria Math"/>
                        <w:lang w:val="en-GB"/>
                      </w:rPr>
                      <m:t>U</m:t>
                    </m:r>
                  </m:e>
                  <m:sup>
                    <m:r>
                      <w:rPr>
                        <w:rFonts w:ascii="Cambria Math" w:hAnsi="Cambria Math"/>
                        <w:lang w:val="en-GB"/>
                      </w:rPr>
                      <m:t>0</m:t>
                    </m:r>
                  </m:sup>
                </m:sSup>
              </m:oMath>
            </m:oMathPara>
          </w:p>
        </w:tc>
        <w:tc>
          <w:tcPr>
            <w:tcW w:w="1159" w:type="dxa"/>
          </w:tcPr>
          <w:p w:rsidR="00F85268" w:rsidRPr="004F1732" w:rsidRDefault="00F85268" w:rsidP="00DB11A8">
            <w:pPr>
              <w:jc w:val="center"/>
              <w:rPr>
                <w:lang w:val="en-GB"/>
              </w:rPr>
            </w:pPr>
            <w:proofErr w:type="spellStart"/>
            <w:r w:rsidRPr="004F1732">
              <w:rPr>
                <w:lang w:val="en-GB"/>
              </w:rPr>
              <w:t>Np</w:t>
            </w:r>
            <w:proofErr w:type="spellEnd"/>
          </w:p>
        </w:tc>
        <w:tc>
          <w:tcPr>
            <w:tcW w:w="1274" w:type="dxa"/>
          </w:tcPr>
          <w:p w:rsidR="00F85268" w:rsidRPr="004F1732" w:rsidRDefault="00F85268" w:rsidP="00DB11A8">
            <w:pPr>
              <w:jc w:val="center"/>
              <w:rPr>
                <w:lang w:val="en-GB"/>
              </w:rPr>
            </w:pPr>
            <w:proofErr w:type="spellStart"/>
            <w:r w:rsidRPr="004F1732">
              <w:rPr>
                <w:lang w:val="en-GB"/>
              </w:rPr>
              <w:t>Nnp</w:t>
            </w:r>
            <w:proofErr w:type="spellEnd"/>
          </w:p>
        </w:tc>
      </w:tr>
      <w:tr w:rsidR="00F85268" w:rsidRPr="004F1732" w:rsidTr="00F85268">
        <w:trPr>
          <w:jc w:val="center"/>
        </w:trPr>
        <w:tc>
          <w:tcPr>
            <w:tcW w:w="1526" w:type="dxa"/>
          </w:tcPr>
          <w:p w:rsidR="00F85268" w:rsidRPr="004F1732" w:rsidRDefault="00F85268" w:rsidP="00DB11A8">
            <w:pPr>
              <w:jc w:val="both"/>
              <w:rPr>
                <w:lang w:val="en-GB"/>
              </w:rPr>
            </w:pPr>
            <w:r w:rsidRPr="004F1732">
              <w:rPr>
                <w:lang w:val="en-GB"/>
              </w:rPr>
              <w:t>NO2</w:t>
            </w:r>
          </w:p>
        </w:tc>
        <w:tc>
          <w:tcPr>
            <w:tcW w:w="1347" w:type="dxa"/>
          </w:tcPr>
          <w:p w:rsidR="00F85268" w:rsidRPr="004F1732" w:rsidRDefault="00F85268" w:rsidP="00DB11A8">
            <w:pPr>
              <w:jc w:val="center"/>
              <w:rPr>
                <w:lang w:val="en-GB"/>
              </w:rPr>
            </w:pPr>
            <w:r w:rsidRPr="004F1732">
              <w:rPr>
                <w:lang w:val="en-GB"/>
              </w:rPr>
              <w:t>200</w:t>
            </w:r>
            <w:r>
              <w:rPr>
                <w:lang w:val="en-GB"/>
              </w:rPr>
              <w:t xml:space="preserve"> </w:t>
            </w:r>
            <w:proofErr w:type="spellStart"/>
            <w:r>
              <w:rPr>
                <w:lang w:val="en-GB"/>
              </w:rPr>
              <w:t>ug</w:t>
            </w:r>
            <w:proofErr w:type="spellEnd"/>
            <w:r>
              <w:rPr>
                <w:lang w:val="en-GB"/>
              </w:rPr>
              <w:t>/m3</w:t>
            </w:r>
          </w:p>
        </w:tc>
        <w:tc>
          <w:tcPr>
            <w:tcW w:w="1365" w:type="dxa"/>
          </w:tcPr>
          <w:p w:rsidR="00F85268" w:rsidRPr="004F1732" w:rsidRDefault="00F85268" w:rsidP="00DB11A8">
            <w:pPr>
              <w:jc w:val="center"/>
              <w:rPr>
                <w:lang w:val="en-GB"/>
              </w:rPr>
            </w:pPr>
            <w:r>
              <w:rPr>
                <w:lang w:val="en-GB"/>
              </w:rPr>
              <w:t xml:space="preserve">48 </w:t>
            </w:r>
            <w:proofErr w:type="spellStart"/>
            <w:r>
              <w:rPr>
                <w:lang w:val="en-GB"/>
              </w:rPr>
              <w:t>ug</w:t>
            </w:r>
            <w:proofErr w:type="spellEnd"/>
            <w:r>
              <w:rPr>
                <w:lang w:val="en-GB"/>
              </w:rPr>
              <w:t>/m3</w:t>
            </w:r>
          </w:p>
        </w:tc>
        <w:tc>
          <w:tcPr>
            <w:tcW w:w="1409" w:type="dxa"/>
          </w:tcPr>
          <w:p w:rsidR="00F85268" w:rsidRPr="004F1732" w:rsidRDefault="00F85268" w:rsidP="00DB11A8">
            <w:pPr>
              <w:jc w:val="center"/>
              <w:rPr>
                <w:lang w:val="en-GB"/>
              </w:rPr>
            </w:pPr>
            <w:r>
              <w:rPr>
                <w:lang w:val="en-GB"/>
              </w:rPr>
              <w:t xml:space="preserve">9.6 </w:t>
            </w:r>
            <w:proofErr w:type="spellStart"/>
            <w:r>
              <w:rPr>
                <w:lang w:val="en-GB"/>
              </w:rPr>
              <w:t>ug</w:t>
            </w:r>
            <w:proofErr w:type="spellEnd"/>
            <w:r>
              <w:rPr>
                <w:lang w:val="en-GB"/>
              </w:rPr>
              <w:t>/m3</w:t>
            </w:r>
          </w:p>
        </w:tc>
        <w:tc>
          <w:tcPr>
            <w:tcW w:w="1159" w:type="dxa"/>
          </w:tcPr>
          <w:p w:rsidR="00F85268" w:rsidRPr="004F1732" w:rsidRDefault="00F85268" w:rsidP="00DB11A8">
            <w:pPr>
              <w:jc w:val="center"/>
              <w:rPr>
                <w:lang w:val="en-GB"/>
              </w:rPr>
            </w:pPr>
            <w:r>
              <w:rPr>
                <w:lang w:val="en-GB"/>
              </w:rPr>
              <w:t>5.2</w:t>
            </w:r>
          </w:p>
        </w:tc>
        <w:tc>
          <w:tcPr>
            <w:tcW w:w="1274" w:type="dxa"/>
          </w:tcPr>
          <w:p w:rsidR="00F85268" w:rsidRPr="004F1732" w:rsidRDefault="00F85268" w:rsidP="00DB11A8">
            <w:pPr>
              <w:jc w:val="center"/>
              <w:rPr>
                <w:lang w:val="en-GB"/>
              </w:rPr>
            </w:pPr>
            <w:r>
              <w:rPr>
                <w:lang w:val="en-GB"/>
              </w:rPr>
              <w:t>5.5</w:t>
            </w:r>
          </w:p>
        </w:tc>
      </w:tr>
      <w:tr w:rsidR="00F85268" w:rsidRPr="004F1732" w:rsidTr="00F85268">
        <w:trPr>
          <w:jc w:val="center"/>
        </w:trPr>
        <w:tc>
          <w:tcPr>
            <w:tcW w:w="1526" w:type="dxa"/>
          </w:tcPr>
          <w:p w:rsidR="00F85268" w:rsidRPr="004F1732" w:rsidRDefault="00F85268" w:rsidP="00DB11A8">
            <w:pPr>
              <w:jc w:val="both"/>
              <w:rPr>
                <w:lang w:val="en-GB"/>
              </w:rPr>
            </w:pPr>
            <w:r w:rsidRPr="004F1732">
              <w:rPr>
                <w:lang w:val="en-GB"/>
              </w:rPr>
              <w:t>O3</w:t>
            </w:r>
          </w:p>
        </w:tc>
        <w:tc>
          <w:tcPr>
            <w:tcW w:w="1347" w:type="dxa"/>
          </w:tcPr>
          <w:p w:rsidR="00F85268" w:rsidRPr="004F1732" w:rsidRDefault="00F85268" w:rsidP="00DB11A8">
            <w:pPr>
              <w:jc w:val="center"/>
              <w:rPr>
                <w:lang w:val="en-GB"/>
              </w:rPr>
            </w:pPr>
            <w:r w:rsidRPr="004F1732">
              <w:rPr>
                <w:lang w:val="en-GB"/>
              </w:rPr>
              <w:t>120</w:t>
            </w:r>
            <w:r>
              <w:rPr>
                <w:lang w:val="en-GB"/>
              </w:rPr>
              <w:t xml:space="preserve"> </w:t>
            </w:r>
            <w:proofErr w:type="spellStart"/>
            <w:r>
              <w:rPr>
                <w:lang w:val="en-GB"/>
              </w:rPr>
              <w:t>ug</w:t>
            </w:r>
            <w:proofErr w:type="spellEnd"/>
            <w:r>
              <w:rPr>
                <w:lang w:val="en-GB"/>
              </w:rPr>
              <w:t>/m3</w:t>
            </w:r>
          </w:p>
        </w:tc>
        <w:tc>
          <w:tcPr>
            <w:tcW w:w="1365" w:type="dxa"/>
          </w:tcPr>
          <w:p w:rsidR="00F85268" w:rsidRPr="004F1732" w:rsidRDefault="00F85268" w:rsidP="00DB11A8">
            <w:pPr>
              <w:jc w:val="center"/>
              <w:rPr>
                <w:lang w:val="en-GB"/>
              </w:rPr>
            </w:pPr>
            <w:r>
              <w:rPr>
                <w:lang w:val="en-GB"/>
              </w:rPr>
              <w:t xml:space="preserve">15.1 </w:t>
            </w:r>
            <w:proofErr w:type="spellStart"/>
            <w:r>
              <w:rPr>
                <w:lang w:val="en-GB"/>
              </w:rPr>
              <w:t>ug</w:t>
            </w:r>
            <w:proofErr w:type="spellEnd"/>
            <w:r>
              <w:rPr>
                <w:lang w:val="en-GB"/>
              </w:rPr>
              <w:t>/m3</w:t>
            </w:r>
          </w:p>
        </w:tc>
        <w:tc>
          <w:tcPr>
            <w:tcW w:w="1409" w:type="dxa"/>
          </w:tcPr>
          <w:p w:rsidR="00F85268" w:rsidRPr="004F1732" w:rsidRDefault="00F85268" w:rsidP="00DB11A8">
            <w:pPr>
              <w:jc w:val="center"/>
              <w:rPr>
                <w:lang w:val="en-GB"/>
              </w:rPr>
            </w:pPr>
            <w:r>
              <w:rPr>
                <w:lang w:val="en-GB"/>
              </w:rPr>
              <w:t xml:space="preserve">11.9 </w:t>
            </w:r>
            <w:proofErr w:type="spellStart"/>
            <w:r>
              <w:rPr>
                <w:lang w:val="en-GB"/>
              </w:rPr>
              <w:t>ug</w:t>
            </w:r>
            <w:proofErr w:type="spellEnd"/>
            <w:r>
              <w:rPr>
                <w:lang w:val="en-GB"/>
              </w:rPr>
              <w:t>/m3</w:t>
            </w:r>
          </w:p>
        </w:tc>
        <w:tc>
          <w:tcPr>
            <w:tcW w:w="1159" w:type="dxa"/>
          </w:tcPr>
          <w:p w:rsidR="00F85268" w:rsidRPr="004F1732" w:rsidRDefault="00F85268" w:rsidP="00DB11A8">
            <w:pPr>
              <w:jc w:val="center"/>
              <w:rPr>
                <w:lang w:val="en-GB"/>
              </w:rPr>
            </w:pPr>
            <w:r>
              <w:rPr>
                <w:lang w:val="en-GB"/>
              </w:rPr>
              <w:t>NA</w:t>
            </w:r>
          </w:p>
        </w:tc>
        <w:tc>
          <w:tcPr>
            <w:tcW w:w="1274" w:type="dxa"/>
          </w:tcPr>
          <w:p w:rsidR="00F85268" w:rsidRPr="004F1732" w:rsidRDefault="00F85268" w:rsidP="00DB11A8">
            <w:pPr>
              <w:jc w:val="center"/>
              <w:rPr>
                <w:lang w:val="en-GB"/>
              </w:rPr>
            </w:pPr>
            <w:r>
              <w:rPr>
                <w:lang w:val="en-GB"/>
              </w:rPr>
              <w:t>NA</w:t>
            </w:r>
          </w:p>
        </w:tc>
      </w:tr>
      <w:tr w:rsidR="00F85268" w:rsidRPr="004F1732" w:rsidTr="00F85268">
        <w:trPr>
          <w:jc w:val="center"/>
        </w:trPr>
        <w:tc>
          <w:tcPr>
            <w:tcW w:w="1526" w:type="dxa"/>
          </w:tcPr>
          <w:p w:rsidR="00F85268" w:rsidRPr="004F1732" w:rsidRDefault="00F85268" w:rsidP="00DB11A8">
            <w:pPr>
              <w:jc w:val="both"/>
              <w:rPr>
                <w:lang w:val="en-GB"/>
              </w:rPr>
            </w:pPr>
            <w:r w:rsidRPr="004F1732">
              <w:rPr>
                <w:lang w:val="en-GB"/>
              </w:rPr>
              <w:t>PM10</w:t>
            </w:r>
          </w:p>
        </w:tc>
        <w:tc>
          <w:tcPr>
            <w:tcW w:w="1347" w:type="dxa"/>
          </w:tcPr>
          <w:p w:rsidR="00F85268" w:rsidRPr="004F1732" w:rsidRDefault="00F85268" w:rsidP="00DB11A8">
            <w:pPr>
              <w:jc w:val="center"/>
              <w:rPr>
                <w:lang w:val="en-GB"/>
              </w:rPr>
            </w:pPr>
            <w:r w:rsidRPr="004F1732">
              <w:rPr>
                <w:lang w:val="en-GB"/>
              </w:rPr>
              <w:t>50</w:t>
            </w:r>
            <w:r>
              <w:rPr>
                <w:lang w:val="en-GB"/>
              </w:rPr>
              <w:t xml:space="preserve"> </w:t>
            </w:r>
            <w:proofErr w:type="spellStart"/>
            <w:r>
              <w:rPr>
                <w:lang w:val="en-GB"/>
              </w:rPr>
              <w:t>ug</w:t>
            </w:r>
            <w:proofErr w:type="spellEnd"/>
            <w:r>
              <w:rPr>
                <w:lang w:val="en-GB"/>
              </w:rPr>
              <w:t>/m3</w:t>
            </w:r>
          </w:p>
        </w:tc>
        <w:tc>
          <w:tcPr>
            <w:tcW w:w="1365" w:type="dxa"/>
          </w:tcPr>
          <w:p w:rsidR="00F85268" w:rsidRPr="004F1732" w:rsidRDefault="00F85268" w:rsidP="00DB11A8">
            <w:pPr>
              <w:jc w:val="center"/>
              <w:rPr>
                <w:lang w:val="en-GB"/>
              </w:rPr>
            </w:pPr>
            <w:r>
              <w:rPr>
                <w:lang w:val="en-GB"/>
              </w:rPr>
              <w:t xml:space="preserve">14 </w:t>
            </w:r>
            <w:proofErr w:type="spellStart"/>
            <w:r>
              <w:rPr>
                <w:lang w:val="en-GB"/>
              </w:rPr>
              <w:t>ug</w:t>
            </w:r>
            <w:proofErr w:type="spellEnd"/>
            <w:r>
              <w:rPr>
                <w:lang w:val="en-GB"/>
              </w:rPr>
              <w:t>/m3</w:t>
            </w:r>
          </w:p>
        </w:tc>
        <w:tc>
          <w:tcPr>
            <w:tcW w:w="1409" w:type="dxa"/>
          </w:tcPr>
          <w:p w:rsidR="00F85268" w:rsidRPr="004F1732" w:rsidRDefault="00F85268" w:rsidP="00DB11A8">
            <w:pPr>
              <w:jc w:val="center"/>
              <w:rPr>
                <w:lang w:val="en-GB"/>
              </w:rPr>
            </w:pPr>
            <w:r>
              <w:rPr>
                <w:lang w:val="en-GB"/>
              </w:rPr>
              <w:t xml:space="preserve">1.87 </w:t>
            </w:r>
            <w:proofErr w:type="spellStart"/>
            <w:r>
              <w:rPr>
                <w:lang w:val="en-GB"/>
              </w:rPr>
              <w:t>ug</w:t>
            </w:r>
            <w:proofErr w:type="spellEnd"/>
            <w:r>
              <w:rPr>
                <w:lang w:val="en-GB"/>
              </w:rPr>
              <w:t>/m3</w:t>
            </w:r>
          </w:p>
        </w:tc>
        <w:tc>
          <w:tcPr>
            <w:tcW w:w="1159" w:type="dxa"/>
          </w:tcPr>
          <w:p w:rsidR="00F85268" w:rsidRPr="004F1732" w:rsidRDefault="00F85268" w:rsidP="00DB11A8">
            <w:pPr>
              <w:jc w:val="center"/>
              <w:rPr>
                <w:lang w:val="en-GB"/>
              </w:rPr>
            </w:pPr>
            <w:r>
              <w:rPr>
                <w:lang w:val="en-GB"/>
              </w:rPr>
              <w:t>40</w:t>
            </w:r>
          </w:p>
        </w:tc>
        <w:tc>
          <w:tcPr>
            <w:tcW w:w="1274" w:type="dxa"/>
          </w:tcPr>
          <w:p w:rsidR="00F85268" w:rsidRPr="004F1732" w:rsidRDefault="00F85268" w:rsidP="00DB11A8">
            <w:pPr>
              <w:jc w:val="center"/>
              <w:rPr>
                <w:lang w:val="en-GB"/>
              </w:rPr>
            </w:pPr>
            <w:r w:rsidRPr="004F1732">
              <w:rPr>
                <w:lang w:val="en-GB"/>
              </w:rPr>
              <w:t>1</w:t>
            </w:r>
          </w:p>
        </w:tc>
      </w:tr>
      <w:tr w:rsidR="00F85268" w:rsidRPr="004F1732" w:rsidTr="00F85268">
        <w:trPr>
          <w:jc w:val="center"/>
        </w:trPr>
        <w:tc>
          <w:tcPr>
            <w:tcW w:w="1526" w:type="dxa"/>
          </w:tcPr>
          <w:p w:rsidR="00F85268" w:rsidRPr="004F1732" w:rsidRDefault="00F85268" w:rsidP="00DB11A8">
            <w:pPr>
              <w:jc w:val="both"/>
              <w:rPr>
                <w:lang w:val="en-GB"/>
              </w:rPr>
            </w:pPr>
            <w:r>
              <w:rPr>
                <w:lang w:val="en-GB"/>
              </w:rPr>
              <w:t>PM25</w:t>
            </w:r>
          </w:p>
        </w:tc>
        <w:tc>
          <w:tcPr>
            <w:tcW w:w="1347" w:type="dxa"/>
          </w:tcPr>
          <w:p w:rsidR="00F85268" w:rsidRPr="004F1732" w:rsidRDefault="00F85268" w:rsidP="00DB11A8">
            <w:pPr>
              <w:jc w:val="center"/>
              <w:rPr>
                <w:lang w:val="en-GB"/>
              </w:rPr>
            </w:pPr>
            <w:r>
              <w:rPr>
                <w:lang w:val="en-GB"/>
              </w:rPr>
              <w:t xml:space="preserve">25 </w:t>
            </w:r>
            <w:proofErr w:type="spellStart"/>
            <w:r>
              <w:rPr>
                <w:lang w:val="en-GB"/>
              </w:rPr>
              <w:t>ug</w:t>
            </w:r>
            <w:proofErr w:type="spellEnd"/>
            <w:r>
              <w:rPr>
                <w:lang w:val="en-GB"/>
              </w:rPr>
              <w:t>/m3</w:t>
            </w:r>
          </w:p>
        </w:tc>
        <w:tc>
          <w:tcPr>
            <w:tcW w:w="1365" w:type="dxa"/>
          </w:tcPr>
          <w:p w:rsidR="00F85268" w:rsidRPr="004F1732" w:rsidRDefault="00F85268" w:rsidP="00DB11A8">
            <w:pPr>
              <w:jc w:val="center"/>
              <w:rPr>
                <w:lang w:val="en-GB"/>
              </w:rPr>
            </w:pPr>
            <w:r>
              <w:rPr>
                <w:lang w:val="en-GB"/>
              </w:rPr>
              <w:t xml:space="preserve">9 </w:t>
            </w:r>
            <w:proofErr w:type="spellStart"/>
            <w:r>
              <w:rPr>
                <w:lang w:val="en-GB"/>
              </w:rPr>
              <w:t>ug</w:t>
            </w:r>
            <w:proofErr w:type="spellEnd"/>
            <w:r>
              <w:rPr>
                <w:lang w:val="en-GB"/>
              </w:rPr>
              <w:t>/m3</w:t>
            </w:r>
          </w:p>
        </w:tc>
        <w:tc>
          <w:tcPr>
            <w:tcW w:w="1409" w:type="dxa"/>
          </w:tcPr>
          <w:p w:rsidR="00F85268" w:rsidRPr="004F1732" w:rsidRDefault="00F85268" w:rsidP="00DB11A8">
            <w:pPr>
              <w:jc w:val="center"/>
              <w:rPr>
                <w:lang w:val="en-GB"/>
              </w:rPr>
            </w:pPr>
            <w:r>
              <w:rPr>
                <w:lang w:val="en-GB"/>
              </w:rPr>
              <w:t xml:space="preserve">2.01 </w:t>
            </w:r>
            <w:proofErr w:type="spellStart"/>
            <w:r>
              <w:rPr>
                <w:lang w:val="en-GB"/>
              </w:rPr>
              <w:t>ug</w:t>
            </w:r>
            <w:proofErr w:type="spellEnd"/>
            <w:r>
              <w:rPr>
                <w:lang w:val="en-GB"/>
              </w:rPr>
              <w:t>/m3</w:t>
            </w:r>
          </w:p>
        </w:tc>
        <w:tc>
          <w:tcPr>
            <w:tcW w:w="1159" w:type="dxa"/>
          </w:tcPr>
          <w:p w:rsidR="00F85268" w:rsidRPr="004F1732" w:rsidRDefault="00F85268" w:rsidP="00DB11A8">
            <w:pPr>
              <w:jc w:val="center"/>
              <w:rPr>
                <w:lang w:val="en-GB"/>
              </w:rPr>
            </w:pPr>
            <w:r>
              <w:rPr>
                <w:lang w:val="en-GB"/>
              </w:rPr>
              <w:t>40</w:t>
            </w:r>
          </w:p>
        </w:tc>
        <w:tc>
          <w:tcPr>
            <w:tcW w:w="1274" w:type="dxa"/>
          </w:tcPr>
          <w:p w:rsidR="00F85268" w:rsidRPr="004F1732" w:rsidRDefault="00F85268" w:rsidP="00DB11A8">
            <w:pPr>
              <w:jc w:val="center"/>
              <w:rPr>
                <w:lang w:val="en-GB"/>
              </w:rPr>
            </w:pPr>
            <w:r>
              <w:rPr>
                <w:lang w:val="en-GB"/>
              </w:rPr>
              <w:t>1</w:t>
            </w:r>
          </w:p>
        </w:tc>
      </w:tr>
      <w:tr w:rsidR="00F85268" w:rsidRPr="004F1732" w:rsidTr="00F85268">
        <w:trPr>
          <w:jc w:val="center"/>
        </w:trPr>
        <w:tc>
          <w:tcPr>
            <w:tcW w:w="1526" w:type="dxa"/>
          </w:tcPr>
          <w:p w:rsidR="00F85268" w:rsidRPr="004F1732" w:rsidRDefault="00F85268" w:rsidP="00DB11A8">
            <w:pPr>
              <w:jc w:val="both"/>
              <w:rPr>
                <w:lang w:val="en-GB"/>
              </w:rPr>
            </w:pPr>
            <w:r w:rsidRPr="004F1732">
              <w:rPr>
                <w:lang w:val="en-GB"/>
              </w:rPr>
              <w:t>WS (test)</w:t>
            </w:r>
          </w:p>
        </w:tc>
        <w:tc>
          <w:tcPr>
            <w:tcW w:w="1347" w:type="dxa"/>
          </w:tcPr>
          <w:p w:rsidR="00F85268" w:rsidRPr="004F1732" w:rsidRDefault="00F85268" w:rsidP="00DB11A8">
            <w:pPr>
              <w:jc w:val="center"/>
              <w:rPr>
                <w:lang w:val="en-GB"/>
              </w:rPr>
            </w:pPr>
            <w:r w:rsidRPr="004F1732">
              <w:rPr>
                <w:lang w:val="en-GB"/>
              </w:rPr>
              <w:t>5</w:t>
            </w:r>
            <w:r>
              <w:rPr>
                <w:lang w:val="en-GB"/>
              </w:rPr>
              <w:t xml:space="preserve"> m/s</w:t>
            </w:r>
          </w:p>
        </w:tc>
        <w:tc>
          <w:tcPr>
            <w:tcW w:w="1365" w:type="dxa"/>
          </w:tcPr>
          <w:p w:rsidR="00F85268" w:rsidRPr="004F1732" w:rsidRDefault="00F85268" w:rsidP="00DB11A8">
            <w:pPr>
              <w:jc w:val="center"/>
              <w:rPr>
                <w:lang w:val="en-GB"/>
              </w:rPr>
            </w:pPr>
            <w:r>
              <w:rPr>
                <w:lang w:val="en-GB"/>
              </w:rPr>
              <w:t>1.3 m/s</w:t>
            </w:r>
          </w:p>
        </w:tc>
        <w:tc>
          <w:tcPr>
            <w:tcW w:w="1409" w:type="dxa"/>
          </w:tcPr>
          <w:p w:rsidR="00F85268" w:rsidRPr="004F1732" w:rsidRDefault="00F85268" w:rsidP="00DB11A8">
            <w:pPr>
              <w:jc w:val="center"/>
              <w:rPr>
                <w:lang w:val="en-GB"/>
              </w:rPr>
            </w:pPr>
            <w:r>
              <w:rPr>
                <w:lang w:val="en-GB"/>
              </w:rPr>
              <w:t>1.16 m/s</w:t>
            </w:r>
          </w:p>
        </w:tc>
        <w:tc>
          <w:tcPr>
            <w:tcW w:w="1159" w:type="dxa"/>
          </w:tcPr>
          <w:p w:rsidR="00F85268" w:rsidRPr="004F1732" w:rsidRDefault="00F85268" w:rsidP="00DB11A8">
            <w:pPr>
              <w:jc w:val="center"/>
              <w:rPr>
                <w:lang w:val="en-GB"/>
              </w:rPr>
            </w:pPr>
            <w:r>
              <w:rPr>
                <w:lang w:val="en-GB"/>
              </w:rPr>
              <w:t>NA</w:t>
            </w:r>
          </w:p>
        </w:tc>
        <w:tc>
          <w:tcPr>
            <w:tcW w:w="1274" w:type="dxa"/>
          </w:tcPr>
          <w:p w:rsidR="00F85268" w:rsidRPr="004F1732" w:rsidRDefault="00F85268" w:rsidP="00DB11A8">
            <w:pPr>
              <w:jc w:val="center"/>
              <w:rPr>
                <w:lang w:val="en-GB"/>
              </w:rPr>
            </w:pPr>
            <w:r>
              <w:rPr>
                <w:lang w:val="en-GB"/>
              </w:rPr>
              <w:t>NA</w:t>
            </w:r>
          </w:p>
        </w:tc>
      </w:tr>
      <w:tr w:rsidR="00F85268" w:rsidRPr="004F1732" w:rsidTr="00F85268">
        <w:trPr>
          <w:jc w:val="center"/>
        </w:trPr>
        <w:tc>
          <w:tcPr>
            <w:tcW w:w="1526" w:type="dxa"/>
          </w:tcPr>
          <w:p w:rsidR="00F85268" w:rsidRPr="004F1732" w:rsidRDefault="00F85268" w:rsidP="00DB11A8">
            <w:pPr>
              <w:jc w:val="both"/>
              <w:rPr>
                <w:lang w:val="en-GB"/>
              </w:rPr>
            </w:pPr>
            <w:r w:rsidRPr="004F1732">
              <w:rPr>
                <w:lang w:val="en-GB"/>
              </w:rPr>
              <w:t>TEMP (test)</w:t>
            </w:r>
          </w:p>
        </w:tc>
        <w:tc>
          <w:tcPr>
            <w:tcW w:w="1347" w:type="dxa"/>
          </w:tcPr>
          <w:p w:rsidR="00F85268" w:rsidRPr="004F1732" w:rsidRDefault="00F85268" w:rsidP="00DB11A8">
            <w:pPr>
              <w:jc w:val="center"/>
              <w:rPr>
                <w:lang w:val="en-GB"/>
              </w:rPr>
            </w:pPr>
            <w:r w:rsidRPr="004F1732">
              <w:rPr>
                <w:lang w:val="en-GB"/>
              </w:rPr>
              <w:t>25</w:t>
            </w:r>
            <w:r>
              <w:rPr>
                <w:lang w:val="en-GB"/>
              </w:rPr>
              <w:t xml:space="preserve"> K</w:t>
            </w:r>
          </w:p>
        </w:tc>
        <w:tc>
          <w:tcPr>
            <w:tcW w:w="1365" w:type="dxa"/>
          </w:tcPr>
          <w:p w:rsidR="00F85268" w:rsidRPr="004F1732" w:rsidRDefault="00F85268" w:rsidP="00DB11A8">
            <w:pPr>
              <w:jc w:val="center"/>
              <w:rPr>
                <w:lang w:val="en-GB"/>
              </w:rPr>
            </w:pPr>
            <w:r>
              <w:rPr>
                <w:lang w:val="en-GB"/>
              </w:rPr>
              <w:t>1.25 K</w:t>
            </w:r>
          </w:p>
        </w:tc>
        <w:tc>
          <w:tcPr>
            <w:tcW w:w="1409" w:type="dxa"/>
          </w:tcPr>
          <w:p w:rsidR="00F85268" w:rsidRPr="004F1732" w:rsidRDefault="00F85268" w:rsidP="00DB11A8">
            <w:pPr>
              <w:jc w:val="center"/>
              <w:rPr>
                <w:lang w:val="en-GB"/>
              </w:rPr>
            </w:pPr>
            <w:r>
              <w:rPr>
                <w:lang w:val="en-GB"/>
              </w:rPr>
              <w:t>1.25 K</w:t>
            </w:r>
          </w:p>
        </w:tc>
        <w:tc>
          <w:tcPr>
            <w:tcW w:w="1159" w:type="dxa"/>
          </w:tcPr>
          <w:p w:rsidR="00F85268" w:rsidRPr="004F1732" w:rsidRDefault="00F85268" w:rsidP="00DB11A8">
            <w:pPr>
              <w:jc w:val="center"/>
              <w:rPr>
                <w:lang w:val="en-GB"/>
              </w:rPr>
            </w:pPr>
            <w:r>
              <w:rPr>
                <w:lang w:val="en-GB"/>
              </w:rPr>
              <w:t>NA</w:t>
            </w:r>
          </w:p>
        </w:tc>
        <w:tc>
          <w:tcPr>
            <w:tcW w:w="1274" w:type="dxa"/>
          </w:tcPr>
          <w:p w:rsidR="00F85268" w:rsidRPr="004F1732" w:rsidRDefault="00F85268" w:rsidP="00DB11A8">
            <w:pPr>
              <w:keepNext/>
              <w:jc w:val="center"/>
              <w:rPr>
                <w:lang w:val="en-GB"/>
              </w:rPr>
            </w:pPr>
            <w:r>
              <w:rPr>
                <w:lang w:val="en-GB"/>
              </w:rPr>
              <w:t>NA</w:t>
            </w:r>
          </w:p>
        </w:tc>
      </w:tr>
    </w:tbl>
    <w:p w:rsidR="00F85268" w:rsidRDefault="00F85268" w:rsidP="00496298">
      <w:pPr>
        <w:jc w:val="both"/>
      </w:pPr>
    </w:p>
    <w:p w:rsidR="00496298" w:rsidRDefault="00F85268" w:rsidP="00496298">
      <w:pPr>
        <w:jc w:val="both"/>
      </w:pPr>
      <w:r>
        <w:t xml:space="preserve">A practical example of introduction of </w:t>
      </w:r>
      <w:r w:rsidR="00445AD7">
        <w:t xml:space="preserve">the </w:t>
      </w:r>
      <w:r>
        <w:t xml:space="preserve">uncertainty parameters using the second methodology is provided in </w:t>
      </w:r>
      <w:hyperlink r:id="rId98" w:anchor="_" w:history="1">
        <w:r w:rsidR="001D7E1A">
          <w:rPr>
            <w:rStyle w:val="Hyperlink"/>
          </w:rPr>
          <w:t>User’s Guide</w:t>
        </w:r>
        <w:r w:rsidRPr="00445AD7">
          <w:rPr>
            <w:rStyle w:val="Hyperlink"/>
          </w:rPr>
          <w:t xml:space="preserve"> section </w:t>
        </w:r>
        <w:r w:rsidRPr="00445AD7">
          <w:rPr>
            <w:rStyle w:val="Hyperlink"/>
          </w:rPr>
          <w:fldChar w:fldCharType="begin"/>
        </w:r>
        <w:r w:rsidRPr="00445AD7">
          <w:rPr>
            <w:rStyle w:val="Hyperlink"/>
          </w:rPr>
          <w:instrText xml:space="preserve"> REF _Ref398373453 \r \h </w:instrText>
        </w:r>
        <w:r w:rsidRPr="00445AD7">
          <w:rPr>
            <w:rStyle w:val="Hyperlink"/>
          </w:rPr>
        </w:r>
        <w:r w:rsidRPr="00445AD7">
          <w:rPr>
            <w:rStyle w:val="Hyperlink"/>
          </w:rPr>
          <w:fldChar w:fldCharType="separate"/>
        </w:r>
        <w:r w:rsidR="006B094A">
          <w:rPr>
            <w:rStyle w:val="Hyperlink"/>
          </w:rPr>
          <w:t>6.1</w:t>
        </w:r>
        <w:r w:rsidRPr="00445AD7">
          <w:rPr>
            <w:rStyle w:val="Hyperlink"/>
          </w:rPr>
          <w:fldChar w:fldCharType="end"/>
        </w:r>
      </w:hyperlink>
    </w:p>
    <w:p w:rsidR="00690A5A" w:rsidRPr="00340FF8" w:rsidRDefault="00690A5A" w:rsidP="00DA4871">
      <w:pPr>
        <w:pStyle w:val="Heading3"/>
        <w:numPr>
          <w:ilvl w:val="1"/>
          <w:numId w:val="32"/>
        </w:numPr>
        <w:rPr>
          <w:rFonts w:cs="Arial"/>
          <w:szCs w:val="26"/>
          <w:lang w:val="en-GB"/>
        </w:rPr>
      </w:pPr>
      <w:bookmarkStart w:id="323" w:name="_Ref399842265"/>
      <w:bookmarkStart w:id="324" w:name="_Toc410806018"/>
      <w:r w:rsidRPr="00340FF8">
        <w:rPr>
          <w:rFonts w:cs="Arial"/>
          <w:szCs w:val="26"/>
          <w:lang w:val="en-GB"/>
        </w:rPr>
        <w:t>The 90% principle</w:t>
      </w:r>
      <w:bookmarkEnd w:id="115"/>
      <w:bookmarkEnd w:id="310"/>
      <w:bookmarkEnd w:id="323"/>
      <w:bookmarkEnd w:id="324"/>
    </w:p>
    <w:p w:rsidR="00690A5A" w:rsidRDefault="00690A5A" w:rsidP="00B160F3">
      <w:pPr>
        <w:rPr>
          <w:lang w:val="en-GB"/>
        </w:rPr>
      </w:pPr>
    </w:p>
    <w:p w:rsidR="00690A5A" w:rsidRDefault="00690A5A" w:rsidP="00B160F3">
      <w:pPr>
        <w:jc w:val="both"/>
        <w:rPr>
          <w:lang w:val="en-GB"/>
        </w:rPr>
      </w:pPr>
      <w:r>
        <w:rPr>
          <w:lang w:val="en-GB"/>
        </w:rPr>
        <w:t xml:space="preserve">For all statistical indicators used in DELTA for benchmarking purposes the approach </w:t>
      </w:r>
      <w:r w:rsidR="00252D72">
        <w:rPr>
          <w:lang w:val="en-GB"/>
        </w:rPr>
        <w:t xml:space="preserve">currently </w:t>
      </w:r>
      <w:r>
        <w:rPr>
          <w:lang w:val="en-GB"/>
        </w:rPr>
        <w:t xml:space="preserve">used in the AQD has been followed. This means that </w:t>
      </w:r>
      <w:r w:rsidR="003E443D">
        <w:rPr>
          <w:lang w:val="en-GB"/>
        </w:rPr>
        <w:t xml:space="preserve">the </w:t>
      </w:r>
      <w:r w:rsidR="00252D72">
        <w:rPr>
          <w:lang w:val="en-GB"/>
        </w:rPr>
        <w:t xml:space="preserve">model </w:t>
      </w:r>
      <w:r w:rsidR="003E443D">
        <w:rPr>
          <w:lang w:val="en-GB"/>
        </w:rPr>
        <w:t>quality objective</w:t>
      </w:r>
      <w:r>
        <w:rPr>
          <w:lang w:val="en-GB"/>
        </w:rPr>
        <w:t xml:space="preserve"> </w:t>
      </w:r>
      <w:r>
        <w:rPr>
          <w:lang w:val="en-GB"/>
        </w:rPr>
        <w:lastRenderedPageBreak/>
        <w:t>must be fulfilled for at least 90% of the available stations. Given the integer nature of the station number this criteria sometimes means a larger than 90% of the available stations to fulfil the criteria. For example all stations will need to fulfil the criteria if the number of stations is lower than 10. This point is also relevant when considering group of stations (</w:t>
      </w:r>
      <w:hyperlink w:anchor="_The_data_selection" w:history="1">
        <w:r w:rsidRPr="00252D72">
          <w:rPr>
            <w:rStyle w:val="Hyperlink"/>
            <w:lang w:val="en-GB"/>
          </w:rPr>
          <w:t xml:space="preserve">see User’s Guide </w:t>
        </w:r>
        <w:proofErr w:type="gramStart"/>
        <w:r w:rsidRPr="00252D72">
          <w:rPr>
            <w:rStyle w:val="Hyperlink"/>
            <w:lang w:val="en-GB"/>
          </w:rPr>
          <w:t xml:space="preserve">Section </w:t>
        </w:r>
        <w:proofErr w:type="gramEnd"/>
        <w:r w:rsidR="00D84817">
          <w:rPr>
            <w:rStyle w:val="Hyperlink"/>
            <w:lang w:val="en-GB"/>
          </w:rPr>
          <w:fldChar w:fldCharType="begin"/>
        </w:r>
        <w:r w:rsidR="00D84817">
          <w:rPr>
            <w:rStyle w:val="Hyperlink"/>
            <w:lang w:val="en-GB"/>
          </w:rPr>
          <w:instrText xml:space="preserve"> REF _Ref394562984 \r \h </w:instrText>
        </w:r>
        <w:r w:rsidR="00D84817">
          <w:rPr>
            <w:rStyle w:val="Hyperlink"/>
            <w:lang w:val="en-GB"/>
          </w:rPr>
        </w:r>
        <w:r w:rsidR="00D84817">
          <w:rPr>
            <w:rStyle w:val="Hyperlink"/>
            <w:lang w:val="en-GB"/>
          </w:rPr>
          <w:fldChar w:fldCharType="separate"/>
        </w:r>
        <w:r w:rsidR="006B094A">
          <w:rPr>
            <w:rStyle w:val="Hyperlink"/>
            <w:lang w:val="en-GB"/>
          </w:rPr>
          <w:t>5.1</w:t>
        </w:r>
        <w:r w:rsidR="00D84817">
          <w:rPr>
            <w:rStyle w:val="Hyperlink"/>
            <w:lang w:val="en-GB"/>
          </w:rPr>
          <w:fldChar w:fldCharType="end"/>
        </w:r>
      </w:hyperlink>
      <w:r>
        <w:rPr>
          <w:lang w:val="en-GB"/>
        </w:rPr>
        <w:t xml:space="preserve">) when the 90% option is selected; the number of stations which can be discarded and the effective percentage of stations kept within a given group depends on the number of stations composing this group. </w:t>
      </w:r>
    </w:p>
    <w:p w:rsidR="003E443D" w:rsidRDefault="003E443D" w:rsidP="00B160F3">
      <w:pPr>
        <w:jc w:val="both"/>
        <w:rPr>
          <w:lang w:val="en-GB"/>
        </w:rPr>
      </w:pPr>
    </w:p>
    <w:p w:rsidR="00690A5A" w:rsidRDefault="00690A5A" w:rsidP="00DA4871">
      <w:pPr>
        <w:pStyle w:val="Heading2"/>
        <w:numPr>
          <w:ilvl w:val="0"/>
          <w:numId w:val="32"/>
        </w:numPr>
        <w:rPr>
          <w:lang w:val="en-GB"/>
        </w:rPr>
      </w:pPr>
      <w:bookmarkStart w:id="325" w:name="_Benchmarking_report"/>
      <w:bookmarkStart w:id="326" w:name="_Ref341164505"/>
      <w:bookmarkStart w:id="327" w:name="_Ref341164664"/>
      <w:bookmarkStart w:id="328" w:name="_Toc410806019"/>
      <w:bookmarkEnd w:id="325"/>
      <w:r>
        <w:rPr>
          <w:lang w:val="en-GB"/>
        </w:rPr>
        <w:t>Benchmarking report</w:t>
      </w:r>
      <w:bookmarkEnd w:id="326"/>
      <w:bookmarkEnd w:id="327"/>
      <w:bookmarkEnd w:id="328"/>
    </w:p>
    <w:p w:rsidR="00690A5A" w:rsidRDefault="00690A5A" w:rsidP="00F82C2B">
      <w:pPr>
        <w:rPr>
          <w:lang w:val="en-GB"/>
        </w:rPr>
      </w:pPr>
    </w:p>
    <w:p w:rsidR="00690A5A" w:rsidRPr="00F82C2B" w:rsidRDefault="00690A5A" w:rsidP="00F82C2B">
      <w:pPr>
        <w:rPr>
          <w:lang w:val="en-GB"/>
        </w:rPr>
      </w:pPr>
      <w:r>
        <w:rPr>
          <w:lang w:val="en-GB"/>
        </w:rPr>
        <w:t xml:space="preserve">These reports are currently available for </w:t>
      </w:r>
      <w:r w:rsidR="00252D72">
        <w:rPr>
          <w:lang w:val="en-GB"/>
        </w:rPr>
        <w:t xml:space="preserve">the hourly </w:t>
      </w:r>
      <w:r>
        <w:rPr>
          <w:lang w:val="en-GB"/>
        </w:rPr>
        <w:t xml:space="preserve">NO2, </w:t>
      </w:r>
      <w:r w:rsidR="00252D72">
        <w:rPr>
          <w:lang w:val="en-GB"/>
        </w:rPr>
        <w:t xml:space="preserve">the 8h daily maximum </w:t>
      </w:r>
      <w:r>
        <w:rPr>
          <w:lang w:val="en-GB"/>
        </w:rPr>
        <w:t xml:space="preserve">O3 and </w:t>
      </w:r>
      <w:r w:rsidR="00252D72">
        <w:rPr>
          <w:lang w:val="en-GB"/>
        </w:rPr>
        <w:t xml:space="preserve">daily </w:t>
      </w:r>
      <w:r>
        <w:rPr>
          <w:lang w:val="en-GB"/>
        </w:rPr>
        <w:t>PM10</w:t>
      </w:r>
      <w:r w:rsidR="00E81130">
        <w:rPr>
          <w:lang w:val="en-GB"/>
        </w:rPr>
        <w:t xml:space="preserve"> and PM2.5</w:t>
      </w:r>
      <w:r>
        <w:rPr>
          <w:lang w:val="en-GB"/>
        </w:rPr>
        <w:t>.</w:t>
      </w:r>
    </w:p>
    <w:p w:rsidR="00690A5A" w:rsidRPr="00340FF8" w:rsidRDefault="00690A5A" w:rsidP="00A27D49">
      <w:pPr>
        <w:pStyle w:val="ListParagraph"/>
        <w:keepNext/>
        <w:spacing w:before="240" w:after="60" w:line="240" w:lineRule="auto"/>
        <w:ind w:left="360"/>
        <w:contextualSpacing w:val="0"/>
        <w:outlineLvl w:val="2"/>
        <w:rPr>
          <w:rFonts w:ascii="Arial" w:hAnsi="Arial" w:cs="Arial"/>
          <w:b/>
          <w:bCs/>
          <w:vanish/>
          <w:sz w:val="26"/>
          <w:szCs w:val="26"/>
          <w:lang w:val="en-GB"/>
        </w:rPr>
      </w:pPr>
      <w:bookmarkStart w:id="329" w:name="_Toc339200546"/>
      <w:bookmarkStart w:id="330" w:name="_Toc339200681"/>
      <w:bookmarkStart w:id="331" w:name="_Toc339200803"/>
      <w:bookmarkStart w:id="332" w:name="_Toc339200957"/>
      <w:bookmarkStart w:id="333" w:name="_Toc339201044"/>
      <w:bookmarkStart w:id="334" w:name="_Toc339201105"/>
      <w:bookmarkStart w:id="335" w:name="_Toc339201148"/>
      <w:bookmarkStart w:id="336" w:name="_Toc339201356"/>
      <w:bookmarkStart w:id="337" w:name="_Toc339201465"/>
      <w:bookmarkStart w:id="338" w:name="_Toc339201548"/>
      <w:bookmarkStart w:id="339" w:name="_Toc339300724"/>
      <w:bookmarkStart w:id="340" w:name="_Toc339301741"/>
      <w:bookmarkStart w:id="341" w:name="_Toc339302990"/>
      <w:bookmarkStart w:id="342" w:name="_Toc339307726"/>
      <w:bookmarkStart w:id="343" w:name="_Toc339311296"/>
      <w:bookmarkStart w:id="344" w:name="_Toc339314954"/>
      <w:bookmarkStart w:id="345" w:name="_Toc339315115"/>
      <w:bookmarkStart w:id="346" w:name="_Toc339315239"/>
      <w:bookmarkStart w:id="347" w:name="_Toc339610906"/>
      <w:bookmarkStart w:id="348" w:name="_Toc339611431"/>
      <w:bookmarkStart w:id="349" w:name="_Toc340147705"/>
      <w:bookmarkStart w:id="350" w:name="_Toc340163121"/>
      <w:bookmarkStart w:id="351" w:name="_Toc341429582"/>
      <w:bookmarkStart w:id="352" w:name="_Toc342032161"/>
      <w:bookmarkStart w:id="353" w:name="_Toc342032224"/>
      <w:bookmarkStart w:id="354" w:name="_Toc372900675"/>
      <w:bookmarkStart w:id="355" w:name="_Toc372901676"/>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p>
    <w:p w:rsidR="00690A5A" w:rsidRPr="00340FF8" w:rsidRDefault="00690A5A" w:rsidP="00DA4871">
      <w:pPr>
        <w:pStyle w:val="Heading3"/>
        <w:numPr>
          <w:ilvl w:val="1"/>
          <w:numId w:val="32"/>
        </w:numPr>
        <w:rPr>
          <w:rFonts w:cs="Arial"/>
          <w:szCs w:val="26"/>
          <w:lang w:val="en-GB"/>
        </w:rPr>
      </w:pPr>
      <w:bookmarkStart w:id="356" w:name="_Ref392507105"/>
      <w:bookmarkStart w:id="357" w:name="_Ref392507134"/>
      <w:bookmarkStart w:id="358" w:name="_Ref392507245"/>
      <w:bookmarkStart w:id="359" w:name="_Toc410806020"/>
      <w:r w:rsidRPr="00340FF8">
        <w:rPr>
          <w:rFonts w:cs="Arial"/>
          <w:szCs w:val="26"/>
          <w:lang w:val="en-GB"/>
        </w:rPr>
        <w:t>Hourly frequency</w:t>
      </w:r>
      <w:bookmarkEnd w:id="356"/>
      <w:bookmarkEnd w:id="357"/>
      <w:bookmarkEnd w:id="358"/>
      <w:bookmarkEnd w:id="359"/>
    </w:p>
    <w:p w:rsidR="00690A5A" w:rsidRPr="005E15A3" w:rsidRDefault="00690A5A" w:rsidP="005E15A3">
      <w:pPr>
        <w:pStyle w:val="Heading4"/>
        <w:rPr>
          <w:b w:val="0"/>
          <w:i/>
          <w:sz w:val="24"/>
          <w:szCs w:val="24"/>
          <w:u w:val="single"/>
          <w:lang w:val="en-GB"/>
        </w:rPr>
      </w:pPr>
      <w:bookmarkStart w:id="360" w:name="_Target_Diagram_(Fig2"/>
      <w:bookmarkStart w:id="361" w:name="_Target_Diagram_(Fig9"/>
      <w:bookmarkEnd w:id="360"/>
      <w:bookmarkEnd w:id="361"/>
      <w:r w:rsidRPr="005E15A3">
        <w:rPr>
          <w:b w:val="0"/>
          <w:i/>
          <w:sz w:val="24"/>
          <w:szCs w:val="24"/>
          <w:u w:val="single"/>
          <w:lang w:val="en-GB"/>
        </w:rPr>
        <w:t>Target Diagram</w:t>
      </w:r>
      <w:r w:rsidR="001D7E1A">
        <w:rPr>
          <w:b w:val="0"/>
          <w:i/>
          <w:sz w:val="24"/>
          <w:szCs w:val="24"/>
          <w:u w:val="single"/>
          <w:lang w:val="en-GB"/>
        </w:rPr>
        <w:t xml:space="preserve"> (Fig9</w:t>
      </w:r>
      <w:r>
        <w:rPr>
          <w:b w:val="0"/>
          <w:i/>
          <w:sz w:val="24"/>
          <w:szCs w:val="24"/>
          <w:u w:val="single"/>
          <w:lang w:val="en-GB"/>
        </w:rPr>
        <w:t xml:space="preserve"> Upper diagram)</w:t>
      </w:r>
    </w:p>
    <w:p w:rsidR="00690A5A" w:rsidRDefault="00690A5A" w:rsidP="003470C1">
      <w:pPr>
        <w:rPr>
          <w:lang w:val="en-GB"/>
        </w:rPr>
      </w:pPr>
    </w:p>
    <w:p w:rsidR="00690A5A" w:rsidRDefault="002A6796" w:rsidP="003470C1">
      <w:pPr>
        <w:jc w:val="both"/>
        <w:rPr>
          <w:lang w:val="en-GB"/>
        </w:rPr>
      </w:pPr>
      <w:r>
        <w:rPr>
          <w:lang w:val="en-GB"/>
        </w:rPr>
        <w:t xml:space="preserve">The </w:t>
      </w:r>
      <w:r w:rsidR="00690A5A">
        <w:rPr>
          <w:lang w:val="en-GB"/>
        </w:rPr>
        <w:t xml:space="preserve">MQO as described by Equation (1) is used as main indicator. In the normalised Target diagram, it represents the distance between the origin and a given station point. As mentioned above the performance criterion for the target indicator is set to unity </w:t>
      </w:r>
      <w:r w:rsidR="007D72D1">
        <w:rPr>
          <w:lang w:val="en-GB"/>
        </w:rPr>
        <w:t xml:space="preserve">(circle limit) </w:t>
      </w:r>
      <w:r w:rsidR="00690A5A">
        <w:rPr>
          <w:lang w:val="en-GB"/>
        </w:rPr>
        <w:t xml:space="preserve">regardless of spatial scale and pollutant and it is expected to be </w:t>
      </w:r>
      <w:r w:rsidR="00690A5A" w:rsidRPr="00E81130">
        <w:rPr>
          <w:b/>
          <w:lang w:val="en-GB"/>
        </w:rPr>
        <w:t>fulfilled by at least 90%</w:t>
      </w:r>
      <w:r w:rsidR="00690A5A">
        <w:rPr>
          <w:lang w:val="en-GB"/>
        </w:rPr>
        <w:t xml:space="preserve"> of the available stations.</w:t>
      </w:r>
      <w:r w:rsidR="007D72D1">
        <w:rPr>
          <w:lang w:val="en-GB"/>
        </w:rPr>
        <w:t xml:space="preserve"> The normalised bias (first term on the right hand side of Equation [3]) is use for the vertical axis while the centred root mean square error (CRMSE) (sum of the two last terms on the right hand side of Equation [3]) </w:t>
      </w:r>
      <w:proofErr w:type="spellStart"/>
      <w:r w:rsidR="007D72D1">
        <w:rPr>
          <w:lang w:val="en-GB"/>
        </w:rPr>
        <w:t>ius</w:t>
      </w:r>
      <w:proofErr w:type="spellEnd"/>
      <w:r w:rsidR="007D72D1">
        <w:rPr>
          <w:lang w:val="en-GB"/>
        </w:rPr>
        <w:t xml:space="preserve"> used to define the X axis.</w:t>
      </w:r>
    </w:p>
    <w:p w:rsidR="00690A5A" w:rsidRDefault="00690A5A" w:rsidP="003470C1">
      <w:pPr>
        <w:jc w:val="both"/>
        <w:rPr>
          <w:lang w:val="en-GB"/>
        </w:rPr>
      </w:pPr>
    </w:p>
    <w:p w:rsidR="0054252F" w:rsidRDefault="00690A5A" w:rsidP="003470C1">
      <w:pPr>
        <w:jc w:val="both"/>
        <w:rPr>
          <w:lang w:val="en-GB"/>
        </w:rPr>
      </w:pPr>
      <w:r w:rsidRPr="005E15A3">
        <w:rPr>
          <w:lang w:val="en-GB"/>
        </w:rPr>
        <w:t>The percentage of stations fulfilling the target criterion is indicated in the upper left corner and is meant to be used as the main indicator in the benchmarking procedure. As mentioned</w:t>
      </w:r>
      <w:r>
        <w:rPr>
          <w:lang w:val="en-GB"/>
        </w:rPr>
        <w:t xml:space="preserve"> above, values higher than 90% must be reached. </w:t>
      </w:r>
      <w:r w:rsidR="00B5321E">
        <w:rPr>
          <w:lang w:val="en-GB"/>
        </w:rPr>
        <w:t xml:space="preserve">The uncertainty parameters </w:t>
      </w:r>
      <w:r w:rsidR="00A96179">
        <w:rPr>
          <w:lang w:val="en-GB"/>
        </w:rPr>
        <w:t>(</w:t>
      </w:r>
      <w:r w:rsidR="00A96179" w:rsidRPr="00A96179">
        <w:rPr>
          <w:position w:val="-10"/>
          <w:lang w:val="en-GB"/>
        </w:rPr>
        <w:object w:dxaOrig="1579" w:dyaOrig="360">
          <v:shape id="_x0000_i1066" type="#_x0000_t75" style="width:78.5pt;height:18pt" o:ole="">
            <v:imagedata r:id="rId99" o:title=""/>
          </v:shape>
          <o:OLEObject Type="Embed" ProgID="Equation.3" ShapeID="_x0000_i1066" DrawAspect="Content" ObjectID="_1485793230" r:id="rId100"/>
        </w:object>
      </w:r>
      <w:r w:rsidR="00A96179">
        <w:rPr>
          <w:lang w:val="en-GB"/>
        </w:rPr>
        <w:t xml:space="preserve">) used to produce the diagram are listed on the top right-hand side. </w:t>
      </w:r>
    </w:p>
    <w:p w:rsidR="0054252F" w:rsidRDefault="0054252F" w:rsidP="003470C1">
      <w:pPr>
        <w:jc w:val="both"/>
        <w:rPr>
          <w:lang w:val="en-GB"/>
        </w:rPr>
      </w:pPr>
    </w:p>
    <w:p w:rsidR="00690A5A" w:rsidRDefault="0054252F" w:rsidP="003470C1">
      <w:pPr>
        <w:jc w:val="both"/>
        <w:rPr>
          <w:lang w:val="en-GB"/>
        </w:rPr>
      </w:pPr>
      <w:r>
        <w:rPr>
          <w:lang w:val="en-GB"/>
        </w:rPr>
        <w:t>The four quadrants in the Target diagram correspond to the following conditions, all based on Equation (3):</w:t>
      </w:r>
    </w:p>
    <w:p w:rsidR="00DA6EA1" w:rsidRDefault="00DA6EA1" w:rsidP="00DA6EA1">
      <w:pPr>
        <w:jc w:val="both"/>
        <w:rPr>
          <w:lang w:val="en-GB"/>
        </w:rPr>
      </w:pPr>
    </w:p>
    <w:tbl>
      <w:tblPr>
        <w:tblStyle w:val="TableGrid"/>
        <w:tblW w:w="0" w:type="auto"/>
        <w:tblLook w:val="04A0" w:firstRow="1" w:lastRow="0" w:firstColumn="1" w:lastColumn="0" w:noHBand="0" w:noVBand="1"/>
      </w:tblPr>
      <w:tblGrid>
        <w:gridCol w:w="4183"/>
        <w:gridCol w:w="2987"/>
        <w:gridCol w:w="2073"/>
      </w:tblGrid>
      <w:tr w:rsidR="00DA6EA1" w:rsidTr="00DA6EA1">
        <w:tc>
          <w:tcPr>
            <w:tcW w:w="4183" w:type="dxa"/>
            <w:vAlign w:val="center"/>
          </w:tcPr>
          <w:p w:rsidR="00DA6EA1" w:rsidRDefault="00DA6EA1" w:rsidP="00DA6EA1">
            <w:pPr>
              <w:jc w:val="center"/>
              <w:rPr>
                <w:lang w:val="en-GB"/>
              </w:rPr>
            </w:pPr>
            <w:r>
              <w:rPr>
                <w:lang w:val="en-GB"/>
              </w:rPr>
              <w:t>Condition I</w:t>
            </w:r>
          </w:p>
        </w:tc>
        <w:tc>
          <w:tcPr>
            <w:tcW w:w="2987" w:type="dxa"/>
            <w:vAlign w:val="center"/>
          </w:tcPr>
          <w:p w:rsidR="00DA6EA1" w:rsidRDefault="00DA6EA1" w:rsidP="00DA6EA1">
            <w:pPr>
              <w:jc w:val="center"/>
              <w:rPr>
                <w:lang w:val="en-GB"/>
              </w:rPr>
            </w:pPr>
            <w:r>
              <w:rPr>
                <w:lang w:val="en-GB"/>
              </w:rPr>
              <w:t>Condition II</w:t>
            </w:r>
          </w:p>
        </w:tc>
        <w:tc>
          <w:tcPr>
            <w:tcW w:w="2073" w:type="dxa"/>
            <w:vAlign w:val="center"/>
          </w:tcPr>
          <w:p w:rsidR="00DA6EA1" w:rsidRDefault="00DA6EA1" w:rsidP="00DA6EA1">
            <w:pPr>
              <w:jc w:val="both"/>
              <w:rPr>
                <w:lang w:val="en-GB"/>
              </w:rPr>
            </w:pPr>
            <w:r>
              <w:rPr>
                <w:lang w:val="en-GB"/>
              </w:rPr>
              <w:t>Position in target diagram</w:t>
            </w:r>
          </w:p>
        </w:tc>
      </w:tr>
      <w:tr w:rsidR="00DA6EA1" w:rsidTr="00DA6EA1">
        <w:tc>
          <w:tcPr>
            <w:tcW w:w="4183" w:type="dxa"/>
            <w:vAlign w:val="center"/>
          </w:tcPr>
          <w:p w:rsidR="00DA6EA1" w:rsidRDefault="00DA6EA1" w:rsidP="00DA6EA1">
            <w:pPr>
              <w:jc w:val="both"/>
              <w:rPr>
                <w:lang w:val="en-GB"/>
              </w:rPr>
            </w:pPr>
            <w:r w:rsidRPr="000A0EC8">
              <w:rPr>
                <w:position w:val="-32"/>
                <w:sz w:val="24"/>
                <w:szCs w:val="24"/>
              </w:rPr>
              <w:object w:dxaOrig="4140" w:dyaOrig="760">
                <v:shape id="_x0000_i1067" type="#_x0000_t75" style="width:198pt;height:36.5pt" o:ole="">
                  <v:imagedata r:id="rId101" o:title=""/>
                </v:shape>
                <o:OLEObject Type="Embed" ProgID="Equation.3" ShapeID="_x0000_i1067" DrawAspect="Content" ObjectID="_1485793231" r:id="rId102"/>
              </w:object>
            </w:r>
          </w:p>
        </w:tc>
        <w:tc>
          <w:tcPr>
            <w:tcW w:w="2987" w:type="dxa"/>
            <w:vAlign w:val="center"/>
          </w:tcPr>
          <w:p w:rsidR="00DA6EA1" w:rsidRDefault="00DA6EA1" w:rsidP="00DA6EA1">
            <w:pPr>
              <w:jc w:val="center"/>
              <w:rPr>
                <w:lang w:val="en-GB"/>
              </w:rPr>
            </w:pPr>
            <w:r w:rsidRPr="00DA6EA1">
              <w:rPr>
                <w:position w:val="-6"/>
                <w:sz w:val="24"/>
                <w:szCs w:val="24"/>
              </w:rPr>
              <w:object w:dxaOrig="1020" w:dyaOrig="279">
                <v:shape id="_x0000_i1068" type="#_x0000_t75" style="width:49pt;height:13.5pt" o:ole="">
                  <v:imagedata r:id="rId103" o:title=""/>
                </v:shape>
                <o:OLEObject Type="Embed" ProgID="Equation.3" ShapeID="_x0000_i1068" DrawAspect="Content" ObjectID="_1485793232" r:id="rId104"/>
              </w:object>
            </w:r>
          </w:p>
        </w:tc>
        <w:tc>
          <w:tcPr>
            <w:tcW w:w="2073" w:type="dxa"/>
            <w:vAlign w:val="center"/>
          </w:tcPr>
          <w:p w:rsidR="00DA6EA1" w:rsidRDefault="00DA6EA1" w:rsidP="00DA6EA1">
            <w:pPr>
              <w:jc w:val="center"/>
              <w:rPr>
                <w:lang w:val="en-GB"/>
              </w:rPr>
            </w:pPr>
            <w:r>
              <w:rPr>
                <w:lang w:val="en-GB"/>
              </w:rPr>
              <w:t>Top quadrant</w:t>
            </w:r>
          </w:p>
        </w:tc>
      </w:tr>
      <w:tr w:rsidR="00DA6EA1" w:rsidTr="00DA6EA1">
        <w:tc>
          <w:tcPr>
            <w:tcW w:w="4183" w:type="dxa"/>
            <w:vAlign w:val="center"/>
          </w:tcPr>
          <w:p w:rsidR="00DA6EA1" w:rsidRPr="000A0EC8" w:rsidRDefault="00DA6EA1" w:rsidP="00DA6EA1">
            <w:pPr>
              <w:jc w:val="both"/>
              <w:rPr>
                <w:position w:val="-32"/>
              </w:rPr>
            </w:pPr>
            <w:r w:rsidRPr="000A0EC8">
              <w:rPr>
                <w:position w:val="-32"/>
                <w:sz w:val="24"/>
                <w:szCs w:val="24"/>
              </w:rPr>
              <w:object w:dxaOrig="4140" w:dyaOrig="760">
                <v:shape id="_x0000_i1069" type="#_x0000_t75" style="width:198pt;height:36.5pt" o:ole="">
                  <v:imagedata r:id="rId101" o:title=""/>
                </v:shape>
                <o:OLEObject Type="Embed" ProgID="Equation.3" ShapeID="_x0000_i1069" DrawAspect="Content" ObjectID="_1485793233" r:id="rId105"/>
              </w:object>
            </w:r>
          </w:p>
        </w:tc>
        <w:tc>
          <w:tcPr>
            <w:tcW w:w="2987" w:type="dxa"/>
            <w:vAlign w:val="center"/>
          </w:tcPr>
          <w:p w:rsidR="00DA6EA1" w:rsidRPr="000A0EC8" w:rsidRDefault="00DA6EA1" w:rsidP="00DA6EA1">
            <w:pPr>
              <w:jc w:val="center"/>
              <w:rPr>
                <w:position w:val="-32"/>
              </w:rPr>
            </w:pPr>
            <w:r w:rsidRPr="00DA6EA1">
              <w:rPr>
                <w:position w:val="-6"/>
                <w:sz w:val="24"/>
                <w:szCs w:val="24"/>
              </w:rPr>
              <w:object w:dxaOrig="1040" w:dyaOrig="279">
                <v:shape id="_x0000_i1070" type="#_x0000_t75" style="width:49.5pt;height:13.5pt" o:ole="">
                  <v:imagedata r:id="rId106" o:title=""/>
                </v:shape>
                <o:OLEObject Type="Embed" ProgID="Equation.3" ShapeID="_x0000_i1070" DrawAspect="Content" ObjectID="_1485793234" r:id="rId107"/>
              </w:object>
            </w:r>
          </w:p>
        </w:tc>
        <w:tc>
          <w:tcPr>
            <w:tcW w:w="2073" w:type="dxa"/>
            <w:vAlign w:val="center"/>
          </w:tcPr>
          <w:p w:rsidR="00DA6EA1" w:rsidRDefault="00DA6EA1" w:rsidP="00DA6EA1">
            <w:pPr>
              <w:jc w:val="center"/>
              <w:rPr>
                <w:lang w:val="en-GB"/>
              </w:rPr>
            </w:pPr>
            <w:r>
              <w:rPr>
                <w:lang w:val="en-GB"/>
              </w:rPr>
              <w:t>Bottom quadrant</w:t>
            </w:r>
          </w:p>
        </w:tc>
      </w:tr>
      <w:tr w:rsidR="00DA6EA1" w:rsidTr="00DA6EA1">
        <w:tc>
          <w:tcPr>
            <w:tcW w:w="4183" w:type="dxa"/>
            <w:vAlign w:val="center"/>
          </w:tcPr>
          <w:p w:rsidR="00DA6EA1" w:rsidRDefault="00DA6EA1" w:rsidP="00DA6EA1">
            <w:pPr>
              <w:jc w:val="both"/>
              <w:rPr>
                <w:lang w:val="en-GB"/>
              </w:rPr>
            </w:pPr>
            <w:r w:rsidRPr="000A0EC8">
              <w:rPr>
                <w:position w:val="-32"/>
                <w:sz w:val="24"/>
                <w:szCs w:val="24"/>
              </w:rPr>
              <w:object w:dxaOrig="4080" w:dyaOrig="760">
                <v:shape id="_x0000_i1071" type="#_x0000_t75" style="width:196pt;height:36.5pt" o:ole="">
                  <v:imagedata r:id="rId108" o:title=""/>
                </v:shape>
                <o:OLEObject Type="Embed" ProgID="Equation.3" ShapeID="_x0000_i1071" DrawAspect="Content" ObjectID="_1485793235" r:id="rId109"/>
              </w:object>
            </w:r>
          </w:p>
        </w:tc>
        <w:tc>
          <w:tcPr>
            <w:tcW w:w="2987" w:type="dxa"/>
            <w:vAlign w:val="center"/>
          </w:tcPr>
          <w:p w:rsidR="00DA6EA1" w:rsidRDefault="00DA6EA1" w:rsidP="00DA6EA1">
            <w:pPr>
              <w:jc w:val="both"/>
              <w:rPr>
                <w:lang w:val="en-GB"/>
              </w:rPr>
            </w:pPr>
            <w:r w:rsidRPr="000A0EC8">
              <w:rPr>
                <w:position w:val="-32"/>
                <w:sz w:val="24"/>
                <w:szCs w:val="24"/>
              </w:rPr>
              <w:object w:dxaOrig="2760" w:dyaOrig="760">
                <v:shape id="_x0000_i1072" type="#_x0000_t75" style="width:132pt;height:36.5pt" o:ole="">
                  <v:imagedata r:id="rId110" o:title=""/>
                </v:shape>
                <o:OLEObject Type="Embed" ProgID="Equation.3" ShapeID="_x0000_i1072" DrawAspect="Content" ObjectID="_1485793236" r:id="rId111"/>
              </w:object>
            </w:r>
          </w:p>
        </w:tc>
        <w:tc>
          <w:tcPr>
            <w:tcW w:w="2073" w:type="dxa"/>
            <w:vAlign w:val="center"/>
          </w:tcPr>
          <w:p w:rsidR="00DA6EA1" w:rsidRDefault="00095AFB" w:rsidP="00DA6EA1">
            <w:pPr>
              <w:jc w:val="center"/>
              <w:rPr>
                <w:lang w:val="en-GB"/>
              </w:rPr>
            </w:pPr>
            <w:r>
              <w:rPr>
                <w:lang w:val="en-GB"/>
              </w:rPr>
              <w:t>Right</w:t>
            </w:r>
            <w:r w:rsidR="00DA6EA1">
              <w:rPr>
                <w:lang w:val="en-GB"/>
              </w:rPr>
              <w:t xml:space="preserve"> quadrant</w:t>
            </w:r>
          </w:p>
        </w:tc>
      </w:tr>
      <w:tr w:rsidR="00DA6EA1" w:rsidTr="00DA6EA1">
        <w:tc>
          <w:tcPr>
            <w:tcW w:w="4183" w:type="dxa"/>
            <w:vAlign w:val="center"/>
          </w:tcPr>
          <w:p w:rsidR="00DA6EA1" w:rsidRDefault="00DA6EA1" w:rsidP="00DA6EA1">
            <w:pPr>
              <w:jc w:val="both"/>
              <w:rPr>
                <w:lang w:val="en-GB"/>
              </w:rPr>
            </w:pPr>
            <w:r w:rsidRPr="000A0EC8">
              <w:rPr>
                <w:position w:val="-32"/>
                <w:sz w:val="24"/>
                <w:szCs w:val="24"/>
              </w:rPr>
              <w:object w:dxaOrig="4080" w:dyaOrig="760">
                <v:shape id="_x0000_i1073" type="#_x0000_t75" style="width:196pt;height:36.5pt" o:ole="">
                  <v:imagedata r:id="rId112" o:title=""/>
                </v:shape>
                <o:OLEObject Type="Embed" ProgID="Equation.3" ShapeID="_x0000_i1073" DrawAspect="Content" ObjectID="_1485793237" r:id="rId113"/>
              </w:object>
            </w:r>
          </w:p>
        </w:tc>
        <w:tc>
          <w:tcPr>
            <w:tcW w:w="2987" w:type="dxa"/>
            <w:vAlign w:val="center"/>
          </w:tcPr>
          <w:p w:rsidR="00DA6EA1" w:rsidRDefault="00DA6EA1" w:rsidP="00DA6EA1">
            <w:pPr>
              <w:jc w:val="both"/>
              <w:rPr>
                <w:lang w:val="en-GB"/>
              </w:rPr>
            </w:pPr>
            <w:r w:rsidRPr="000A0EC8">
              <w:rPr>
                <w:position w:val="-32"/>
                <w:sz w:val="24"/>
                <w:szCs w:val="24"/>
              </w:rPr>
              <w:object w:dxaOrig="2780" w:dyaOrig="760">
                <v:shape id="_x0000_i1074" type="#_x0000_t75" style="width:133.5pt;height:36.5pt" o:ole="">
                  <v:imagedata r:id="rId114" o:title=""/>
                </v:shape>
                <o:OLEObject Type="Embed" ProgID="Equation.3" ShapeID="_x0000_i1074" DrawAspect="Content" ObjectID="_1485793238" r:id="rId115"/>
              </w:object>
            </w:r>
          </w:p>
        </w:tc>
        <w:tc>
          <w:tcPr>
            <w:tcW w:w="2073" w:type="dxa"/>
            <w:vAlign w:val="center"/>
          </w:tcPr>
          <w:p w:rsidR="00DA6EA1" w:rsidRDefault="00095AFB" w:rsidP="00DA6EA1">
            <w:pPr>
              <w:jc w:val="center"/>
              <w:rPr>
                <w:lang w:val="en-GB"/>
              </w:rPr>
            </w:pPr>
            <w:r>
              <w:rPr>
                <w:lang w:val="en-GB"/>
              </w:rPr>
              <w:t>Left</w:t>
            </w:r>
            <w:r w:rsidR="00DA6EA1">
              <w:rPr>
                <w:lang w:val="en-GB"/>
              </w:rPr>
              <w:t xml:space="preserve"> quadrant</w:t>
            </w:r>
          </w:p>
        </w:tc>
      </w:tr>
    </w:tbl>
    <w:p w:rsidR="00DA6EA1" w:rsidRDefault="00DA6EA1" w:rsidP="00DA6EA1">
      <w:pPr>
        <w:jc w:val="both"/>
        <w:rPr>
          <w:position w:val="-32"/>
        </w:rPr>
      </w:pPr>
      <w:r>
        <w:rPr>
          <w:position w:val="-32"/>
        </w:rPr>
        <w:t xml:space="preserve">The equation used to distinguish the right </w:t>
      </w:r>
      <w:r w:rsidR="0054252F">
        <w:rPr>
          <w:position w:val="-32"/>
        </w:rPr>
        <w:t xml:space="preserve">(SD) </w:t>
      </w:r>
      <w:r>
        <w:rPr>
          <w:position w:val="-32"/>
        </w:rPr>
        <w:t xml:space="preserve">from the left quadrants </w:t>
      </w:r>
      <w:r w:rsidR="0054252F">
        <w:rPr>
          <w:position w:val="-32"/>
        </w:rPr>
        <w:t xml:space="preserve">(R) </w:t>
      </w:r>
      <w:r w:rsidR="00B5321E">
        <w:rPr>
          <w:position w:val="-32"/>
        </w:rPr>
        <w:t xml:space="preserve">(condition II) </w:t>
      </w:r>
      <w:r>
        <w:rPr>
          <w:position w:val="-32"/>
        </w:rPr>
        <w:t>can be rewritten as:</w:t>
      </w:r>
    </w:p>
    <w:p w:rsidR="00B5321E" w:rsidRDefault="00B5321E" w:rsidP="00DA6EA1">
      <w:pPr>
        <w:jc w:val="both"/>
        <w:rPr>
          <w:position w:val="-32"/>
        </w:rPr>
      </w:pPr>
    </w:p>
    <w:p w:rsidR="00DA6EA1" w:rsidRDefault="00DA6EA1" w:rsidP="00B5321E">
      <w:pPr>
        <w:jc w:val="center"/>
        <w:rPr>
          <w:lang w:val="en-GB"/>
        </w:rPr>
      </w:pPr>
      <w:r w:rsidRPr="000A0EC8">
        <w:rPr>
          <w:position w:val="-32"/>
        </w:rPr>
        <w:object w:dxaOrig="7940" w:dyaOrig="760">
          <v:shape id="_x0000_i1075" type="#_x0000_t75" style="width:380.5pt;height:36.5pt" o:ole="">
            <v:imagedata r:id="rId116" o:title=""/>
          </v:shape>
          <o:OLEObject Type="Embed" ProgID="Equation.3" ShapeID="_x0000_i1075" DrawAspect="Content" ObjectID="_1485793239" r:id="rId117"/>
        </w:object>
      </w:r>
    </w:p>
    <w:p w:rsidR="00B5321E" w:rsidRDefault="00B5321E" w:rsidP="00B5321E">
      <w:pPr>
        <w:rPr>
          <w:lang w:val="en-GB"/>
        </w:rPr>
      </w:pPr>
    </w:p>
    <w:p w:rsidR="00690A5A" w:rsidRDefault="00B5321E" w:rsidP="00B5321E">
      <w:pPr>
        <w:rPr>
          <w:lang w:val="en-GB"/>
        </w:rPr>
      </w:pPr>
      <w:r>
        <w:rPr>
          <w:lang w:val="en-GB"/>
        </w:rPr>
        <w:t>Or in graphical terms:</w:t>
      </w:r>
      <w:r w:rsidR="00690A5A">
        <w:rPr>
          <w:lang w:val="en-GB"/>
        </w:rPr>
        <w:t xml:space="preserve"> </w:t>
      </w:r>
    </w:p>
    <w:p w:rsidR="00B5321E" w:rsidRDefault="00B5321E" w:rsidP="00B5321E">
      <w:pPr>
        <w:rPr>
          <w:lang w:val="en-GB"/>
        </w:rPr>
      </w:pPr>
    </w:p>
    <w:p w:rsidR="00B5321E" w:rsidRDefault="00B5321E" w:rsidP="00B5321E">
      <w:pPr>
        <w:keepNext/>
        <w:jc w:val="center"/>
      </w:pPr>
      <w:r>
        <w:rPr>
          <w:noProof/>
        </w:rPr>
        <w:drawing>
          <wp:inline distT="0" distB="0" distL="0" distR="0" wp14:anchorId="1A62DFDB" wp14:editId="5E32A21C">
            <wp:extent cx="3271580" cy="2421140"/>
            <wp:effectExtent l="0" t="0" r="508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274439" cy="2423256"/>
                    </a:xfrm>
                    <a:prstGeom prst="rect">
                      <a:avLst/>
                    </a:prstGeom>
                    <a:noFill/>
                  </pic:spPr>
                </pic:pic>
              </a:graphicData>
            </a:graphic>
          </wp:inline>
        </w:drawing>
      </w:r>
    </w:p>
    <w:p w:rsidR="00B5321E" w:rsidRDefault="00B5321E" w:rsidP="00B5321E">
      <w:pPr>
        <w:pStyle w:val="Caption"/>
        <w:rPr>
          <w:lang w:val="en-GB"/>
        </w:rPr>
      </w:pPr>
      <w:r>
        <w:t xml:space="preserve">Figure </w:t>
      </w:r>
      <w:fldSimple w:instr=" SEQ Figure \* ARABIC ">
        <w:r w:rsidR="006B094A">
          <w:rPr>
            <w:noProof/>
          </w:rPr>
          <w:t>8</w:t>
        </w:r>
      </w:fldSimple>
      <w:r>
        <w:t>: Split between R- and SD-dominated errors in the Target diagram. (R</w:t>
      </w:r>
      <w:proofErr w:type="gramStart"/>
      <w:r>
        <w:t>,SD</w:t>
      </w:r>
      <w:proofErr w:type="gramEnd"/>
      <w:r>
        <w:t>) indices couples falling in the blue shaded area will be located on the left quadrant, others on the right quadrant.</w:t>
      </w:r>
    </w:p>
    <w:p w:rsidR="00B5321E" w:rsidRDefault="00B5321E" w:rsidP="00B5321E">
      <w:pPr>
        <w:jc w:val="center"/>
        <w:rPr>
          <w:lang w:val="en-GB"/>
        </w:rPr>
      </w:pPr>
    </w:p>
    <w:p w:rsidR="00095AFB" w:rsidRDefault="00095AFB" w:rsidP="00095AFB">
      <w:pPr>
        <w:rPr>
          <w:lang w:val="en-GB"/>
        </w:rPr>
      </w:pPr>
      <w:r>
        <w:rPr>
          <w:lang w:val="en-GB"/>
        </w:rPr>
        <w:t>It is straightforward from this diagram to identify which couples of SD and R indices will lead the station to be within the left or right quadrants</w:t>
      </w:r>
    </w:p>
    <w:p w:rsidR="002A6796" w:rsidRDefault="002A6796" w:rsidP="006600DA">
      <w:pPr>
        <w:ind w:left="720"/>
        <w:jc w:val="both"/>
        <w:rPr>
          <w:lang w:val="en-GB"/>
        </w:rPr>
      </w:pPr>
    </w:p>
    <w:p w:rsidR="00690A5A" w:rsidRDefault="0054252F" w:rsidP="0054252F">
      <w:pPr>
        <w:jc w:val="both"/>
        <w:rPr>
          <w:lang w:val="en-GB"/>
        </w:rPr>
      </w:pPr>
      <w:r>
        <w:rPr>
          <w:lang w:val="en-GB"/>
        </w:rPr>
        <w:t>In addition the Target diagram also allows distinguishing easily</w:t>
      </w:r>
      <w:r w:rsidR="00690A5A">
        <w:rPr>
          <w:lang w:val="en-GB"/>
        </w:rPr>
        <w:t xml:space="preserve"> </w:t>
      </w:r>
      <w:r>
        <w:rPr>
          <w:lang w:val="en-GB"/>
        </w:rPr>
        <w:t xml:space="preserve">the </w:t>
      </w:r>
      <w:r w:rsidR="00690A5A">
        <w:rPr>
          <w:lang w:val="en-GB"/>
        </w:rPr>
        <w:t xml:space="preserve">performances for single stations or group of stations (e.g. different geographical regions in this example) by the use of </w:t>
      </w:r>
      <w:r>
        <w:rPr>
          <w:lang w:val="en-GB"/>
        </w:rPr>
        <w:t xml:space="preserve">different </w:t>
      </w:r>
      <w:r w:rsidR="00690A5A">
        <w:rPr>
          <w:lang w:val="en-GB"/>
        </w:rPr>
        <w:t>symbols and</w:t>
      </w:r>
      <w:r>
        <w:rPr>
          <w:lang w:val="en-GB"/>
        </w:rPr>
        <w:t>/or</w:t>
      </w:r>
      <w:r w:rsidR="00690A5A">
        <w:rPr>
          <w:lang w:val="en-GB"/>
        </w:rPr>
        <w:t xml:space="preserve"> colours. </w:t>
      </w:r>
    </w:p>
    <w:p w:rsidR="00E81130" w:rsidRDefault="00E81130" w:rsidP="001C7935">
      <w:pPr>
        <w:jc w:val="both"/>
        <w:rPr>
          <w:lang w:val="en-GB"/>
        </w:rPr>
      </w:pPr>
    </w:p>
    <w:p w:rsidR="00690A5A" w:rsidRDefault="00690A5A" w:rsidP="001C7935">
      <w:pPr>
        <w:jc w:val="both"/>
        <w:rPr>
          <w:lang w:val="en-GB"/>
        </w:rPr>
      </w:pPr>
      <w:r>
        <w:rPr>
          <w:lang w:val="en-GB"/>
        </w:rPr>
        <w:t>More details on this adapted Target diagram can be found in METHOD2012.</w:t>
      </w:r>
    </w:p>
    <w:p w:rsidR="00690A5A" w:rsidRPr="003470C1" w:rsidRDefault="00690A5A" w:rsidP="003470C1">
      <w:pPr>
        <w:rPr>
          <w:lang w:val="en-GB"/>
        </w:rPr>
      </w:pPr>
    </w:p>
    <w:p w:rsidR="00690A5A" w:rsidRPr="005E15A3" w:rsidRDefault="00690A5A" w:rsidP="005E15A3">
      <w:pPr>
        <w:pStyle w:val="Heading4"/>
        <w:rPr>
          <w:b w:val="0"/>
          <w:i/>
          <w:sz w:val="24"/>
          <w:szCs w:val="24"/>
          <w:u w:val="single"/>
          <w:lang w:val="en-GB"/>
        </w:rPr>
      </w:pPr>
      <w:bookmarkStart w:id="362" w:name="_Summary_Report_(Fig.2"/>
      <w:bookmarkStart w:id="363" w:name="_Summary_Report_(Fig.9"/>
      <w:bookmarkEnd w:id="362"/>
      <w:bookmarkEnd w:id="363"/>
      <w:r w:rsidRPr="005E15A3">
        <w:rPr>
          <w:b w:val="0"/>
          <w:i/>
          <w:sz w:val="24"/>
          <w:szCs w:val="24"/>
          <w:u w:val="single"/>
          <w:lang w:val="en-GB"/>
        </w:rPr>
        <w:t>Summary Report</w:t>
      </w:r>
      <w:r w:rsidR="001D7E1A">
        <w:rPr>
          <w:b w:val="0"/>
          <w:i/>
          <w:sz w:val="24"/>
          <w:szCs w:val="24"/>
          <w:u w:val="single"/>
          <w:lang w:val="en-GB"/>
        </w:rPr>
        <w:t xml:space="preserve"> (Fig.9</w:t>
      </w:r>
      <w:r>
        <w:rPr>
          <w:b w:val="0"/>
          <w:i/>
          <w:sz w:val="24"/>
          <w:szCs w:val="24"/>
          <w:u w:val="single"/>
          <w:lang w:val="en-GB"/>
        </w:rPr>
        <w:t xml:space="preserve"> Lower diagram)</w:t>
      </w:r>
    </w:p>
    <w:p w:rsidR="00690A5A" w:rsidRDefault="00690A5A" w:rsidP="002C479E"/>
    <w:p w:rsidR="00690A5A" w:rsidRDefault="00690A5A" w:rsidP="002C479E">
      <w:pPr>
        <w:jc w:val="both"/>
        <w:rPr>
          <w:lang w:val="en-GB"/>
        </w:rPr>
      </w:pPr>
      <w:r>
        <w:rPr>
          <w:lang w:val="en-GB"/>
        </w:rPr>
        <w:t xml:space="preserve">The summary statistics table provides information on model performances. It is meant as a </w:t>
      </w:r>
      <w:r w:rsidRPr="00E81130">
        <w:rPr>
          <w:b/>
          <w:lang w:val="en-GB"/>
        </w:rPr>
        <w:t>complementary</w:t>
      </w:r>
      <w:r>
        <w:rPr>
          <w:lang w:val="en-GB"/>
        </w:rPr>
        <w:t xml:space="preserve"> source of information to the MQO (upper diagram) to identify model strengths and weaknesses. </w:t>
      </w:r>
      <w:r w:rsidR="000805CE">
        <w:rPr>
          <w:lang w:val="en-GB"/>
        </w:rPr>
        <w:t>The summary report is</w:t>
      </w:r>
      <w:r>
        <w:rPr>
          <w:lang w:val="en-GB"/>
        </w:rPr>
        <w:t xml:space="preserve"> structured as follows:</w:t>
      </w:r>
    </w:p>
    <w:p w:rsidR="00690A5A" w:rsidRDefault="00690A5A" w:rsidP="002C479E">
      <w:pPr>
        <w:jc w:val="both"/>
        <w:rPr>
          <w:lang w:val="en-GB"/>
        </w:rPr>
      </w:pPr>
    </w:p>
    <w:p w:rsidR="00690A5A" w:rsidRPr="004F1732" w:rsidRDefault="00690A5A" w:rsidP="00DA4871">
      <w:pPr>
        <w:numPr>
          <w:ilvl w:val="0"/>
          <w:numId w:val="18"/>
        </w:numPr>
        <w:jc w:val="both"/>
        <w:rPr>
          <w:lang w:val="en-GB"/>
        </w:rPr>
      </w:pPr>
      <w:r w:rsidRPr="004F1732">
        <w:rPr>
          <w:lang w:val="en-GB"/>
        </w:rPr>
        <w:t xml:space="preserve">ROWS 1-2 </w:t>
      </w:r>
      <w:r w:rsidR="001D7E1A">
        <w:rPr>
          <w:lang w:val="en-GB"/>
        </w:rPr>
        <w:t xml:space="preserve">(OBS) </w:t>
      </w:r>
      <w:r w:rsidRPr="004F1732">
        <w:rPr>
          <w:lang w:val="en-GB"/>
        </w:rPr>
        <w:t>provide the measured observed means and number of exceedances for the selected stations.</w:t>
      </w:r>
      <w:r w:rsidR="003C5020">
        <w:rPr>
          <w:lang w:val="en-GB"/>
        </w:rPr>
        <w:t xml:space="preserve"> In benchmarking mode, the threshold values for calculating the exceedances are set automatically to 50, 120 and 200 for the daily PM10, the hourly NO2 and the 8h daily O3 maximum, respectively. For other variables (PM25, WS…) for which no threshold exists, the value is set to 1000 so that no </w:t>
      </w:r>
      <w:proofErr w:type="spellStart"/>
      <w:r w:rsidR="003C5020">
        <w:rPr>
          <w:lang w:val="en-GB"/>
        </w:rPr>
        <w:t>exceedance</w:t>
      </w:r>
      <w:proofErr w:type="spellEnd"/>
      <w:r w:rsidR="003C5020">
        <w:rPr>
          <w:lang w:val="en-GB"/>
        </w:rPr>
        <w:t xml:space="preserve"> will be shown.  </w:t>
      </w:r>
    </w:p>
    <w:p w:rsidR="00690A5A" w:rsidRPr="004F1732" w:rsidRDefault="00690A5A" w:rsidP="00DA4871">
      <w:pPr>
        <w:numPr>
          <w:ilvl w:val="0"/>
          <w:numId w:val="18"/>
        </w:numPr>
        <w:jc w:val="both"/>
        <w:rPr>
          <w:lang w:val="en-GB"/>
        </w:rPr>
      </w:pPr>
      <w:r w:rsidRPr="004F1732">
        <w:rPr>
          <w:lang w:val="en-GB"/>
        </w:rPr>
        <w:t>ROWS 3-</w:t>
      </w:r>
      <w:r w:rsidR="009C45F6">
        <w:rPr>
          <w:lang w:val="en-GB"/>
        </w:rPr>
        <w:t>6</w:t>
      </w:r>
      <w:r w:rsidRPr="004F1732">
        <w:rPr>
          <w:lang w:val="en-GB"/>
        </w:rPr>
        <w:t xml:space="preserve"> </w:t>
      </w:r>
      <w:r w:rsidR="001D7E1A">
        <w:rPr>
          <w:lang w:val="en-GB"/>
        </w:rPr>
        <w:t xml:space="preserve">(TIME) </w:t>
      </w:r>
      <w:r w:rsidRPr="004F1732">
        <w:rPr>
          <w:lang w:val="en-GB"/>
        </w:rPr>
        <w:t>provide an overview of the temporal statistics for bias, correlation and standard deviation</w:t>
      </w:r>
      <w:r w:rsidR="009C45F6">
        <w:rPr>
          <w:lang w:val="en-GB"/>
        </w:rPr>
        <w:t xml:space="preserve"> as well</w:t>
      </w:r>
      <w:r w:rsidR="002A6796">
        <w:rPr>
          <w:lang w:val="en-GB"/>
        </w:rPr>
        <w:t xml:space="preserve"> as</w:t>
      </w:r>
      <w:r w:rsidR="009C45F6">
        <w:rPr>
          <w:lang w:val="en-GB"/>
        </w:rPr>
        <w:t xml:space="preserve"> information on the ability of the model to capture </w:t>
      </w:r>
      <w:r w:rsidR="002A6796">
        <w:rPr>
          <w:lang w:val="en-GB"/>
        </w:rPr>
        <w:t xml:space="preserve">the </w:t>
      </w:r>
      <w:r w:rsidR="009C45F6">
        <w:rPr>
          <w:lang w:val="en-GB"/>
        </w:rPr>
        <w:t>high</w:t>
      </w:r>
      <w:r w:rsidR="002A6796">
        <w:rPr>
          <w:lang w:val="en-GB"/>
        </w:rPr>
        <w:t>est range of concentration</w:t>
      </w:r>
      <w:r w:rsidR="009C45F6">
        <w:rPr>
          <w:lang w:val="en-GB"/>
        </w:rPr>
        <w:t xml:space="preserve"> values</w:t>
      </w:r>
      <w:r w:rsidRPr="004F1732">
        <w:rPr>
          <w:lang w:val="en-GB"/>
        </w:rPr>
        <w:t xml:space="preserve">. Each point represents a specific station. Values for these </w:t>
      </w:r>
      <w:r w:rsidR="009C45F6">
        <w:rPr>
          <w:lang w:val="en-GB"/>
        </w:rPr>
        <w:t>four</w:t>
      </w:r>
      <w:r w:rsidR="009C45F6" w:rsidRPr="004F1732">
        <w:rPr>
          <w:lang w:val="en-GB"/>
        </w:rPr>
        <w:t xml:space="preserve"> </w:t>
      </w:r>
      <w:r w:rsidRPr="004F1732">
        <w:rPr>
          <w:lang w:val="en-GB"/>
        </w:rPr>
        <w:t xml:space="preserve">parameters are estimated </w:t>
      </w:r>
      <w:r w:rsidR="00780026">
        <w:rPr>
          <w:lang w:val="en-GB"/>
        </w:rPr>
        <w:t>via</w:t>
      </w:r>
      <w:r w:rsidRPr="004F1732">
        <w:rPr>
          <w:lang w:val="en-GB"/>
        </w:rPr>
        <w:t xml:space="preserve"> equation</w:t>
      </w:r>
      <w:r w:rsidR="00292E55">
        <w:rPr>
          <w:lang w:val="en-GB"/>
        </w:rPr>
        <w:t>s</w:t>
      </w:r>
      <w:r w:rsidR="00662645">
        <w:rPr>
          <w:lang w:val="en-GB"/>
        </w:rPr>
        <w:t xml:space="preserve"> (7), (8</w:t>
      </w:r>
      <w:r w:rsidRPr="004F1732">
        <w:rPr>
          <w:lang w:val="en-GB"/>
        </w:rPr>
        <w:t>)</w:t>
      </w:r>
      <w:r w:rsidR="009C45F6">
        <w:rPr>
          <w:lang w:val="en-GB"/>
        </w:rPr>
        <w:t>,</w:t>
      </w:r>
      <w:r w:rsidR="00780026">
        <w:rPr>
          <w:lang w:val="en-GB"/>
        </w:rPr>
        <w:t xml:space="preserve"> </w:t>
      </w:r>
      <w:r w:rsidR="00662645">
        <w:rPr>
          <w:lang w:val="en-GB"/>
        </w:rPr>
        <w:t>(9</w:t>
      </w:r>
      <w:r w:rsidRPr="004F1732">
        <w:rPr>
          <w:lang w:val="en-GB"/>
        </w:rPr>
        <w:t xml:space="preserve">) </w:t>
      </w:r>
      <w:r w:rsidR="00662645">
        <w:rPr>
          <w:lang w:val="en-GB"/>
        </w:rPr>
        <w:t>and (13</w:t>
      </w:r>
      <w:r w:rsidR="009C45F6">
        <w:rPr>
          <w:lang w:val="en-GB"/>
        </w:rPr>
        <w:t xml:space="preserve">) </w:t>
      </w:r>
      <w:r w:rsidRPr="004F1732">
        <w:rPr>
          <w:lang w:val="en-GB"/>
        </w:rPr>
        <w:t xml:space="preserve">respectively. The green shaded area represents criteria fulfilment. The orange shaded area </w:t>
      </w:r>
      <w:r w:rsidR="009C45F6">
        <w:rPr>
          <w:lang w:val="en-GB"/>
        </w:rPr>
        <w:t xml:space="preserve">(for the three first </w:t>
      </w:r>
      <w:r w:rsidR="009C45F6">
        <w:rPr>
          <w:lang w:val="en-GB"/>
        </w:rPr>
        <w:lastRenderedPageBreak/>
        <w:t xml:space="preserve">indicators) </w:t>
      </w:r>
      <w:r w:rsidRPr="004F1732">
        <w:rPr>
          <w:lang w:val="en-GB"/>
        </w:rPr>
        <w:t>represents fulfilment but the error associated to the particular statistical indicator is dominant</w:t>
      </w:r>
      <w:r w:rsidR="005D2891">
        <w:rPr>
          <w:lang w:val="en-GB"/>
        </w:rPr>
        <w:t xml:space="preserve"> (see </w:t>
      </w:r>
      <w:r w:rsidR="001D7E1A">
        <w:rPr>
          <w:lang w:val="en-GB"/>
        </w:rPr>
        <w:t xml:space="preserve">Concepts </w:t>
      </w:r>
      <w:hyperlink w:anchor="_Performance_criteria_for" w:history="1">
        <w:r w:rsidR="005D2891" w:rsidRPr="005D2891">
          <w:rPr>
            <w:rStyle w:val="Hyperlink"/>
            <w:lang w:val="en-GB"/>
          </w:rPr>
          <w:t xml:space="preserve">Section </w:t>
        </w:r>
        <w:r w:rsidR="00535318">
          <w:rPr>
            <w:rStyle w:val="Hyperlink"/>
            <w:lang w:val="en-GB"/>
          </w:rPr>
          <w:fldChar w:fldCharType="begin"/>
        </w:r>
        <w:r w:rsidR="00535318">
          <w:rPr>
            <w:rStyle w:val="Hyperlink"/>
            <w:lang w:val="en-GB"/>
          </w:rPr>
          <w:instrText xml:space="preserve"> REF _Ref392252598 \w \h </w:instrText>
        </w:r>
        <w:r w:rsidR="00535318">
          <w:rPr>
            <w:rStyle w:val="Hyperlink"/>
            <w:lang w:val="en-GB"/>
          </w:rPr>
        </w:r>
        <w:r w:rsidR="00535318">
          <w:rPr>
            <w:rStyle w:val="Hyperlink"/>
            <w:lang w:val="en-GB"/>
          </w:rPr>
          <w:fldChar w:fldCharType="separate"/>
        </w:r>
        <w:r w:rsidR="006B094A">
          <w:rPr>
            <w:rStyle w:val="Hyperlink"/>
            <w:lang w:val="en-GB"/>
          </w:rPr>
          <w:t>4.2</w:t>
        </w:r>
        <w:r w:rsidR="00535318">
          <w:rPr>
            <w:rStyle w:val="Hyperlink"/>
            <w:lang w:val="en-GB"/>
          </w:rPr>
          <w:fldChar w:fldCharType="end"/>
        </w:r>
      </w:hyperlink>
      <w:r w:rsidR="005D2891">
        <w:rPr>
          <w:lang w:val="en-GB"/>
        </w:rPr>
        <w:t xml:space="preserve"> and </w:t>
      </w:r>
      <w:bookmarkStart w:id="364" w:name="OLE_LINK2"/>
      <w:r w:rsidR="005D2891">
        <w:rPr>
          <w:lang w:val="en-GB"/>
        </w:rPr>
        <w:fldChar w:fldCharType="begin"/>
      </w:r>
      <w:r w:rsidR="005D2891">
        <w:rPr>
          <w:lang w:val="en-GB"/>
        </w:rPr>
        <w:instrText xml:space="preserve"> HYPERLINK  \l "table4" </w:instrText>
      </w:r>
      <w:r w:rsidR="005D2891">
        <w:rPr>
          <w:lang w:val="en-GB"/>
        </w:rPr>
        <w:fldChar w:fldCharType="separate"/>
      </w:r>
      <w:bookmarkEnd w:id="364"/>
      <w:r w:rsidR="00535318">
        <w:rPr>
          <w:rStyle w:val="Hyperlink"/>
          <w:lang w:val="en-GB"/>
        </w:rPr>
        <w:fldChar w:fldCharType="begin"/>
      </w:r>
      <w:r w:rsidR="00535318">
        <w:rPr>
          <w:lang w:val="en-GB"/>
        </w:rPr>
        <w:instrText xml:space="preserve"> REF _Ref392252623 \h </w:instrText>
      </w:r>
      <w:r w:rsidR="00535318">
        <w:rPr>
          <w:rStyle w:val="Hyperlink"/>
          <w:lang w:val="en-GB"/>
        </w:rPr>
      </w:r>
      <w:r w:rsidR="00535318">
        <w:rPr>
          <w:rStyle w:val="Hyperlink"/>
          <w:lang w:val="en-GB"/>
        </w:rPr>
        <w:fldChar w:fldCharType="separate"/>
      </w:r>
      <w:r w:rsidR="006B094A">
        <w:t xml:space="preserve">Table </w:t>
      </w:r>
      <w:r w:rsidR="006B094A">
        <w:rPr>
          <w:noProof/>
        </w:rPr>
        <w:t>4</w:t>
      </w:r>
      <w:r w:rsidR="00535318">
        <w:rPr>
          <w:rStyle w:val="Hyperlink"/>
          <w:lang w:val="en-GB"/>
        </w:rPr>
        <w:fldChar w:fldCharType="end"/>
      </w:r>
      <w:r w:rsidR="005D2891">
        <w:rPr>
          <w:lang w:val="en-GB"/>
        </w:rPr>
        <w:fldChar w:fldCharType="end"/>
      </w:r>
      <w:r w:rsidR="005D2891">
        <w:rPr>
          <w:lang w:val="en-GB"/>
        </w:rPr>
        <w:t xml:space="preserve"> in particular for more details)</w:t>
      </w:r>
      <w:r w:rsidRPr="004F1732">
        <w:rPr>
          <w:lang w:val="en-GB"/>
        </w:rPr>
        <w:t xml:space="preserve">. </w:t>
      </w:r>
      <w:r w:rsidRPr="004F1732">
        <w:rPr>
          <w:b/>
          <w:lang w:val="en-GB"/>
        </w:rPr>
        <w:t>Note again that fulfilment of the bias, correlation</w:t>
      </w:r>
      <w:r w:rsidR="005D2891">
        <w:rPr>
          <w:b/>
          <w:lang w:val="en-GB"/>
        </w:rPr>
        <w:t>,</w:t>
      </w:r>
      <w:r w:rsidR="00081EDE">
        <w:rPr>
          <w:b/>
          <w:lang w:val="en-GB"/>
        </w:rPr>
        <w:t xml:space="preserve"> </w:t>
      </w:r>
      <w:r w:rsidRPr="004F1732">
        <w:rPr>
          <w:b/>
          <w:lang w:val="en-GB"/>
        </w:rPr>
        <w:t xml:space="preserve">standard deviation </w:t>
      </w:r>
      <w:r w:rsidR="005D2891">
        <w:rPr>
          <w:b/>
          <w:lang w:val="en-GB"/>
        </w:rPr>
        <w:t xml:space="preserve">and high percentile </w:t>
      </w:r>
      <w:r w:rsidRPr="004F1732">
        <w:rPr>
          <w:b/>
          <w:lang w:val="en-GB"/>
        </w:rPr>
        <w:t>related indicators does not guarantee that the overall MQO based on RMSE is fulfilled.</w:t>
      </w:r>
      <w:r w:rsidRPr="004F1732">
        <w:rPr>
          <w:lang w:val="en-GB"/>
        </w:rPr>
        <w:t xml:space="preserve"> </w:t>
      </w:r>
    </w:p>
    <w:p w:rsidR="00780026" w:rsidRDefault="00690A5A" w:rsidP="00DA4871">
      <w:pPr>
        <w:numPr>
          <w:ilvl w:val="0"/>
          <w:numId w:val="18"/>
        </w:numPr>
        <w:jc w:val="both"/>
        <w:rPr>
          <w:lang w:val="en-GB"/>
        </w:rPr>
      </w:pPr>
      <w:r w:rsidRPr="004F1732">
        <w:rPr>
          <w:lang w:val="en-GB"/>
        </w:rPr>
        <w:t xml:space="preserve">ROWS </w:t>
      </w:r>
      <w:r w:rsidR="009C45F6">
        <w:rPr>
          <w:lang w:val="en-GB"/>
        </w:rPr>
        <w:t>7</w:t>
      </w:r>
      <w:r w:rsidRPr="004F1732">
        <w:rPr>
          <w:lang w:val="en-GB"/>
        </w:rPr>
        <w:t>-</w:t>
      </w:r>
      <w:r w:rsidR="009C45F6">
        <w:rPr>
          <w:lang w:val="en-GB"/>
        </w:rPr>
        <w:t>8</w:t>
      </w:r>
      <w:r w:rsidRPr="004F1732">
        <w:rPr>
          <w:lang w:val="en-GB"/>
        </w:rPr>
        <w:t xml:space="preserve"> </w:t>
      </w:r>
      <w:r w:rsidR="001D7E1A">
        <w:rPr>
          <w:lang w:val="en-GB"/>
        </w:rPr>
        <w:t xml:space="preserve">(SPACE) </w:t>
      </w:r>
      <w:r w:rsidRPr="004F1732">
        <w:rPr>
          <w:lang w:val="en-GB"/>
        </w:rPr>
        <w:t xml:space="preserve">provide an overview of spatial statistics for correlation and standard deviation. Average values over the selected time period are first calculated for each station and these values are then used to compute the spatial correlation and standard deviation. </w:t>
      </w:r>
      <w:r w:rsidR="00780026">
        <w:rPr>
          <w:lang w:val="en-GB"/>
        </w:rPr>
        <w:t>Fulfilment</w:t>
      </w:r>
      <w:r w:rsidR="005573D5">
        <w:rPr>
          <w:lang w:val="en-GB"/>
        </w:rPr>
        <w:t xml:space="preserve"> of the performance c</w:t>
      </w:r>
      <w:r w:rsidR="00662645">
        <w:rPr>
          <w:lang w:val="en-GB"/>
        </w:rPr>
        <w:t>riteria (8) and (9</w:t>
      </w:r>
      <w:r w:rsidRPr="004F1732">
        <w:rPr>
          <w:lang w:val="en-GB"/>
        </w:rPr>
        <w:t xml:space="preserve">) </w:t>
      </w:r>
      <w:r w:rsidR="005573D5">
        <w:rPr>
          <w:lang w:val="en-GB"/>
        </w:rPr>
        <w:t xml:space="preserve">is then checked for these values. As a result only one point </w:t>
      </w:r>
      <w:r w:rsidR="003A0359">
        <w:rPr>
          <w:lang w:val="en-GB"/>
        </w:rPr>
        <w:t>representing the spatial correlation of a</w:t>
      </w:r>
      <w:r w:rsidR="00662645">
        <w:rPr>
          <w:lang w:val="en-GB"/>
        </w:rPr>
        <w:t>ll selected stations is plotted</w:t>
      </w:r>
      <w:r w:rsidRPr="004F1732">
        <w:rPr>
          <w:lang w:val="en-GB"/>
        </w:rPr>
        <w:t xml:space="preserve">. </w:t>
      </w:r>
      <w:r w:rsidR="00780026" w:rsidRPr="004F1732">
        <w:rPr>
          <w:lang w:val="en-GB"/>
        </w:rPr>
        <w:t>Colour</w:t>
      </w:r>
      <w:r w:rsidRPr="004F1732">
        <w:rPr>
          <w:lang w:val="en-GB"/>
        </w:rPr>
        <w:t xml:space="preserve"> shading follows the same rules as for rows 3-5.</w:t>
      </w:r>
      <w:r w:rsidR="00780026" w:rsidRPr="00780026">
        <w:rPr>
          <w:lang w:val="en-GB"/>
        </w:rPr>
        <w:t xml:space="preserve"> </w:t>
      </w:r>
    </w:p>
    <w:p w:rsidR="00780026" w:rsidRDefault="00780026" w:rsidP="00780026">
      <w:pPr>
        <w:ind w:left="360"/>
        <w:jc w:val="both"/>
        <w:rPr>
          <w:lang w:val="en-GB"/>
        </w:rPr>
      </w:pPr>
    </w:p>
    <w:p w:rsidR="00690A5A" w:rsidRPr="004F1732" w:rsidRDefault="00780026" w:rsidP="00780026">
      <w:pPr>
        <w:jc w:val="both"/>
        <w:rPr>
          <w:lang w:val="en-GB"/>
        </w:rPr>
      </w:pPr>
      <w:r>
        <w:rPr>
          <w:lang w:val="en-GB"/>
        </w:rPr>
        <w:t xml:space="preserve">Note that for indicators in rows 3 to 8, values beyond the proposed scale will be represented by the station symbol being plotted in the middle of the dashed zone on the right/left side of the proposed scale  </w:t>
      </w:r>
    </w:p>
    <w:p w:rsidR="00690A5A" w:rsidRDefault="00690A5A" w:rsidP="002C479E">
      <w:pPr>
        <w:jc w:val="both"/>
        <w:rPr>
          <w:lang w:val="en-GB"/>
        </w:rPr>
      </w:pPr>
    </w:p>
    <w:p w:rsidR="00690A5A" w:rsidRDefault="00780026" w:rsidP="00780026">
      <w:pPr>
        <w:jc w:val="both"/>
        <w:rPr>
          <w:lang w:val="en-GB"/>
        </w:rPr>
      </w:pPr>
      <w:r>
        <w:rPr>
          <w:lang w:val="en-GB"/>
        </w:rPr>
        <w:t>For all indicators, t</w:t>
      </w:r>
      <w:r w:rsidR="00690A5A">
        <w:rPr>
          <w:lang w:val="en-GB"/>
        </w:rPr>
        <w:t xml:space="preserve">he </w:t>
      </w:r>
      <w:r w:rsidR="001D7E1A">
        <w:rPr>
          <w:lang w:val="en-GB"/>
        </w:rPr>
        <w:t>third</w:t>
      </w:r>
      <w:r w:rsidR="00690A5A">
        <w:rPr>
          <w:lang w:val="en-GB"/>
        </w:rPr>
        <w:t xml:space="preserve"> column provides information on the number of stations fulfi</w:t>
      </w:r>
      <w:r>
        <w:rPr>
          <w:lang w:val="en-GB"/>
        </w:rPr>
        <w:t>lling the performance criteria (g</w:t>
      </w:r>
      <w:r w:rsidR="00690A5A">
        <w:rPr>
          <w:lang w:val="en-GB"/>
        </w:rPr>
        <w:t xml:space="preserve">reen </w:t>
      </w:r>
      <w:r>
        <w:rPr>
          <w:lang w:val="en-GB"/>
        </w:rPr>
        <w:t>beyond</w:t>
      </w:r>
      <w:r w:rsidR="00690A5A">
        <w:rPr>
          <w:lang w:val="en-GB"/>
        </w:rPr>
        <w:t xml:space="preserve"> 90% of the stations </w:t>
      </w:r>
      <w:r>
        <w:rPr>
          <w:lang w:val="en-GB"/>
        </w:rPr>
        <w:t xml:space="preserve">fulfilling, </w:t>
      </w:r>
      <w:r w:rsidR="00690A5A">
        <w:rPr>
          <w:lang w:val="en-GB"/>
        </w:rPr>
        <w:t>red below 90%</w:t>
      </w:r>
      <w:r>
        <w:rPr>
          <w:lang w:val="en-GB"/>
        </w:rPr>
        <w:t>)</w:t>
      </w:r>
      <w:r w:rsidR="00690A5A">
        <w:rPr>
          <w:lang w:val="en-GB"/>
        </w:rPr>
        <w:t xml:space="preserve">. </w:t>
      </w:r>
    </w:p>
    <w:p w:rsidR="00690A5A" w:rsidRDefault="00690A5A" w:rsidP="005A43EA">
      <w:pPr>
        <w:rPr>
          <w:lang w:val="en-GB"/>
        </w:rPr>
      </w:pPr>
      <w:r>
        <w:rPr>
          <w:lang w:val="en-GB"/>
        </w:rPr>
        <w:br w:type="page"/>
      </w:r>
      <w:bookmarkStart w:id="365" w:name="_Ref284943671"/>
      <w:bookmarkStart w:id="366" w:name="_Ref284943666"/>
    </w:p>
    <w:p w:rsidR="00F17452" w:rsidRDefault="00C53ADF" w:rsidP="00F17452">
      <w:pPr>
        <w:keepNext/>
        <w:jc w:val="center"/>
      </w:pPr>
      <w:r>
        <w:rPr>
          <w:noProof/>
        </w:rPr>
        <w:lastRenderedPageBreak/>
        <w:drawing>
          <wp:inline distT="0" distB="0" distL="0" distR="0" wp14:anchorId="5781E5EF" wp14:editId="2D5EF2E4">
            <wp:extent cx="3841115" cy="6023610"/>
            <wp:effectExtent l="19050" t="19050" r="26035" b="152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841115" cy="6023610"/>
                    </a:xfrm>
                    <a:prstGeom prst="rect">
                      <a:avLst/>
                    </a:prstGeom>
                    <a:noFill/>
                    <a:ln>
                      <a:solidFill>
                        <a:schemeClr val="tx1"/>
                      </a:solidFill>
                    </a:ln>
                  </pic:spPr>
                </pic:pic>
              </a:graphicData>
            </a:graphic>
          </wp:inline>
        </w:drawing>
      </w:r>
    </w:p>
    <w:p w:rsidR="00690A5A" w:rsidRPr="00F17452" w:rsidRDefault="00F17452" w:rsidP="00F17452">
      <w:pPr>
        <w:pStyle w:val="Caption"/>
        <w:jc w:val="center"/>
      </w:pPr>
      <w:r>
        <w:t xml:space="preserve">Figure </w:t>
      </w:r>
      <w:fldSimple w:instr=" SEQ Figure \* ARABIC ">
        <w:r w:rsidR="006B094A">
          <w:rPr>
            <w:noProof/>
          </w:rPr>
          <w:t>9</w:t>
        </w:r>
      </w:fldSimple>
      <w:r>
        <w:t>: Example of benchmarking performance summary report</w:t>
      </w:r>
      <w:bookmarkEnd w:id="365"/>
      <w:bookmarkEnd w:id="366"/>
    </w:p>
    <w:p w:rsidR="00690A5A" w:rsidRDefault="00690A5A" w:rsidP="002C479E">
      <w:pPr>
        <w:rPr>
          <w:lang w:val="en-GB"/>
        </w:rPr>
      </w:pPr>
    </w:p>
    <w:p w:rsidR="00690A5A" w:rsidRPr="00340FF8" w:rsidRDefault="00690A5A" w:rsidP="00DA4871">
      <w:pPr>
        <w:pStyle w:val="Heading3"/>
        <w:numPr>
          <w:ilvl w:val="1"/>
          <w:numId w:val="32"/>
        </w:numPr>
        <w:rPr>
          <w:rFonts w:cs="Arial"/>
          <w:szCs w:val="26"/>
          <w:lang w:val="en-GB"/>
        </w:rPr>
      </w:pPr>
      <w:bookmarkStart w:id="367" w:name="_Ref392507305"/>
      <w:bookmarkStart w:id="368" w:name="_Toc410806021"/>
      <w:r w:rsidRPr="00340FF8">
        <w:rPr>
          <w:rFonts w:cs="Arial"/>
          <w:szCs w:val="26"/>
          <w:lang w:val="en-GB"/>
        </w:rPr>
        <w:t>Yearly frequency</w:t>
      </w:r>
      <w:bookmarkEnd w:id="367"/>
      <w:bookmarkEnd w:id="368"/>
    </w:p>
    <w:p w:rsidR="00690A5A" w:rsidRDefault="00690A5A" w:rsidP="005E15A3">
      <w:pPr>
        <w:pStyle w:val="Heading4"/>
        <w:rPr>
          <w:b w:val="0"/>
          <w:i/>
          <w:sz w:val="24"/>
          <w:szCs w:val="24"/>
          <w:u w:val="single"/>
          <w:lang w:val="en-GB"/>
        </w:rPr>
      </w:pPr>
      <w:r w:rsidRPr="005E15A3">
        <w:rPr>
          <w:b w:val="0"/>
          <w:i/>
          <w:sz w:val="24"/>
          <w:szCs w:val="24"/>
          <w:u w:val="single"/>
          <w:lang w:val="en-GB"/>
        </w:rPr>
        <w:t>Scatter Diagram</w:t>
      </w:r>
      <w:r w:rsidR="001D7E1A">
        <w:rPr>
          <w:b w:val="0"/>
          <w:i/>
          <w:sz w:val="24"/>
          <w:szCs w:val="24"/>
          <w:u w:val="single"/>
          <w:lang w:val="en-GB"/>
        </w:rPr>
        <w:t xml:space="preserve"> (Fig.10</w:t>
      </w:r>
      <w:r>
        <w:rPr>
          <w:b w:val="0"/>
          <w:i/>
          <w:sz w:val="24"/>
          <w:szCs w:val="24"/>
          <w:u w:val="single"/>
          <w:lang w:val="en-GB"/>
        </w:rPr>
        <w:t xml:space="preserve"> Upper diagram)</w:t>
      </w:r>
    </w:p>
    <w:p w:rsidR="00690A5A" w:rsidRDefault="00690A5A" w:rsidP="00016624">
      <w:pPr>
        <w:rPr>
          <w:lang w:val="en-GB"/>
        </w:rPr>
      </w:pPr>
    </w:p>
    <w:p w:rsidR="00690A5A" w:rsidRDefault="00690A5A" w:rsidP="00C63A6E">
      <w:pPr>
        <w:jc w:val="both"/>
        <w:rPr>
          <w:lang w:val="en-GB"/>
        </w:rPr>
      </w:pPr>
      <w:r>
        <w:rPr>
          <w:lang w:val="en-GB"/>
        </w:rPr>
        <w:t xml:space="preserve">The MQO described in </w:t>
      </w:r>
      <w:r w:rsidR="001D7E1A">
        <w:rPr>
          <w:lang w:val="en-GB"/>
        </w:rPr>
        <w:t xml:space="preserve">Concepts </w:t>
      </w:r>
      <w:hyperlink w:anchor="_Model_quality_Objective_1" w:history="1">
        <w:r w:rsidRPr="00B3050A">
          <w:rPr>
            <w:rStyle w:val="Hyperlink"/>
            <w:lang w:val="en-GB"/>
          </w:rPr>
          <w:t xml:space="preserve">Section </w:t>
        </w:r>
        <w:r w:rsidR="00535318">
          <w:rPr>
            <w:rStyle w:val="Hyperlink"/>
            <w:lang w:val="en-GB"/>
          </w:rPr>
          <w:fldChar w:fldCharType="begin"/>
        </w:r>
        <w:r w:rsidR="00535318">
          <w:rPr>
            <w:rStyle w:val="Hyperlink"/>
            <w:lang w:val="en-GB"/>
          </w:rPr>
          <w:instrText xml:space="preserve"> REF _Ref341427375 \w \h </w:instrText>
        </w:r>
        <w:r w:rsidR="00535318">
          <w:rPr>
            <w:rStyle w:val="Hyperlink"/>
            <w:lang w:val="en-GB"/>
          </w:rPr>
        </w:r>
        <w:r w:rsidR="00535318">
          <w:rPr>
            <w:rStyle w:val="Hyperlink"/>
            <w:lang w:val="en-GB"/>
          </w:rPr>
          <w:fldChar w:fldCharType="separate"/>
        </w:r>
        <w:r w:rsidR="006B094A">
          <w:rPr>
            <w:rStyle w:val="Hyperlink"/>
            <w:lang w:val="en-GB"/>
          </w:rPr>
          <w:t>4.1</w:t>
        </w:r>
        <w:r w:rsidR="00535318">
          <w:rPr>
            <w:rStyle w:val="Hyperlink"/>
            <w:lang w:val="en-GB"/>
          </w:rPr>
          <w:fldChar w:fldCharType="end"/>
        </w:r>
      </w:hyperlink>
      <w:r>
        <w:rPr>
          <w:lang w:val="en-GB"/>
        </w:rPr>
        <w:t xml:space="preserve"> for</w:t>
      </w:r>
      <w:r w:rsidRPr="00C63A6E">
        <w:rPr>
          <w:lang w:val="en-GB"/>
        </w:rPr>
        <w:t xml:space="preserve"> </w:t>
      </w:r>
      <w:r>
        <w:rPr>
          <w:lang w:val="en-GB"/>
        </w:rPr>
        <w:t>yearly averaged results (i.e. based on the bias) is used as main indicator. In the scatter plot, it is used to represent the distance from the 1:1 line. As mentioned above it is expected to be fulfilled by at least 90% of the available stations.</w:t>
      </w:r>
      <w:r w:rsidR="00A96179">
        <w:rPr>
          <w:lang w:val="en-GB"/>
        </w:rPr>
        <w:t xml:space="preserve"> The uncertainty parameters (</w:t>
      </w:r>
      <w:r w:rsidR="00A96179" w:rsidRPr="00A96179">
        <w:rPr>
          <w:position w:val="-14"/>
          <w:lang w:val="en-GB"/>
        </w:rPr>
        <w:object w:dxaOrig="2400" w:dyaOrig="400">
          <v:shape id="_x0000_i1076" type="#_x0000_t75" style="width:120pt;height:20.5pt" o:ole="">
            <v:imagedata r:id="rId120" o:title=""/>
          </v:shape>
          <o:OLEObject Type="Embed" ProgID="Equation.3" ShapeID="_x0000_i1076" DrawAspect="Content" ObjectID="_1485793240" r:id="rId121"/>
        </w:object>
      </w:r>
      <w:r w:rsidR="00A96179">
        <w:rPr>
          <w:lang w:val="en-GB"/>
        </w:rPr>
        <w:t>) used to produce the diagram are listed on the top right-hand side</w:t>
      </w:r>
    </w:p>
    <w:p w:rsidR="00690A5A" w:rsidRDefault="00690A5A" w:rsidP="00C63A6E">
      <w:pPr>
        <w:jc w:val="both"/>
        <w:rPr>
          <w:lang w:val="en-GB"/>
        </w:rPr>
      </w:pPr>
    </w:p>
    <w:p w:rsidR="00690A5A" w:rsidRDefault="00690A5A" w:rsidP="00071FDF">
      <w:pPr>
        <w:jc w:val="both"/>
        <w:rPr>
          <w:lang w:val="en-GB"/>
        </w:rPr>
      </w:pPr>
      <w:r>
        <w:rPr>
          <w:lang w:val="en-GB"/>
        </w:rPr>
        <w:lastRenderedPageBreak/>
        <w:t xml:space="preserve">The Scatter diagram also provides information on performances for single stations or group of stations (e.g. different geographical regions in this example below) by the use of symbols and colours. </w:t>
      </w:r>
    </w:p>
    <w:p w:rsidR="00690A5A" w:rsidRDefault="00690A5A" w:rsidP="00C63A6E">
      <w:pPr>
        <w:jc w:val="both"/>
        <w:rPr>
          <w:lang w:val="en-GB"/>
        </w:rPr>
      </w:pPr>
    </w:p>
    <w:p w:rsidR="00690A5A" w:rsidRDefault="00690A5A" w:rsidP="00C63A6E">
      <w:pPr>
        <w:jc w:val="both"/>
        <w:rPr>
          <w:lang w:val="en-GB"/>
        </w:rPr>
      </w:pPr>
      <w:r>
        <w:rPr>
          <w:lang w:val="en-GB"/>
        </w:rPr>
        <w:t>More details on the scatter diagram and possible options can be found in METHOD2012.</w:t>
      </w:r>
    </w:p>
    <w:p w:rsidR="00690A5A" w:rsidRPr="005E15A3" w:rsidRDefault="00690A5A" w:rsidP="005E15A3">
      <w:pPr>
        <w:pStyle w:val="Heading4"/>
        <w:rPr>
          <w:b w:val="0"/>
          <w:i/>
          <w:sz w:val="24"/>
          <w:szCs w:val="24"/>
          <w:u w:val="single"/>
          <w:lang w:val="en-GB"/>
        </w:rPr>
      </w:pPr>
      <w:bookmarkStart w:id="369" w:name="_Summary_Report_(Fig.3"/>
      <w:bookmarkEnd w:id="369"/>
      <w:r w:rsidRPr="005E15A3">
        <w:rPr>
          <w:b w:val="0"/>
          <w:i/>
          <w:sz w:val="24"/>
          <w:szCs w:val="24"/>
          <w:u w:val="single"/>
          <w:lang w:val="en-GB"/>
        </w:rPr>
        <w:t>Summary Report</w:t>
      </w:r>
      <w:bookmarkStart w:id="370" w:name="_Ref284323618"/>
      <w:bookmarkEnd w:id="5"/>
      <w:bookmarkEnd w:id="6"/>
      <w:bookmarkEnd w:id="7"/>
      <w:bookmarkEnd w:id="8"/>
      <w:r w:rsidR="001D7E1A">
        <w:rPr>
          <w:b w:val="0"/>
          <w:i/>
          <w:sz w:val="24"/>
          <w:szCs w:val="24"/>
          <w:u w:val="single"/>
          <w:lang w:val="en-GB"/>
        </w:rPr>
        <w:t xml:space="preserve"> (Fig.10</w:t>
      </w:r>
      <w:r>
        <w:rPr>
          <w:b w:val="0"/>
          <w:i/>
          <w:sz w:val="24"/>
          <w:szCs w:val="24"/>
          <w:u w:val="single"/>
          <w:lang w:val="en-GB"/>
        </w:rPr>
        <w:t xml:space="preserve"> Lower diagram)</w:t>
      </w:r>
    </w:p>
    <w:p w:rsidR="00690A5A" w:rsidRDefault="00690A5A" w:rsidP="00484056"/>
    <w:p w:rsidR="00690A5A" w:rsidRDefault="00690A5A" w:rsidP="00484056">
      <w:pPr>
        <w:jc w:val="both"/>
        <w:rPr>
          <w:lang w:val="en-GB"/>
        </w:rPr>
      </w:pPr>
      <w:r>
        <w:rPr>
          <w:lang w:val="en-GB"/>
        </w:rPr>
        <w:t xml:space="preserve">The summary statistics table provides information on model performances. It is meant as a </w:t>
      </w:r>
      <w:r w:rsidRPr="00184A72">
        <w:rPr>
          <w:b/>
          <w:lang w:val="en-GB"/>
        </w:rPr>
        <w:t>complementary</w:t>
      </w:r>
      <w:r>
        <w:rPr>
          <w:lang w:val="en-GB"/>
        </w:rPr>
        <w:t xml:space="preserve"> source of information to the bias-based MQO to identify model strengths and weaknesses. It is structured as follows:</w:t>
      </w:r>
    </w:p>
    <w:p w:rsidR="00690A5A" w:rsidRDefault="00690A5A" w:rsidP="00484056">
      <w:pPr>
        <w:jc w:val="both"/>
        <w:rPr>
          <w:lang w:val="en-GB"/>
        </w:rPr>
      </w:pPr>
    </w:p>
    <w:p w:rsidR="00690A5A" w:rsidRDefault="00690A5A" w:rsidP="00DA4871">
      <w:pPr>
        <w:numPr>
          <w:ilvl w:val="0"/>
          <w:numId w:val="18"/>
        </w:numPr>
        <w:jc w:val="both"/>
        <w:rPr>
          <w:lang w:val="en-GB"/>
        </w:rPr>
      </w:pPr>
      <w:r>
        <w:rPr>
          <w:lang w:val="en-GB"/>
        </w:rPr>
        <w:t xml:space="preserve">ROW 1 </w:t>
      </w:r>
      <w:r w:rsidR="001D7E1A">
        <w:rPr>
          <w:lang w:val="en-GB"/>
        </w:rPr>
        <w:t xml:space="preserve">(OBS) </w:t>
      </w:r>
      <w:r>
        <w:rPr>
          <w:lang w:val="en-GB"/>
        </w:rPr>
        <w:t>provide</w:t>
      </w:r>
      <w:r w:rsidR="00B3050A">
        <w:rPr>
          <w:lang w:val="en-GB"/>
        </w:rPr>
        <w:t>s</w:t>
      </w:r>
      <w:r>
        <w:rPr>
          <w:lang w:val="en-GB"/>
        </w:rPr>
        <w:t xml:space="preserve"> the measured observed means for the selected stations.</w:t>
      </w:r>
    </w:p>
    <w:p w:rsidR="00B3050A" w:rsidRPr="00793CD8" w:rsidRDefault="00B3050A" w:rsidP="00DA4871">
      <w:pPr>
        <w:numPr>
          <w:ilvl w:val="0"/>
          <w:numId w:val="18"/>
        </w:numPr>
        <w:jc w:val="both"/>
        <w:rPr>
          <w:lang w:val="en-GB"/>
        </w:rPr>
      </w:pPr>
      <w:r>
        <w:rPr>
          <w:lang w:val="en-GB"/>
        </w:rPr>
        <w:t xml:space="preserve">ROW 2 </w:t>
      </w:r>
      <w:r w:rsidR="001D7E1A">
        <w:rPr>
          <w:lang w:val="en-GB"/>
        </w:rPr>
        <w:t xml:space="preserve">(TIME) </w:t>
      </w:r>
      <w:r>
        <w:rPr>
          <w:lang w:val="en-GB"/>
        </w:rPr>
        <w:t xml:space="preserve">provides information on the fulfilment of the bias-based MQO for each selected stations. Note that this information is redundant with the scatter diagram but kept if the summary report is used independently from the scatter diagram.  </w:t>
      </w:r>
    </w:p>
    <w:p w:rsidR="00690A5A" w:rsidRPr="00793CD8" w:rsidRDefault="00690A5A" w:rsidP="00DA4871">
      <w:pPr>
        <w:numPr>
          <w:ilvl w:val="0"/>
          <w:numId w:val="18"/>
        </w:numPr>
        <w:jc w:val="both"/>
        <w:rPr>
          <w:lang w:val="en-GB"/>
        </w:rPr>
      </w:pPr>
      <w:r>
        <w:rPr>
          <w:lang w:val="en-GB"/>
        </w:rPr>
        <w:t xml:space="preserve">ROWS 3-4 </w:t>
      </w:r>
      <w:r w:rsidR="001D7E1A">
        <w:rPr>
          <w:lang w:val="en-GB"/>
        </w:rPr>
        <w:t xml:space="preserve">(SPACE) </w:t>
      </w:r>
      <w:r>
        <w:rPr>
          <w:lang w:val="en-GB"/>
        </w:rPr>
        <w:t>provide an overview of spatial statistics for correlation and standard deviation. Annual values are used to calculate the spatial correlation and standard deviation. Criteria</w:t>
      </w:r>
      <w:r w:rsidR="00662645">
        <w:rPr>
          <w:lang w:val="en-GB"/>
        </w:rPr>
        <w:t xml:space="preserve"> (8) and (9</w:t>
      </w:r>
      <w:r>
        <w:rPr>
          <w:lang w:val="en-GB"/>
        </w:rPr>
        <w:t>) are here used</w:t>
      </w:r>
      <w:r w:rsidR="00B3050A">
        <w:rPr>
          <w:lang w:val="en-GB"/>
        </w:rPr>
        <w:t xml:space="preserve"> to check fulfilment of the performance criteria</w:t>
      </w:r>
      <w:r>
        <w:rPr>
          <w:lang w:val="en-GB"/>
        </w:rPr>
        <w:t xml:space="preserve">. The </w:t>
      </w:r>
      <w:hyperlink w:anchor="table4" w:history="1">
        <w:r w:rsidRPr="00B3050A">
          <w:rPr>
            <w:rStyle w:val="Hyperlink"/>
            <w:lang w:val="en-GB"/>
          </w:rPr>
          <w:t>same explanation</w:t>
        </w:r>
      </w:hyperlink>
      <w:r>
        <w:rPr>
          <w:lang w:val="en-GB"/>
        </w:rPr>
        <w:t xml:space="preserve"> for the green and orange shaded areas as for the hourly report holds.</w:t>
      </w:r>
    </w:p>
    <w:p w:rsidR="00690A5A" w:rsidRDefault="00690A5A" w:rsidP="00484056">
      <w:pPr>
        <w:jc w:val="both"/>
        <w:rPr>
          <w:lang w:val="en-GB"/>
        </w:rPr>
      </w:pPr>
    </w:p>
    <w:p w:rsidR="00184A72" w:rsidRDefault="00184A72" w:rsidP="00484056">
      <w:pPr>
        <w:jc w:val="both"/>
        <w:rPr>
          <w:lang w:val="en-GB"/>
        </w:rPr>
      </w:pPr>
      <w:r>
        <w:rPr>
          <w:lang w:val="en-GB"/>
        </w:rPr>
        <w:t>Note that for indicators in rows 2 to 4, values beyond the proposed scale will be represented by the station symbol being plotted in the middle of the dashed zone on the right/left side of the proposed scale</w:t>
      </w:r>
    </w:p>
    <w:p w:rsidR="00184A72" w:rsidRDefault="00184A72" w:rsidP="00484056">
      <w:pPr>
        <w:jc w:val="both"/>
        <w:rPr>
          <w:lang w:val="en-GB"/>
        </w:rPr>
      </w:pPr>
    </w:p>
    <w:p w:rsidR="00690A5A" w:rsidRDefault="00690A5A" w:rsidP="00184A72">
      <w:pPr>
        <w:jc w:val="both"/>
        <w:rPr>
          <w:lang w:val="en-GB"/>
        </w:rPr>
      </w:pPr>
      <w:r>
        <w:rPr>
          <w:lang w:val="en-GB"/>
        </w:rPr>
        <w:t xml:space="preserve">The </w:t>
      </w:r>
      <w:r w:rsidR="001D7E1A">
        <w:rPr>
          <w:lang w:val="en-GB"/>
        </w:rPr>
        <w:t>third</w:t>
      </w:r>
      <w:r>
        <w:rPr>
          <w:lang w:val="en-GB"/>
        </w:rPr>
        <w:t xml:space="preserve"> column provides information on the number of stations fulfilling the performance criteria, Green </w:t>
      </w:r>
      <w:r w:rsidR="00184A72">
        <w:rPr>
          <w:lang w:val="en-GB"/>
        </w:rPr>
        <w:t>beyond</w:t>
      </w:r>
      <w:r>
        <w:rPr>
          <w:lang w:val="en-GB"/>
        </w:rPr>
        <w:t xml:space="preserve"> 90% of the stations </w:t>
      </w:r>
      <w:r w:rsidR="00184A72">
        <w:rPr>
          <w:lang w:val="en-GB"/>
        </w:rPr>
        <w:t xml:space="preserve">fulfilling </w:t>
      </w:r>
      <w:r>
        <w:rPr>
          <w:lang w:val="en-GB"/>
        </w:rPr>
        <w:t xml:space="preserve">and red below.  </w:t>
      </w:r>
    </w:p>
    <w:p w:rsidR="00690A5A" w:rsidRDefault="00690A5A" w:rsidP="007C1106">
      <w:pPr>
        <w:rPr>
          <w:noProof/>
        </w:rPr>
      </w:pPr>
    </w:p>
    <w:p w:rsidR="00D73504" w:rsidRDefault="00C53ADF" w:rsidP="00D73504">
      <w:pPr>
        <w:keepNext/>
        <w:jc w:val="center"/>
      </w:pPr>
      <w:r>
        <w:rPr>
          <w:noProof/>
        </w:rPr>
        <w:lastRenderedPageBreak/>
        <w:drawing>
          <wp:inline distT="0" distB="0" distL="0" distR="0" wp14:anchorId="2E98F257" wp14:editId="3C95C175">
            <wp:extent cx="3846830" cy="6084570"/>
            <wp:effectExtent l="19050" t="19050" r="20320" b="1143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846830" cy="6084570"/>
                    </a:xfrm>
                    <a:prstGeom prst="rect">
                      <a:avLst/>
                    </a:prstGeom>
                    <a:noFill/>
                    <a:ln>
                      <a:solidFill>
                        <a:schemeClr val="tx1"/>
                      </a:solidFill>
                    </a:ln>
                  </pic:spPr>
                </pic:pic>
              </a:graphicData>
            </a:graphic>
          </wp:inline>
        </w:drawing>
      </w:r>
    </w:p>
    <w:p w:rsidR="00690A5A" w:rsidRDefault="00D73504" w:rsidP="00D73504">
      <w:pPr>
        <w:pStyle w:val="Caption"/>
        <w:jc w:val="center"/>
        <w:rPr>
          <w:lang w:val="en-GB"/>
        </w:rPr>
      </w:pPr>
      <w:r>
        <w:t xml:space="preserve">Figure </w:t>
      </w:r>
      <w:fldSimple w:instr=" SEQ Figure \* ARABIC ">
        <w:r w:rsidR="006B094A">
          <w:rPr>
            <w:noProof/>
          </w:rPr>
          <w:t>10</w:t>
        </w:r>
      </w:fldSimple>
      <w:r>
        <w:t>: Example of benchmarking performance summary report</w:t>
      </w:r>
    </w:p>
    <w:p w:rsidR="00690A5A" w:rsidRDefault="00690A5A" w:rsidP="00A94061">
      <w:pPr>
        <w:jc w:val="both"/>
        <w:rPr>
          <w:lang w:val="en-GB"/>
        </w:rPr>
      </w:pPr>
      <w:bookmarkStart w:id="371" w:name="_Toc260223041"/>
      <w:bookmarkStart w:id="372" w:name="_Ref260218530"/>
      <w:bookmarkEnd w:id="370"/>
      <w:bookmarkEnd w:id="371"/>
    </w:p>
    <w:p w:rsidR="00D73504" w:rsidRDefault="00D73504">
      <w:pPr>
        <w:rPr>
          <w:rFonts w:ascii="Arial" w:hAnsi="Arial"/>
          <w:b/>
          <w:i/>
          <w:sz w:val="28"/>
          <w:szCs w:val="20"/>
          <w:lang w:val="en-GB"/>
        </w:rPr>
      </w:pPr>
      <w:bookmarkStart w:id="373" w:name="_Toc254183892"/>
      <w:bookmarkStart w:id="374" w:name="_Toc254184052"/>
      <w:bookmarkStart w:id="375" w:name="_Toc260399918"/>
      <w:bookmarkStart w:id="376" w:name="_Toc284940312"/>
      <w:bookmarkEnd w:id="372"/>
      <w:r>
        <w:rPr>
          <w:lang w:val="en-GB"/>
        </w:rPr>
        <w:br w:type="page"/>
      </w:r>
    </w:p>
    <w:p w:rsidR="00690A5A" w:rsidRPr="0057639D" w:rsidRDefault="00690A5A" w:rsidP="00DA4871">
      <w:pPr>
        <w:pStyle w:val="Heading2"/>
        <w:numPr>
          <w:ilvl w:val="0"/>
          <w:numId w:val="32"/>
        </w:numPr>
        <w:jc w:val="both"/>
        <w:rPr>
          <w:lang w:val="en-GB"/>
        </w:rPr>
      </w:pPr>
      <w:bookmarkStart w:id="377" w:name="_Toc410806022"/>
      <w:r w:rsidRPr="0057639D">
        <w:rPr>
          <w:lang w:val="en-GB"/>
        </w:rPr>
        <w:lastRenderedPageBreak/>
        <w:t>References</w:t>
      </w:r>
      <w:bookmarkEnd w:id="373"/>
      <w:bookmarkEnd w:id="374"/>
      <w:bookmarkEnd w:id="375"/>
      <w:bookmarkEnd w:id="376"/>
      <w:bookmarkEnd w:id="377"/>
    </w:p>
    <w:p w:rsidR="00690A5A" w:rsidRPr="006723C1" w:rsidRDefault="00690A5A" w:rsidP="00A94061">
      <w:pPr>
        <w:jc w:val="both"/>
        <w:rPr>
          <w:sz w:val="22"/>
          <w:szCs w:val="22"/>
          <w:lang w:val="en-GB"/>
        </w:rPr>
      </w:pPr>
    </w:p>
    <w:p w:rsidR="00690A5A" w:rsidRDefault="00690A5A" w:rsidP="008A0E28">
      <w:pPr>
        <w:jc w:val="both"/>
        <w:rPr>
          <w:sz w:val="22"/>
          <w:szCs w:val="22"/>
          <w:lang w:val="en-GB"/>
        </w:rPr>
      </w:pPr>
      <w:proofErr w:type="spellStart"/>
      <w:r w:rsidRPr="007A04D4">
        <w:rPr>
          <w:sz w:val="22"/>
          <w:szCs w:val="22"/>
          <w:lang w:val="en-GB"/>
        </w:rPr>
        <w:t>Cuvelier</w:t>
      </w:r>
      <w:proofErr w:type="spellEnd"/>
      <w:r w:rsidRPr="00AC217B">
        <w:rPr>
          <w:sz w:val="22"/>
          <w:szCs w:val="22"/>
          <w:lang w:val="en-GB"/>
        </w:rPr>
        <w:t xml:space="preserve"> </w:t>
      </w:r>
      <w:r w:rsidRPr="007A04D4">
        <w:rPr>
          <w:sz w:val="22"/>
          <w:szCs w:val="22"/>
          <w:lang w:val="en-GB"/>
        </w:rPr>
        <w:t xml:space="preserve">C., P. </w:t>
      </w:r>
      <w:proofErr w:type="spellStart"/>
      <w:r w:rsidRPr="007A04D4">
        <w:rPr>
          <w:sz w:val="22"/>
          <w:szCs w:val="22"/>
          <w:lang w:val="en-GB"/>
        </w:rPr>
        <w:t>Thunis</w:t>
      </w:r>
      <w:proofErr w:type="spellEnd"/>
      <w:r w:rsidRPr="007A04D4">
        <w:rPr>
          <w:sz w:val="22"/>
          <w:szCs w:val="22"/>
          <w:lang w:val="en-GB"/>
        </w:rPr>
        <w:t xml:space="preserve">, R. </w:t>
      </w:r>
      <w:proofErr w:type="spellStart"/>
      <w:r w:rsidRPr="007A04D4">
        <w:rPr>
          <w:sz w:val="22"/>
          <w:szCs w:val="22"/>
          <w:lang w:val="en-GB"/>
        </w:rPr>
        <w:t>Vautard</w:t>
      </w:r>
      <w:proofErr w:type="spellEnd"/>
      <w:r w:rsidRPr="007A04D4">
        <w:rPr>
          <w:sz w:val="22"/>
          <w:szCs w:val="22"/>
          <w:lang w:val="en-GB"/>
        </w:rPr>
        <w:t xml:space="preserve">, M. </w:t>
      </w:r>
      <w:proofErr w:type="spellStart"/>
      <w:r w:rsidRPr="007A04D4">
        <w:rPr>
          <w:sz w:val="22"/>
          <w:szCs w:val="22"/>
          <w:lang w:val="en-GB"/>
        </w:rPr>
        <w:t>Amann</w:t>
      </w:r>
      <w:proofErr w:type="spellEnd"/>
      <w:r w:rsidRPr="007A04D4">
        <w:rPr>
          <w:sz w:val="22"/>
          <w:szCs w:val="22"/>
          <w:lang w:val="en-GB"/>
        </w:rPr>
        <w:t xml:space="preserve">, B. </w:t>
      </w:r>
      <w:proofErr w:type="spellStart"/>
      <w:r w:rsidRPr="007A04D4">
        <w:rPr>
          <w:sz w:val="22"/>
          <w:szCs w:val="22"/>
          <w:lang w:val="en-GB"/>
        </w:rPr>
        <w:t>Bessagnet</w:t>
      </w:r>
      <w:proofErr w:type="spellEnd"/>
      <w:r w:rsidRPr="007A04D4">
        <w:rPr>
          <w:sz w:val="22"/>
          <w:szCs w:val="22"/>
          <w:lang w:val="en-GB"/>
        </w:rPr>
        <w:t xml:space="preserve">, M. </w:t>
      </w:r>
      <w:proofErr w:type="spellStart"/>
      <w:r w:rsidRPr="007A04D4">
        <w:rPr>
          <w:sz w:val="22"/>
          <w:szCs w:val="22"/>
          <w:lang w:val="en-GB"/>
        </w:rPr>
        <w:t>Bedogni</w:t>
      </w:r>
      <w:proofErr w:type="spellEnd"/>
      <w:r w:rsidRPr="007A04D4">
        <w:rPr>
          <w:sz w:val="22"/>
          <w:szCs w:val="22"/>
          <w:lang w:val="en-GB"/>
        </w:rPr>
        <w:t xml:space="preserve">, R. </w:t>
      </w:r>
      <w:proofErr w:type="spellStart"/>
      <w:r w:rsidRPr="007A04D4">
        <w:rPr>
          <w:sz w:val="22"/>
          <w:szCs w:val="22"/>
          <w:lang w:val="en-GB"/>
        </w:rPr>
        <w:t>Berkowicz</w:t>
      </w:r>
      <w:proofErr w:type="spellEnd"/>
      <w:r w:rsidRPr="007A04D4">
        <w:rPr>
          <w:sz w:val="22"/>
          <w:szCs w:val="22"/>
          <w:lang w:val="en-GB"/>
        </w:rPr>
        <w:t xml:space="preserve">, J. Brandt, F. </w:t>
      </w:r>
      <w:proofErr w:type="spellStart"/>
      <w:r w:rsidRPr="007A04D4">
        <w:rPr>
          <w:sz w:val="22"/>
          <w:szCs w:val="22"/>
          <w:lang w:val="en-GB"/>
        </w:rPr>
        <w:t>Brocheton</w:t>
      </w:r>
      <w:proofErr w:type="spellEnd"/>
      <w:r w:rsidRPr="007A04D4">
        <w:rPr>
          <w:sz w:val="22"/>
          <w:szCs w:val="22"/>
          <w:lang w:val="en-GB"/>
        </w:rPr>
        <w:t xml:space="preserve">, P. </w:t>
      </w:r>
      <w:proofErr w:type="spellStart"/>
      <w:r w:rsidRPr="007A04D4">
        <w:rPr>
          <w:sz w:val="22"/>
          <w:szCs w:val="22"/>
          <w:lang w:val="en-GB"/>
        </w:rPr>
        <w:t>Builtjes</w:t>
      </w:r>
      <w:proofErr w:type="spellEnd"/>
      <w:r w:rsidRPr="007A04D4">
        <w:rPr>
          <w:sz w:val="22"/>
          <w:szCs w:val="22"/>
          <w:lang w:val="en-GB"/>
        </w:rPr>
        <w:t xml:space="preserve">, C. </w:t>
      </w:r>
      <w:proofErr w:type="spellStart"/>
      <w:r w:rsidRPr="007A04D4">
        <w:rPr>
          <w:sz w:val="22"/>
          <w:szCs w:val="22"/>
          <w:lang w:val="en-GB"/>
        </w:rPr>
        <w:t>Carnavale</w:t>
      </w:r>
      <w:proofErr w:type="spellEnd"/>
      <w:r w:rsidRPr="007A04D4">
        <w:rPr>
          <w:sz w:val="22"/>
          <w:szCs w:val="22"/>
          <w:lang w:val="en-GB"/>
        </w:rPr>
        <w:t xml:space="preserve">, A. </w:t>
      </w:r>
      <w:proofErr w:type="spellStart"/>
      <w:r w:rsidRPr="007A04D4">
        <w:rPr>
          <w:sz w:val="22"/>
          <w:szCs w:val="22"/>
          <w:lang w:val="en-GB"/>
        </w:rPr>
        <w:t>Coppalle</w:t>
      </w:r>
      <w:proofErr w:type="spellEnd"/>
      <w:r w:rsidRPr="007A04D4">
        <w:rPr>
          <w:sz w:val="22"/>
          <w:szCs w:val="22"/>
          <w:lang w:val="en-GB"/>
        </w:rPr>
        <w:t xml:space="preserve">, B. </w:t>
      </w:r>
      <w:proofErr w:type="spellStart"/>
      <w:r w:rsidRPr="007A04D4">
        <w:rPr>
          <w:sz w:val="22"/>
          <w:szCs w:val="22"/>
          <w:lang w:val="en-GB"/>
        </w:rPr>
        <w:t>Denby</w:t>
      </w:r>
      <w:proofErr w:type="spellEnd"/>
      <w:r w:rsidRPr="007A04D4">
        <w:rPr>
          <w:sz w:val="22"/>
          <w:szCs w:val="22"/>
          <w:lang w:val="en-GB"/>
        </w:rPr>
        <w:t xml:space="preserve">, J. </w:t>
      </w:r>
      <w:proofErr w:type="spellStart"/>
      <w:r w:rsidRPr="007A04D4">
        <w:rPr>
          <w:sz w:val="22"/>
          <w:szCs w:val="22"/>
          <w:lang w:val="en-GB"/>
        </w:rPr>
        <w:t>Douros</w:t>
      </w:r>
      <w:proofErr w:type="spellEnd"/>
      <w:r w:rsidRPr="007A04D4">
        <w:rPr>
          <w:sz w:val="22"/>
          <w:szCs w:val="22"/>
          <w:lang w:val="en-GB"/>
        </w:rPr>
        <w:t xml:space="preserve">, A. Graf, O. </w:t>
      </w:r>
      <w:proofErr w:type="spellStart"/>
      <w:r w:rsidRPr="007A04D4">
        <w:rPr>
          <w:sz w:val="22"/>
          <w:szCs w:val="22"/>
          <w:lang w:val="en-GB"/>
        </w:rPr>
        <w:t>Hellmuth</w:t>
      </w:r>
      <w:proofErr w:type="spellEnd"/>
      <w:r w:rsidRPr="007A04D4">
        <w:rPr>
          <w:sz w:val="22"/>
          <w:szCs w:val="22"/>
          <w:lang w:val="en-GB"/>
        </w:rPr>
        <w:t xml:space="preserve">, A. </w:t>
      </w:r>
      <w:proofErr w:type="spellStart"/>
      <w:r w:rsidRPr="007A04D4">
        <w:rPr>
          <w:sz w:val="22"/>
          <w:szCs w:val="22"/>
          <w:lang w:val="en-GB"/>
        </w:rPr>
        <w:t>Hodzic</w:t>
      </w:r>
      <w:proofErr w:type="spellEnd"/>
      <w:r w:rsidRPr="007A04D4">
        <w:rPr>
          <w:sz w:val="22"/>
          <w:szCs w:val="22"/>
          <w:lang w:val="en-GB"/>
        </w:rPr>
        <w:t xml:space="preserve">, C. </w:t>
      </w:r>
      <w:proofErr w:type="spellStart"/>
      <w:r w:rsidRPr="007A04D4">
        <w:rPr>
          <w:sz w:val="22"/>
          <w:szCs w:val="22"/>
          <w:lang w:val="en-GB"/>
        </w:rPr>
        <w:t>Honoré</w:t>
      </w:r>
      <w:proofErr w:type="spellEnd"/>
      <w:r w:rsidRPr="007A04D4">
        <w:rPr>
          <w:sz w:val="22"/>
          <w:szCs w:val="22"/>
          <w:lang w:val="en-GB"/>
        </w:rPr>
        <w:t xml:space="preserve">, J. Jonson, A. </w:t>
      </w:r>
      <w:proofErr w:type="spellStart"/>
      <w:r w:rsidRPr="007A04D4">
        <w:rPr>
          <w:sz w:val="22"/>
          <w:szCs w:val="22"/>
          <w:lang w:val="en-GB"/>
        </w:rPr>
        <w:t>Kerschbaumer</w:t>
      </w:r>
      <w:proofErr w:type="spellEnd"/>
      <w:r w:rsidRPr="007A04D4">
        <w:rPr>
          <w:sz w:val="22"/>
          <w:szCs w:val="22"/>
          <w:lang w:val="en-GB"/>
        </w:rPr>
        <w:t>, et al.</w:t>
      </w:r>
      <w:r>
        <w:rPr>
          <w:sz w:val="22"/>
          <w:szCs w:val="22"/>
          <w:lang w:val="en-GB"/>
        </w:rPr>
        <w:t xml:space="preserve">, 2007: </w:t>
      </w:r>
      <w:proofErr w:type="spellStart"/>
      <w:r w:rsidRPr="007A04D4">
        <w:rPr>
          <w:sz w:val="22"/>
          <w:szCs w:val="22"/>
          <w:lang w:val="en-GB"/>
        </w:rPr>
        <w:t>CityDelta</w:t>
      </w:r>
      <w:proofErr w:type="spellEnd"/>
      <w:r w:rsidRPr="007A04D4">
        <w:rPr>
          <w:sz w:val="22"/>
          <w:szCs w:val="22"/>
          <w:lang w:val="en-GB"/>
        </w:rPr>
        <w:t xml:space="preserve">: A model </w:t>
      </w:r>
      <w:proofErr w:type="spellStart"/>
      <w:r w:rsidRPr="007A04D4">
        <w:rPr>
          <w:sz w:val="22"/>
          <w:szCs w:val="22"/>
          <w:lang w:val="en-GB"/>
        </w:rPr>
        <w:t>intercomparison</w:t>
      </w:r>
      <w:proofErr w:type="spellEnd"/>
      <w:r w:rsidRPr="007A04D4">
        <w:rPr>
          <w:sz w:val="22"/>
          <w:szCs w:val="22"/>
          <w:lang w:val="en-GB"/>
        </w:rPr>
        <w:t xml:space="preserve"> study to explore the impact of emission reductions in European cities in 2010</w:t>
      </w:r>
      <w:r>
        <w:rPr>
          <w:sz w:val="22"/>
          <w:szCs w:val="22"/>
          <w:lang w:val="en-GB"/>
        </w:rPr>
        <w:t xml:space="preserve">. </w:t>
      </w:r>
      <w:r w:rsidRPr="007A04D4">
        <w:rPr>
          <w:sz w:val="22"/>
          <w:szCs w:val="22"/>
          <w:lang w:val="en-GB"/>
        </w:rPr>
        <w:t xml:space="preserve">Atmospheric </w:t>
      </w:r>
      <w:r>
        <w:rPr>
          <w:sz w:val="22"/>
          <w:szCs w:val="22"/>
          <w:lang w:val="en-GB"/>
        </w:rPr>
        <w:t>Environment, Volume 41, Issue 1</w:t>
      </w:r>
      <w:r w:rsidRPr="007A04D4">
        <w:rPr>
          <w:sz w:val="22"/>
          <w:szCs w:val="22"/>
          <w:lang w:val="en-GB"/>
        </w:rPr>
        <w:t>, Pages 189-207</w:t>
      </w:r>
    </w:p>
    <w:p w:rsidR="00690A5A" w:rsidRPr="007A04D4" w:rsidRDefault="00690A5A" w:rsidP="00A94061">
      <w:pPr>
        <w:jc w:val="both"/>
        <w:rPr>
          <w:sz w:val="22"/>
          <w:szCs w:val="22"/>
          <w:lang w:val="en-GB"/>
        </w:rPr>
      </w:pPr>
    </w:p>
    <w:p w:rsidR="00690A5A" w:rsidRPr="00696294" w:rsidRDefault="00690A5A" w:rsidP="00E312ED">
      <w:pPr>
        <w:jc w:val="both"/>
        <w:rPr>
          <w:sz w:val="22"/>
          <w:szCs w:val="22"/>
          <w:lang w:val="en-GB"/>
        </w:rPr>
      </w:pPr>
      <w:proofErr w:type="spellStart"/>
      <w:r w:rsidRPr="00696294">
        <w:rPr>
          <w:sz w:val="22"/>
          <w:szCs w:val="22"/>
          <w:lang w:val="en-GB"/>
        </w:rPr>
        <w:t>Thunis</w:t>
      </w:r>
      <w:proofErr w:type="spellEnd"/>
      <w:r w:rsidRPr="00471950">
        <w:rPr>
          <w:sz w:val="22"/>
          <w:szCs w:val="22"/>
          <w:lang w:val="en-GB"/>
        </w:rPr>
        <w:t xml:space="preserve"> </w:t>
      </w:r>
      <w:r w:rsidRPr="00696294">
        <w:rPr>
          <w:sz w:val="22"/>
          <w:szCs w:val="22"/>
          <w:lang w:val="en-GB"/>
        </w:rPr>
        <w:t xml:space="preserve">P., L. </w:t>
      </w:r>
      <w:proofErr w:type="spellStart"/>
      <w:r w:rsidRPr="00696294">
        <w:rPr>
          <w:sz w:val="22"/>
          <w:szCs w:val="22"/>
          <w:lang w:val="en-GB"/>
        </w:rPr>
        <w:t>Rouil</w:t>
      </w:r>
      <w:proofErr w:type="spellEnd"/>
      <w:r w:rsidRPr="00696294">
        <w:rPr>
          <w:sz w:val="22"/>
          <w:szCs w:val="22"/>
          <w:lang w:val="en-GB"/>
        </w:rPr>
        <w:t xml:space="preserve">, C. </w:t>
      </w:r>
      <w:proofErr w:type="spellStart"/>
      <w:r w:rsidRPr="00696294">
        <w:rPr>
          <w:sz w:val="22"/>
          <w:szCs w:val="22"/>
          <w:lang w:val="en-GB"/>
        </w:rPr>
        <w:t>Cuvelier</w:t>
      </w:r>
      <w:proofErr w:type="spellEnd"/>
      <w:r w:rsidRPr="00696294">
        <w:rPr>
          <w:sz w:val="22"/>
          <w:szCs w:val="22"/>
          <w:lang w:val="en-GB"/>
        </w:rPr>
        <w:t xml:space="preserve">, R. Stern, A. </w:t>
      </w:r>
      <w:proofErr w:type="spellStart"/>
      <w:r w:rsidRPr="00696294">
        <w:rPr>
          <w:sz w:val="22"/>
          <w:szCs w:val="22"/>
          <w:lang w:val="en-GB"/>
        </w:rPr>
        <w:t>Kerschbaumer</w:t>
      </w:r>
      <w:proofErr w:type="spellEnd"/>
      <w:r w:rsidRPr="00696294">
        <w:rPr>
          <w:sz w:val="22"/>
          <w:szCs w:val="22"/>
          <w:lang w:val="en-GB"/>
        </w:rPr>
        <w:t xml:space="preserve">, B. </w:t>
      </w:r>
      <w:proofErr w:type="spellStart"/>
      <w:r w:rsidRPr="00696294">
        <w:rPr>
          <w:sz w:val="22"/>
          <w:szCs w:val="22"/>
          <w:lang w:val="en-GB"/>
        </w:rPr>
        <w:t>Bessagnet</w:t>
      </w:r>
      <w:proofErr w:type="spellEnd"/>
      <w:r w:rsidRPr="00696294">
        <w:rPr>
          <w:sz w:val="22"/>
          <w:szCs w:val="22"/>
          <w:lang w:val="en-GB"/>
        </w:rPr>
        <w:t xml:space="preserve">, M. </w:t>
      </w:r>
      <w:proofErr w:type="spellStart"/>
      <w:r w:rsidRPr="00696294">
        <w:rPr>
          <w:sz w:val="22"/>
          <w:szCs w:val="22"/>
          <w:lang w:val="en-GB"/>
        </w:rPr>
        <w:t>Schaap</w:t>
      </w:r>
      <w:proofErr w:type="spellEnd"/>
      <w:r w:rsidRPr="00696294">
        <w:rPr>
          <w:sz w:val="22"/>
          <w:szCs w:val="22"/>
          <w:lang w:val="en-GB"/>
        </w:rPr>
        <w:t xml:space="preserve">, P. </w:t>
      </w:r>
      <w:proofErr w:type="spellStart"/>
      <w:r w:rsidRPr="00696294">
        <w:rPr>
          <w:sz w:val="22"/>
          <w:szCs w:val="22"/>
          <w:lang w:val="en-GB"/>
        </w:rPr>
        <w:t>Builtjes</w:t>
      </w:r>
      <w:proofErr w:type="spellEnd"/>
      <w:r w:rsidRPr="00696294">
        <w:rPr>
          <w:sz w:val="22"/>
          <w:szCs w:val="22"/>
          <w:lang w:val="en-GB"/>
        </w:rPr>
        <w:t xml:space="preserve">, L. </w:t>
      </w:r>
      <w:proofErr w:type="spellStart"/>
      <w:r w:rsidRPr="00696294">
        <w:rPr>
          <w:sz w:val="22"/>
          <w:szCs w:val="22"/>
          <w:lang w:val="en-GB"/>
        </w:rPr>
        <w:t>Tarrason</w:t>
      </w:r>
      <w:proofErr w:type="spellEnd"/>
      <w:r w:rsidRPr="00696294">
        <w:rPr>
          <w:sz w:val="22"/>
          <w:szCs w:val="22"/>
          <w:lang w:val="en-GB"/>
        </w:rPr>
        <w:t xml:space="preserve">, J. </w:t>
      </w:r>
      <w:proofErr w:type="spellStart"/>
      <w:r w:rsidRPr="00696294">
        <w:rPr>
          <w:sz w:val="22"/>
          <w:szCs w:val="22"/>
          <w:lang w:val="en-GB"/>
        </w:rPr>
        <w:t>Douros</w:t>
      </w:r>
      <w:proofErr w:type="spellEnd"/>
      <w:r w:rsidRPr="00696294">
        <w:rPr>
          <w:sz w:val="22"/>
          <w:szCs w:val="22"/>
          <w:lang w:val="en-GB"/>
        </w:rPr>
        <w:t xml:space="preserve">, N. </w:t>
      </w:r>
      <w:proofErr w:type="spellStart"/>
      <w:r w:rsidRPr="00696294">
        <w:rPr>
          <w:sz w:val="22"/>
          <w:szCs w:val="22"/>
          <w:lang w:val="en-GB"/>
        </w:rPr>
        <w:t>Moussiopoulos</w:t>
      </w:r>
      <w:proofErr w:type="spellEnd"/>
      <w:r w:rsidRPr="00696294">
        <w:rPr>
          <w:sz w:val="22"/>
          <w:szCs w:val="22"/>
          <w:lang w:val="en-GB"/>
        </w:rPr>
        <w:t xml:space="preserve">, G. </w:t>
      </w:r>
      <w:proofErr w:type="spellStart"/>
      <w:r w:rsidRPr="00696294">
        <w:rPr>
          <w:sz w:val="22"/>
          <w:szCs w:val="22"/>
          <w:lang w:val="en-GB"/>
        </w:rPr>
        <w:t>Pirovano</w:t>
      </w:r>
      <w:proofErr w:type="spellEnd"/>
      <w:r w:rsidRPr="00696294">
        <w:rPr>
          <w:sz w:val="22"/>
          <w:szCs w:val="22"/>
          <w:lang w:val="en-GB"/>
        </w:rPr>
        <w:t xml:space="preserve">, M. </w:t>
      </w:r>
      <w:proofErr w:type="spellStart"/>
      <w:r w:rsidRPr="00696294">
        <w:rPr>
          <w:sz w:val="22"/>
          <w:szCs w:val="22"/>
          <w:lang w:val="en-GB"/>
        </w:rPr>
        <w:t>Bedogni</w:t>
      </w:r>
      <w:proofErr w:type="spellEnd"/>
      <w:r w:rsidRPr="00696294">
        <w:rPr>
          <w:sz w:val="22"/>
          <w:szCs w:val="22"/>
          <w:lang w:val="en-GB"/>
        </w:rPr>
        <w:t xml:space="preserve">, 2007, Analysis of model responses to emission-reduction scenarios within the </w:t>
      </w:r>
      <w:proofErr w:type="spellStart"/>
      <w:r w:rsidRPr="00696294">
        <w:rPr>
          <w:sz w:val="22"/>
          <w:szCs w:val="22"/>
          <w:lang w:val="en-GB"/>
        </w:rPr>
        <w:t>CityDelta</w:t>
      </w:r>
      <w:proofErr w:type="spellEnd"/>
      <w:r w:rsidRPr="00696294">
        <w:rPr>
          <w:sz w:val="22"/>
          <w:szCs w:val="22"/>
          <w:lang w:val="en-GB"/>
        </w:rPr>
        <w:t xml:space="preserve"> project, Atmospheric Environment, Volume 41, Issue 1, January 2007, Pages 208-220</w:t>
      </w:r>
    </w:p>
    <w:p w:rsidR="00690A5A" w:rsidRDefault="00690A5A" w:rsidP="00A94061">
      <w:pPr>
        <w:jc w:val="both"/>
        <w:rPr>
          <w:sz w:val="22"/>
          <w:szCs w:val="22"/>
          <w:lang w:val="en-GB"/>
        </w:rPr>
      </w:pPr>
    </w:p>
    <w:p w:rsidR="00690A5A" w:rsidRDefault="00690A5A" w:rsidP="00A94061">
      <w:pPr>
        <w:jc w:val="both"/>
        <w:rPr>
          <w:sz w:val="22"/>
          <w:szCs w:val="22"/>
          <w:lang w:val="en-GB"/>
        </w:rPr>
      </w:pPr>
      <w:proofErr w:type="spellStart"/>
      <w:r>
        <w:rPr>
          <w:sz w:val="22"/>
          <w:szCs w:val="22"/>
          <w:lang w:val="en-GB"/>
        </w:rPr>
        <w:t>Thunis</w:t>
      </w:r>
      <w:proofErr w:type="spellEnd"/>
      <w:r>
        <w:rPr>
          <w:sz w:val="22"/>
          <w:szCs w:val="22"/>
          <w:lang w:val="en-GB"/>
        </w:rPr>
        <w:t xml:space="preserve"> P., E. </w:t>
      </w:r>
      <w:proofErr w:type="spellStart"/>
      <w:r>
        <w:rPr>
          <w:sz w:val="22"/>
          <w:szCs w:val="22"/>
          <w:lang w:val="en-GB"/>
        </w:rPr>
        <w:t>Georgieva</w:t>
      </w:r>
      <w:proofErr w:type="spellEnd"/>
      <w:r>
        <w:rPr>
          <w:sz w:val="22"/>
          <w:szCs w:val="22"/>
          <w:lang w:val="en-GB"/>
        </w:rPr>
        <w:t xml:space="preserve">, </w:t>
      </w:r>
      <w:proofErr w:type="gramStart"/>
      <w:r>
        <w:rPr>
          <w:sz w:val="22"/>
          <w:szCs w:val="22"/>
          <w:lang w:val="en-GB"/>
        </w:rPr>
        <w:t>S</w:t>
      </w:r>
      <w:proofErr w:type="gramEnd"/>
      <w:r>
        <w:rPr>
          <w:sz w:val="22"/>
          <w:szCs w:val="22"/>
          <w:lang w:val="en-GB"/>
        </w:rPr>
        <w:t xml:space="preserve">. </w:t>
      </w:r>
      <w:proofErr w:type="spellStart"/>
      <w:r>
        <w:rPr>
          <w:sz w:val="22"/>
          <w:szCs w:val="22"/>
          <w:lang w:val="en-GB"/>
        </w:rPr>
        <w:t>Galmarini</w:t>
      </w:r>
      <w:proofErr w:type="spellEnd"/>
      <w:r>
        <w:rPr>
          <w:sz w:val="22"/>
          <w:szCs w:val="22"/>
          <w:lang w:val="en-GB"/>
        </w:rPr>
        <w:t xml:space="preserve">, 2010: </w:t>
      </w:r>
      <w:r w:rsidRPr="00E312ED">
        <w:rPr>
          <w:sz w:val="22"/>
          <w:szCs w:val="22"/>
          <w:lang w:val="en-GB"/>
        </w:rPr>
        <w:t>A procedure for air quality models benchmarking</w:t>
      </w:r>
      <w:r>
        <w:rPr>
          <w:sz w:val="22"/>
          <w:szCs w:val="22"/>
          <w:lang w:val="en-GB"/>
        </w:rPr>
        <w:t>. (</w:t>
      </w:r>
      <w:hyperlink r:id="rId123" w:history="1">
        <w:r w:rsidRPr="00162F2A">
          <w:rPr>
            <w:rStyle w:val="Hyperlink"/>
            <w:sz w:val="22"/>
            <w:szCs w:val="22"/>
            <w:lang w:val="en-GB"/>
          </w:rPr>
          <w:t>http://fairmode.ew.eea.europa.eu/fol568175/work-groups</w:t>
        </w:r>
      </w:hyperlink>
      <w:r>
        <w:rPr>
          <w:sz w:val="22"/>
          <w:szCs w:val="22"/>
          <w:lang w:val="en-GB"/>
        </w:rPr>
        <w:t>)</w:t>
      </w:r>
    </w:p>
    <w:p w:rsidR="00690A5A" w:rsidRDefault="00690A5A" w:rsidP="00A94061">
      <w:pPr>
        <w:jc w:val="both"/>
        <w:rPr>
          <w:sz w:val="22"/>
          <w:szCs w:val="22"/>
          <w:lang w:val="en-GB"/>
        </w:rPr>
      </w:pPr>
    </w:p>
    <w:p w:rsidR="00690A5A" w:rsidRDefault="00690A5A" w:rsidP="002A125A">
      <w:pPr>
        <w:jc w:val="both"/>
        <w:rPr>
          <w:sz w:val="22"/>
          <w:szCs w:val="22"/>
          <w:lang w:val="en-GB"/>
        </w:rPr>
      </w:pPr>
      <w:r w:rsidRPr="002A125A">
        <w:rPr>
          <w:sz w:val="22"/>
          <w:szCs w:val="22"/>
          <w:lang w:val="en-GB"/>
        </w:rPr>
        <w:t xml:space="preserve">P. </w:t>
      </w:r>
      <w:proofErr w:type="spellStart"/>
      <w:r w:rsidRPr="002A125A">
        <w:rPr>
          <w:sz w:val="22"/>
          <w:szCs w:val="22"/>
          <w:lang w:val="en-GB"/>
        </w:rPr>
        <w:t>Thunis</w:t>
      </w:r>
      <w:proofErr w:type="spellEnd"/>
      <w:r w:rsidRPr="002A125A">
        <w:rPr>
          <w:sz w:val="22"/>
          <w:szCs w:val="22"/>
          <w:lang w:val="en-GB"/>
        </w:rPr>
        <w:t xml:space="preserve">, A. </w:t>
      </w:r>
      <w:proofErr w:type="spellStart"/>
      <w:r w:rsidRPr="002A125A">
        <w:rPr>
          <w:sz w:val="22"/>
          <w:szCs w:val="22"/>
          <w:lang w:val="en-GB"/>
        </w:rPr>
        <w:t>Pederzoli</w:t>
      </w:r>
      <w:proofErr w:type="spellEnd"/>
      <w:r w:rsidRPr="002A125A">
        <w:rPr>
          <w:sz w:val="22"/>
          <w:szCs w:val="22"/>
          <w:lang w:val="en-GB"/>
        </w:rPr>
        <w:t xml:space="preserve">, D. </w:t>
      </w:r>
      <w:proofErr w:type="spellStart"/>
      <w:r w:rsidRPr="002A125A">
        <w:rPr>
          <w:sz w:val="22"/>
          <w:szCs w:val="22"/>
          <w:lang w:val="en-GB"/>
        </w:rPr>
        <w:t>Pernigotti</w:t>
      </w:r>
      <w:proofErr w:type="spellEnd"/>
      <w:r w:rsidRPr="002A125A">
        <w:rPr>
          <w:sz w:val="22"/>
          <w:szCs w:val="22"/>
          <w:lang w:val="en-GB"/>
        </w:rPr>
        <w:t xml:space="preserve">, 2010: Performance criteria to evaluate air quality </w:t>
      </w:r>
      <w:proofErr w:type="spellStart"/>
      <w:r w:rsidRPr="002A125A">
        <w:rPr>
          <w:sz w:val="22"/>
          <w:szCs w:val="22"/>
          <w:lang w:val="en-GB"/>
        </w:rPr>
        <w:t>modeling</w:t>
      </w:r>
      <w:proofErr w:type="spellEnd"/>
      <w:r w:rsidRPr="002A125A">
        <w:rPr>
          <w:sz w:val="22"/>
          <w:szCs w:val="22"/>
          <w:lang w:val="en-GB"/>
        </w:rPr>
        <w:t xml:space="preserve"> applications, Atmospheric Environment, Volume 59, November 2012, Pages 476-482</w:t>
      </w:r>
    </w:p>
    <w:p w:rsidR="00690A5A" w:rsidRPr="002A125A" w:rsidRDefault="00690A5A" w:rsidP="002A125A">
      <w:pPr>
        <w:jc w:val="both"/>
        <w:rPr>
          <w:sz w:val="22"/>
          <w:szCs w:val="22"/>
          <w:lang w:val="en-GB"/>
        </w:rPr>
      </w:pPr>
    </w:p>
    <w:p w:rsidR="00690A5A" w:rsidRPr="00881840" w:rsidRDefault="00690A5A" w:rsidP="00881840">
      <w:pPr>
        <w:rPr>
          <w:sz w:val="22"/>
          <w:szCs w:val="22"/>
          <w:lang w:val="en-GB"/>
        </w:rPr>
      </w:pPr>
      <w:proofErr w:type="spellStart"/>
      <w:r w:rsidRPr="00881840">
        <w:rPr>
          <w:sz w:val="22"/>
          <w:szCs w:val="22"/>
          <w:lang w:val="en-GB"/>
        </w:rPr>
        <w:t>Thunis</w:t>
      </w:r>
      <w:proofErr w:type="spellEnd"/>
      <w:r w:rsidRPr="00881840">
        <w:rPr>
          <w:sz w:val="22"/>
          <w:szCs w:val="22"/>
          <w:lang w:val="en-GB"/>
        </w:rPr>
        <w:t xml:space="preserve"> P., D. </w:t>
      </w:r>
      <w:proofErr w:type="spellStart"/>
      <w:r w:rsidRPr="00881840">
        <w:rPr>
          <w:sz w:val="22"/>
          <w:szCs w:val="22"/>
          <w:lang w:val="en-GB"/>
        </w:rPr>
        <w:t>Pernigotti</w:t>
      </w:r>
      <w:proofErr w:type="spellEnd"/>
      <w:r w:rsidRPr="00881840">
        <w:rPr>
          <w:sz w:val="22"/>
          <w:szCs w:val="22"/>
          <w:lang w:val="en-GB"/>
        </w:rPr>
        <w:t xml:space="preserve"> and M. </w:t>
      </w:r>
      <w:proofErr w:type="spellStart"/>
      <w:r w:rsidRPr="00881840">
        <w:rPr>
          <w:sz w:val="22"/>
          <w:szCs w:val="22"/>
          <w:lang w:val="en-GB"/>
        </w:rPr>
        <w:t>Gerboles</w:t>
      </w:r>
      <w:proofErr w:type="spellEnd"/>
      <w:r>
        <w:rPr>
          <w:sz w:val="22"/>
          <w:szCs w:val="22"/>
          <w:lang w:val="en-GB"/>
        </w:rPr>
        <w:t>, 2012:</w:t>
      </w:r>
      <w:r w:rsidRPr="00881840">
        <w:rPr>
          <w:sz w:val="22"/>
          <w:szCs w:val="22"/>
          <w:lang w:val="en-GB"/>
        </w:rPr>
        <w:t xml:space="preserve"> Model quality objectives based on measurement uncertainty: Part 1: Ozone. 2012 </w:t>
      </w:r>
      <w:r w:rsidRPr="004B648C">
        <w:rPr>
          <w:sz w:val="22"/>
          <w:szCs w:val="22"/>
          <w:lang w:val="en-GB"/>
        </w:rPr>
        <w:t>Atmospheric Environment, Volume 79, November 2013, Pages 861-868</w:t>
      </w:r>
    </w:p>
    <w:p w:rsidR="00690A5A" w:rsidRPr="00881840" w:rsidRDefault="00690A5A" w:rsidP="00881840">
      <w:pPr>
        <w:rPr>
          <w:sz w:val="22"/>
          <w:szCs w:val="22"/>
          <w:lang w:val="en-GB"/>
        </w:rPr>
      </w:pPr>
    </w:p>
    <w:p w:rsidR="00690A5A" w:rsidRDefault="00690A5A" w:rsidP="00881840">
      <w:pPr>
        <w:rPr>
          <w:sz w:val="22"/>
          <w:szCs w:val="22"/>
          <w:lang w:val="en-GB"/>
        </w:rPr>
      </w:pPr>
      <w:proofErr w:type="spellStart"/>
      <w:proofErr w:type="gramStart"/>
      <w:r w:rsidRPr="00881840">
        <w:rPr>
          <w:sz w:val="22"/>
          <w:szCs w:val="22"/>
          <w:lang w:val="en-GB"/>
        </w:rPr>
        <w:t>Pernigotti</w:t>
      </w:r>
      <w:proofErr w:type="spellEnd"/>
      <w:r w:rsidRPr="00881840">
        <w:rPr>
          <w:sz w:val="22"/>
          <w:szCs w:val="22"/>
          <w:lang w:val="en-GB"/>
        </w:rPr>
        <w:t xml:space="preserve"> D., P. </w:t>
      </w:r>
      <w:proofErr w:type="spellStart"/>
      <w:r w:rsidRPr="00881840">
        <w:rPr>
          <w:sz w:val="22"/>
          <w:szCs w:val="22"/>
          <w:lang w:val="en-GB"/>
        </w:rPr>
        <w:t>Thunis</w:t>
      </w:r>
      <w:proofErr w:type="spellEnd"/>
      <w:r w:rsidRPr="00881840">
        <w:rPr>
          <w:sz w:val="22"/>
          <w:szCs w:val="22"/>
          <w:lang w:val="en-GB"/>
        </w:rPr>
        <w:t xml:space="preserve">, M. </w:t>
      </w:r>
      <w:proofErr w:type="spellStart"/>
      <w:r w:rsidRPr="00881840">
        <w:rPr>
          <w:sz w:val="22"/>
          <w:szCs w:val="22"/>
          <w:lang w:val="en-GB"/>
        </w:rPr>
        <w:t>Gerboles</w:t>
      </w:r>
      <w:proofErr w:type="spellEnd"/>
      <w:r w:rsidRPr="00881840">
        <w:rPr>
          <w:sz w:val="22"/>
          <w:szCs w:val="22"/>
          <w:lang w:val="en-GB"/>
        </w:rPr>
        <w:t xml:space="preserve"> and C. Belis.2012.</w:t>
      </w:r>
      <w:proofErr w:type="gramEnd"/>
      <w:r w:rsidRPr="00881840">
        <w:rPr>
          <w:sz w:val="22"/>
          <w:szCs w:val="22"/>
          <w:lang w:val="en-GB"/>
        </w:rPr>
        <w:t xml:space="preserve"> Model quality objectives based on measurement uncertainty: Part II:</w:t>
      </w:r>
      <w:r>
        <w:rPr>
          <w:sz w:val="22"/>
          <w:szCs w:val="22"/>
          <w:lang w:val="en-GB"/>
        </w:rPr>
        <w:t xml:space="preserve"> </w:t>
      </w:r>
      <w:r w:rsidRPr="00881840">
        <w:rPr>
          <w:sz w:val="22"/>
          <w:szCs w:val="22"/>
          <w:lang w:val="en-GB"/>
        </w:rPr>
        <w:t xml:space="preserve">PM10 and NO2. </w:t>
      </w:r>
      <w:r w:rsidRPr="004B648C">
        <w:rPr>
          <w:sz w:val="22"/>
          <w:szCs w:val="22"/>
          <w:lang w:val="en-GB"/>
        </w:rPr>
        <w:t>Atmospheric Environment, Volume 79, November 2013, Pages 869-878</w:t>
      </w:r>
    </w:p>
    <w:p w:rsidR="00690A5A" w:rsidRPr="00881840" w:rsidRDefault="00690A5A" w:rsidP="002A125A">
      <w:pPr>
        <w:rPr>
          <w:sz w:val="22"/>
          <w:szCs w:val="22"/>
        </w:rPr>
      </w:pPr>
    </w:p>
    <w:p w:rsidR="00690A5A" w:rsidRPr="006723C1" w:rsidRDefault="00690A5A" w:rsidP="00A94061">
      <w:pPr>
        <w:jc w:val="both"/>
        <w:rPr>
          <w:sz w:val="22"/>
          <w:szCs w:val="22"/>
          <w:lang w:val="en-GB"/>
        </w:rPr>
      </w:pPr>
    </w:p>
    <w:p w:rsidR="00690A5A" w:rsidRDefault="00690A5A" w:rsidP="005E73AB">
      <w:pPr>
        <w:rPr>
          <w:lang w:val="en-GB"/>
        </w:rPr>
      </w:pPr>
      <w:r w:rsidRPr="006723C1">
        <w:rPr>
          <w:lang w:val="en-GB"/>
        </w:rPr>
        <w:br w:type="page"/>
      </w:r>
      <w:bookmarkStart w:id="378" w:name="_Toc254183893"/>
      <w:bookmarkStart w:id="379" w:name="_Toc254184053"/>
    </w:p>
    <w:p w:rsidR="00690A5A" w:rsidRDefault="00690A5A" w:rsidP="005E73AB">
      <w:pPr>
        <w:rPr>
          <w:lang w:val="en-GB"/>
        </w:rPr>
      </w:pPr>
    </w:p>
    <w:p w:rsidR="00690A5A" w:rsidRDefault="00690A5A" w:rsidP="005E73AB">
      <w:pPr>
        <w:rPr>
          <w:lang w:val="en-GB"/>
        </w:rPr>
      </w:pPr>
    </w:p>
    <w:p w:rsidR="00690A5A" w:rsidRDefault="00690A5A" w:rsidP="005E73AB">
      <w:pPr>
        <w:rPr>
          <w:lang w:val="en-GB"/>
        </w:rPr>
      </w:pPr>
    </w:p>
    <w:p w:rsidR="00690A5A" w:rsidRDefault="00690A5A" w:rsidP="005E73AB">
      <w:pPr>
        <w:rPr>
          <w:lang w:val="en-GB"/>
        </w:rPr>
      </w:pPr>
    </w:p>
    <w:p w:rsidR="00690A5A" w:rsidRDefault="00690A5A" w:rsidP="005E73AB">
      <w:pPr>
        <w:rPr>
          <w:lang w:val="en-GB"/>
        </w:rPr>
      </w:pPr>
    </w:p>
    <w:p w:rsidR="00690A5A" w:rsidRDefault="00690A5A" w:rsidP="005E73AB">
      <w:pPr>
        <w:rPr>
          <w:lang w:val="en-GB"/>
        </w:rPr>
      </w:pPr>
    </w:p>
    <w:p w:rsidR="00690A5A" w:rsidRDefault="00690A5A" w:rsidP="005E73AB">
      <w:pPr>
        <w:rPr>
          <w:lang w:val="en-GB"/>
        </w:rPr>
      </w:pPr>
    </w:p>
    <w:p w:rsidR="00690A5A" w:rsidRDefault="00690A5A" w:rsidP="005E73AB">
      <w:pPr>
        <w:jc w:val="center"/>
        <w:rPr>
          <w:sz w:val="72"/>
          <w:szCs w:val="72"/>
          <w:lang w:val="en-GB"/>
        </w:rPr>
      </w:pPr>
      <w:r w:rsidRPr="005E73AB">
        <w:rPr>
          <w:sz w:val="72"/>
          <w:szCs w:val="72"/>
          <w:lang w:val="en-GB"/>
        </w:rPr>
        <w:t>Part II</w:t>
      </w:r>
    </w:p>
    <w:p w:rsidR="00690A5A" w:rsidRDefault="00690A5A" w:rsidP="005E73AB">
      <w:pPr>
        <w:jc w:val="center"/>
        <w:rPr>
          <w:sz w:val="72"/>
          <w:szCs w:val="72"/>
          <w:lang w:val="en-GB"/>
        </w:rPr>
      </w:pPr>
    </w:p>
    <w:p w:rsidR="00690A5A" w:rsidRPr="005E73AB" w:rsidRDefault="00690A5A" w:rsidP="005E73AB">
      <w:pPr>
        <w:jc w:val="center"/>
        <w:rPr>
          <w:sz w:val="72"/>
          <w:szCs w:val="72"/>
          <w:lang w:val="en-GB"/>
        </w:rPr>
      </w:pPr>
    </w:p>
    <w:p w:rsidR="00690A5A" w:rsidRDefault="00690A5A" w:rsidP="000A2059">
      <w:pPr>
        <w:pStyle w:val="Heading1"/>
        <w:jc w:val="center"/>
        <w:rPr>
          <w:sz w:val="144"/>
          <w:szCs w:val="144"/>
          <w:lang w:val="en-GB"/>
        </w:rPr>
      </w:pPr>
      <w:bookmarkStart w:id="380" w:name="_User’s_Guide"/>
      <w:bookmarkStart w:id="381" w:name="UsersGuide"/>
      <w:bookmarkStart w:id="382" w:name="_Ref284330723"/>
      <w:bookmarkStart w:id="383" w:name="_Ref284330786"/>
      <w:bookmarkStart w:id="384" w:name="_Toc284940313"/>
      <w:bookmarkStart w:id="385" w:name="_Toc410806023"/>
      <w:bookmarkEnd w:id="380"/>
      <w:bookmarkEnd w:id="381"/>
      <w:r w:rsidRPr="005E73AB">
        <w:rPr>
          <w:sz w:val="144"/>
          <w:szCs w:val="144"/>
          <w:lang w:val="en-GB"/>
        </w:rPr>
        <w:t>U</w:t>
      </w:r>
      <w:r>
        <w:rPr>
          <w:sz w:val="144"/>
          <w:szCs w:val="144"/>
          <w:lang w:val="en-GB"/>
        </w:rPr>
        <w:t>ser</w:t>
      </w:r>
      <w:r w:rsidRPr="005E73AB">
        <w:rPr>
          <w:sz w:val="144"/>
          <w:szCs w:val="144"/>
          <w:lang w:val="en-GB"/>
        </w:rPr>
        <w:t>’s</w:t>
      </w:r>
      <w:r>
        <w:rPr>
          <w:sz w:val="144"/>
          <w:szCs w:val="144"/>
          <w:lang w:val="en-GB"/>
        </w:rPr>
        <w:t xml:space="preserve"> </w:t>
      </w:r>
      <w:r w:rsidRPr="005E73AB">
        <w:rPr>
          <w:sz w:val="144"/>
          <w:szCs w:val="144"/>
          <w:lang w:val="en-GB"/>
        </w:rPr>
        <w:t>G</w:t>
      </w:r>
      <w:r>
        <w:rPr>
          <w:sz w:val="144"/>
          <w:szCs w:val="144"/>
          <w:lang w:val="en-GB"/>
        </w:rPr>
        <w:t>uide</w:t>
      </w:r>
      <w:bookmarkEnd w:id="382"/>
      <w:bookmarkEnd w:id="383"/>
      <w:bookmarkEnd w:id="384"/>
      <w:bookmarkEnd w:id="385"/>
    </w:p>
    <w:p w:rsidR="00690A5A" w:rsidRPr="005E73AB" w:rsidRDefault="00690A5A" w:rsidP="000A2059">
      <w:pPr>
        <w:pStyle w:val="Heading1"/>
        <w:rPr>
          <w:sz w:val="24"/>
          <w:szCs w:val="24"/>
          <w:lang w:val="en-GB"/>
        </w:rPr>
      </w:pPr>
    </w:p>
    <w:p w:rsidR="00A96179" w:rsidRDefault="00690A5A" w:rsidP="00DA4871">
      <w:pPr>
        <w:pStyle w:val="Heading2"/>
        <w:numPr>
          <w:ilvl w:val="0"/>
          <w:numId w:val="24"/>
        </w:numPr>
        <w:rPr>
          <w:lang w:val="en-GB"/>
        </w:rPr>
      </w:pPr>
      <w:bookmarkStart w:id="386" w:name="_Toc284940314"/>
      <w:r>
        <w:rPr>
          <w:rFonts w:ascii="Times New Roman" w:hAnsi="Times New Roman"/>
          <w:lang w:val="en-GB"/>
        </w:rPr>
        <w:br w:type="page"/>
      </w:r>
      <w:bookmarkStart w:id="387" w:name="_Toc410806024"/>
      <w:r w:rsidR="00A96179">
        <w:rPr>
          <w:lang w:val="en-GB"/>
        </w:rPr>
        <w:lastRenderedPageBreak/>
        <w:t>What’s new</w:t>
      </w:r>
      <w:bookmarkEnd w:id="387"/>
    </w:p>
    <w:p w:rsidR="00081EDE" w:rsidRPr="00081EDE" w:rsidRDefault="0075197E" w:rsidP="00081EDE">
      <w:pPr>
        <w:pStyle w:val="Heading3"/>
        <w:numPr>
          <w:ilvl w:val="1"/>
          <w:numId w:val="24"/>
        </w:numPr>
        <w:rPr>
          <w:lang w:val="en-GB"/>
        </w:rPr>
      </w:pPr>
      <w:bookmarkStart w:id="388" w:name="_Toc410806025"/>
      <w:r>
        <w:rPr>
          <w:lang w:val="en-GB"/>
        </w:rPr>
        <w:t xml:space="preserve">From version 4.0 </w:t>
      </w:r>
      <w:r w:rsidR="00081EDE">
        <w:rPr>
          <w:lang w:val="en-GB"/>
        </w:rPr>
        <w:t>to 5.0</w:t>
      </w:r>
      <w:bookmarkEnd w:id="388"/>
    </w:p>
    <w:p w:rsidR="0075197E" w:rsidRPr="0075197E" w:rsidRDefault="0075197E" w:rsidP="0075197E">
      <w:pPr>
        <w:rPr>
          <w:lang w:val="en-GB"/>
        </w:rPr>
      </w:pPr>
    </w:p>
    <w:p w:rsidR="0075197E" w:rsidRDefault="0075197E" w:rsidP="0075197E">
      <w:pPr>
        <w:pStyle w:val="ListParagraph"/>
        <w:numPr>
          <w:ilvl w:val="0"/>
          <w:numId w:val="12"/>
        </w:numPr>
        <w:rPr>
          <w:lang w:val="en-GB"/>
        </w:rPr>
      </w:pPr>
      <w:r>
        <w:rPr>
          <w:lang w:val="en-GB"/>
        </w:rPr>
        <w:t>An installer i</w:t>
      </w:r>
      <w:r w:rsidR="00081EDE">
        <w:rPr>
          <w:lang w:val="en-GB"/>
        </w:rPr>
        <w:t>s now provided for DELTA under W</w:t>
      </w:r>
      <w:r>
        <w:rPr>
          <w:lang w:val="en-GB"/>
        </w:rPr>
        <w:t xml:space="preserve">indows environment. No prior installation of the IDL virtual machine is any more requested. A demo dataset is provided within this installer. See installation instruction in the </w:t>
      </w:r>
      <w:hyperlink w:anchor="_Installation_and_running" w:history="1">
        <w:r w:rsidRPr="0075197E">
          <w:rPr>
            <w:rStyle w:val="Hyperlink"/>
            <w:lang w:val="en-GB"/>
          </w:rPr>
          <w:t>next section</w:t>
        </w:r>
      </w:hyperlink>
      <w:r>
        <w:rPr>
          <w:lang w:val="en-GB"/>
        </w:rPr>
        <w:t>.</w:t>
      </w:r>
    </w:p>
    <w:p w:rsidR="006C2964" w:rsidRPr="0075197E" w:rsidRDefault="006C2964" w:rsidP="0075197E">
      <w:pPr>
        <w:pStyle w:val="ListParagraph"/>
        <w:numPr>
          <w:ilvl w:val="0"/>
          <w:numId w:val="12"/>
        </w:numPr>
        <w:rPr>
          <w:lang w:val="en-GB"/>
        </w:rPr>
      </w:pPr>
      <w:r>
        <w:rPr>
          <w:lang w:val="en-GB"/>
        </w:rPr>
        <w:t xml:space="preserve">A Linux version is available for download. See installation instruction in the </w:t>
      </w:r>
      <w:hyperlink w:anchor="_Installation_and_running" w:history="1">
        <w:r w:rsidRPr="0075197E">
          <w:rPr>
            <w:rStyle w:val="Hyperlink"/>
            <w:lang w:val="en-GB"/>
          </w:rPr>
          <w:t>next section</w:t>
        </w:r>
      </w:hyperlink>
      <w:r>
        <w:rPr>
          <w:lang w:val="en-GB"/>
        </w:rPr>
        <w:t xml:space="preserve">. </w:t>
      </w:r>
    </w:p>
    <w:p w:rsidR="0075197E" w:rsidRPr="00790BD7" w:rsidRDefault="006C2964" w:rsidP="00790BD7">
      <w:pPr>
        <w:pStyle w:val="ListParagraph"/>
        <w:numPr>
          <w:ilvl w:val="0"/>
          <w:numId w:val="12"/>
        </w:numPr>
        <w:rPr>
          <w:lang w:val="en-GB"/>
        </w:rPr>
      </w:pPr>
      <w:r w:rsidRPr="006C2964">
        <w:rPr>
          <w:lang w:val="en-GB"/>
        </w:rPr>
        <w:t>The utility function “</w:t>
      </w:r>
      <w:hyperlink w:anchor="_Data-Check_Integrity_Tool" w:history="1">
        <w:r w:rsidRPr="006C2964">
          <w:rPr>
            <w:rStyle w:val="Hyperlink"/>
            <w:lang w:val="en-GB"/>
          </w:rPr>
          <w:t>Data-Check Integrity Tool</w:t>
        </w:r>
      </w:hyperlink>
      <w:r>
        <w:rPr>
          <w:lang w:val="en-GB"/>
        </w:rPr>
        <w:t>”</w:t>
      </w:r>
      <w:r w:rsidRPr="006C2964">
        <w:rPr>
          <w:lang w:val="en-GB"/>
        </w:rPr>
        <w:t xml:space="preserve"> </w:t>
      </w:r>
      <w:r>
        <w:rPr>
          <w:lang w:val="en-GB"/>
        </w:rPr>
        <w:t>is automatically run by default with new datasets to check the consistency of the input data files. This run is performed once only.</w:t>
      </w:r>
      <w:r w:rsidR="00790BD7">
        <w:rPr>
          <w:lang w:val="en-GB"/>
        </w:rPr>
        <w:t xml:space="preserve"> Note that at first application, this function will also convert automatically the observation data from </w:t>
      </w:r>
      <w:proofErr w:type="spellStart"/>
      <w:r w:rsidR="00790BD7">
        <w:rPr>
          <w:lang w:val="en-GB"/>
        </w:rPr>
        <w:t>csv</w:t>
      </w:r>
      <w:proofErr w:type="spellEnd"/>
      <w:r w:rsidR="00790BD7">
        <w:rPr>
          <w:lang w:val="en-GB"/>
        </w:rPr>
        <w:t xml:space="preserve"> to </w:t>
      </w:r>
      <w:proofErr w:type="spellStart"/>
      <w:r w:rsidR="00790BD7">
        <w:rPr>
          <w:lang w:val="en-GB"/>
        </w:rPr>
        <w:t>cdf</w:t>
      </w:r>
      <w:proofErr w:type="spellEnd"/>
      <w:r w:rsidR="00790BD7">
        <w:rPr>
          <w:lang w:val="en-GB"/>
        </w:rPr>
        <w:t xml:space="preserve"> format to speed-up future use with DELTA.</w:t>
      </w:r>
      <w:r>
        <w:rPr>
          <w:lang w:val="en-GB"/>
        </w:rPr>
        <w:t xml:space="preserve"> </w:t>
      </w:r>
    </w:p>
    <w:p w:rsidR="006C2964" w:rsidRPr="006C2964" w:rsidRDefault="006C2964" w:rsidP="006C2964">
      <w:pPr>
        <w:pStyle w:val="ListParagraph"/>
        <w:numPr>
          <w:ilvl w:val="0"/>
          <w:numId w:val="12"/>
        </w:numPr>
        <w:rPr>
          <w:lang w:val="en-GB"/>
        </w:rPr>
      </w:pPr>
      <w:r>
        <w:rPr>
          <w:lang w:val="en-GB"/>
        </w:rPr>
        <w:t>Modelling data entered in “</w:t>
      </w:r>
      <w:proofErr w:type="spellStart"/>
      <w:r>
        <w:rPr>
          <w:lang w:val="en-GB"/>
        </w:rPr>
        <w:t>csv</w:t>
      </w:r>
      <w:proofErr w:type="spellEnd"/>
      <w:r>
        <w:rPr>
          <w:lang w:val="en-GB"/>
        </w:rPr>
        <w:t xml:space="preserve">” format </w:t>
      </w:r>
      <w:r w:rsidR="00790BD7">
        <w:rPr>
          <w:lang w:val="en-GB"/>
        </w:rPr>
        <w:t>can be converted to</w:t>
      </w:r>
      <w:r>
        <w:rPr>
          <w:lang w:val="en-GB"/>
        </w:rPr>
        <w:t xml:space="preserve"> “</w:t>
      </w:r>
      <w:proofErr w:type="spellStart"/>
      <w:r>
        <w:rPr>
          <w:lang w:val="en-GB"/>
        </w:rPr>
        <w:t>cdf</w:t>
      </w:r>
      <w:proofErr w:type="spellEnd"/>
      <w:r>
        <w:rPr>
          <w:lang w:val="en-GB"/>
        </w:rPr>
        <w:t xml:space="preserve">” format </w:t>
      </w:r>
      <w:r w:rsidR="00790BD7">
        <w:rPr>
          <w:lang w:val="en-GB"/>
        </w:rPr>
        <w:t xml:space="preserve">through a </w:t>
      </w:r>
      <w:proofErr w:type="spellStart"/>
      <w:r w:rsidR="00790BD7">
        <w:rPr>
          <w:lang w:val="en-GB"/>
        </w:rPr>
        <w:t>convertion</w:t>
      </w:r>
      <w:proofErr w:type="spellEnd"/>
      <w:r w:rsidR="00790BD7">
        <w:rPr>
          <w:lang w:val="en-GB"/>
        </w:rPr>
        <w:t xml:space="preserve"> functionality incorporated in the DELTA tool (old csv2cdf)</w:t>
      </w:r>
      <w:r>
        <w:rPr>
          <w:lang w:val="en-GB"/>
        </w:rPr>
        <w:t>.</w:t>
      </w:r>
    </w:p>
    <w:p w:rsidR="0075197E" w:rsidRDefault="0075197E" w:rsidP="0075197E">
      <w:pPr>
        <w:pStyle w:val="ListParagraph"/>
        <w:numPr>
          <w:ilvl w:val="0"/>
          <w:numId w:val="12"/>
        </w:numPr>
        <w:rPr>
          <w:lang w:val="en-GB"/>
        </w:rPr>
      </w:pPr>
      <w:r>
        <w:rPr>
          <w:lang w:val="en-GB"/>
        </w:rPr>
        <w:t xml:space="preserve">Percentiles value for O3 and PM10/PM2.5 used to calculate the high percentile indicator included in the summary report have been set to correct values (from 90.4 to 92.9% for O3 and from 93.1 to 90.1% for PM2.5 and PM10). Values have been corrected in </w:t>
      </w:r>
      <w:hyperlink w:anchor="_Performance_criteria_for_1" w:history="1">
        <w:r w:rsidRPr="0075197E">
          <w:rPr>
            <w:rStyle w:val="Hyperlink"/>
            <w:lang w:val="en-GB"/>
          </w:rPr>
          <w:t>the first part of this guide</w:t>
        </w:r>
      </w:hyperlink>
      <w:r>
        <w:rPr>
          <w:lang w:val="en-GB"/>
        </w:rPr>
        <w:t xml:space="preserve"> accordingly.</w:t>
      </w:r>
    </w:p>
    <w:p w:rsidR="00527EE4" w:rsidRDefault="00527EE4" w:rsidP="0075197E">
      <w:pPr>
        <w:pStyle w:val="ListParagraph"/>
        <w:numPr>
          <w:ilvl w:val="0"/>
          <w:numId w:val="12"/>
        </w:numPr>
        <w:rPr>
          <w:lang w:val="en-GB"/>
        </w:rPr>
      </w:pPr>
      <w:r>
        <w:rPr>
          <w:lang w:val="en-GB"/>
        </w:rPr>
        <w:t xml:space="preserve">Paths to existing applications (Word, Excel, Google Earth…) need to be set in the </w:t>
      </w:r>
      <w:hyperlink w:anchor="_Init.ini" w:history="1">
        <w:r w:rsidRPr="00527EE4">
          <w:rPr>
            <w:rStyle w:val="Hyperlink"/>
            <w:lang w:val="en-GB"/>
          </w:rPr>
          <w:t>init.ini</w:t>
        </w:r>
      </w:hyperlink>
      <w:r>
        <w:rPr>
          <w:lang w:val="en-GB"/>
        </w:rPr>
        <w:t xml:space="preserve"> file in the resource directory. This operation can now be done automatically through the “Find external application paths” in the help menu. Note that this operation requires a substantial amount of time but </w:t>
      </w:r>
      <w:r w:rsidR="00DB2E58">
        <w:rPr>
          <w:lang w:val="en-GB"/>
        </w:rPr>
        <w:t>will be</w:t>
      </w:r>
      <w:r>
        <w:rPr>
          <w:lang w:val="en-GB"/>
        </w:rPr>
        <w:t xml:space="preserve"> performed once</w:t>
      </w:r>
      <w:r w:rsidR="0016630F" w:rsidRPr="0016630F">
        <w:rPr>
          <w:lang w:val="en-GB"/>
        </w:rPr>
        <w:t xml:space="preserve"> </w:t>
      </w:r>
      <w:r w:rsidR="0016630F">
        <w:rPr>
          <w:lang w:val="en-GB"/>
        </w:rPr>
        <w:t>only</w:t>
      </w:r>
      <w:r>
        <w:rPr>
          <w:lang w:val="en-GB"/>
        </w:rPr>
        <w:t>.</w:t>
      </w:r>
    </w:p>
    <w:p w:rsidR="0016630F" w:rsidRDefault="0016630F" w:rsidP="0075197E">
      <w:pPr>
        <w:pStyle w:val="ListParagraph"/>
        <w:numPr>
          <w:ilvl w:val="0"/>
          <w:numId w:val="12"/>
        </w:numPr>
        <w:rPr>
          <w:lang w:val="en-GB"/>
        </w:rPr>
      </w:pPr>
      <w:r>
        <w:rPr>
          <w:lang w:val="en-GB"/>
        </w:rPr>
        <w:t xml:space="preserve">Benchmarking report </w:t>
      </w:r>
      <w:r w:rsidR="00790BD7">
        <w:rPr>
          <w:lang w:val="en-GB"/>
        </w:rPr>
        <w:t>output is now delivered in jpeg format</w:t>
      </w:r>
      <w:r>
        <w:rPr>
          <w:lang w:val="en-GB"/>
        </w:rPr>
        <w:t>.</w:t>
      </w:r>
    </w:p>
    <w:p w:rsidR="006C2964" w:rsidRDefault="00081EDE" w:rsidP="0075197E">
      <w:pPr>
        <w:pStyle w:val="ListParagraph"/>
        <w:numPr>
          <w:ilvl w:val="0"/>
          <w:numId w:val="12"/>
        </w:numPr>
        <w:rPr>
          <w:lang w:val="en-GB"/>
        </w:rPr>
      </w:pPr>
      <w:r>
        <w:rPr>
          <w:lang w:val="en-GB"/>
        </w:rPr>
        <w:t xml:space="preserve">Some </w:t>
      </w:r>
      <w:r w:rsidR="00527EE4">
        <w:rPr>
          <w:lang w:val="en-GB"/>
        </w:rPr>
        <w:t xml:space="preserve">minor </w:t>
      </w:r>
      <w:r>
        <w:rPr>
          <w:lang w:val="en-GB"/>
        </w:rPr>
        <w:t>bug</w:t>
      </w:r>
      <w:r w:rsidR="00527EE4">
        <w:rPr>
          <w:lang w:val="en-GB"/>
        </w:rPr>
        <w:t xml:space="preserve">s in the formula of </w:t>
      </w:r>
      <w:hyperlink w:anchor="_Performance_criteria_for" w:history="1">
        <w:r w:rsidR="00527EE4" w:rsidRPr="00527EE4">
          <w:rPr>
            <w:rStyle w:val="Hyperlink"/>
            <w:lang w:val="en-GB"/>
          </w:rPr>
          <w:t>Tables</w:t>
        </w:r>
      </w:hyperlink>
      <w:r w:rsidR="00527EE4">
        <w:rPr>
          <w:lang w:val="en-GB"/>
        </w:rPr>
        <w:t xml:space="preserve"> 2, 3 and 4 in the first Section</w:t>
      </w:r>
      <w:r>
        <w:rPr>
          <w:lang w:val="en-GB"/>
        </w:rPr>
        <w:t xml:space="preserve"> have been </w:t>
      </w:r>
      <w:r w:rsidR="00527EE4">
        <w:rPr>
          <w:lang w:val="en-GB"/>
        </w:rPr>
        <w:t>corrected</w:t>
      </w:r>
      <w:r w:rsidR="006C2964">
        <w:rPr>
          <w:lang w:val="en-GB"/>
        </w:rPr>
        <w:t>.</w:t>
      </w:r>
    </w:p>
    <w:p w:rsidR="006C2964" w:rsidRDefault="006C2964" w:rsidP="0075197E">
      <w:pPr>
        <w:pStyle w:val="ListParagraph"/>
        <w:numPr>
          <w:ilvl w:val="0"/>
          <w:numId w:val="12"/>
        </w:numPr>
        <w:rPr>
          <w:lang w:val="en-GB"/>
        </w:rPr>
      </w:pPr>
      <w:r>
        <w:rPr>
          <w:lang w:val="en-GB"/>
        </w:rPr>
        <w:t>For yearly models:</w:t>
      </w:r>
    </w:p>
    <w:p w:rsidR="00081EDE" w:rsidRDefault="006C2964" w:rsidP="006C2964">
      <w:pPr>
        <w:pStyle w:val="ListParagraph"/>
        <w:numPr>
          <w:ilvl w:val="1"/>
          <w:numId w:val="12"/>
        </w:numPr>
        <w:rPr>
          <w:lang w:val="en-GB"/>
        </w:rPr>
      </w:pPr>
      <w:r>
        <w:rPr>
          <w:lang w:val="en-GB"/>
        </w:rPr>
        <w:t>The mouse recognize functionality has been re-activated for the summary report (bug fix)</w:t>
      </w:r>
      <w:r w:rsidR="00081EDE">
        <w:rPr>
          <w:lang w:val="en-GB"/>
        </w:rPr>
        <w:t xml:space="preserve"> </w:t>
      </w:r>
    </w:p>
    <w:p w:rsidR="006C2964" w:rsidRPr="0075197E" w:rsidRDefault="006C2964" w:rsidP="006C2964">
      <w:pPr>
        <w:pStyle w:val="ListParagraph"/>
        <w:numPr>
          <w:ilvl w:val="1"/>
          <w:numId w:val="12"/>
        </w:numPr>
        <w:rPr>
          <w:lang w:val="en-GB"/>
        </w:rPr>
      </w:pPr>
      <w:r>
        <w:rPr>
          <w:lang w:val="en-GB"/>
        </w:rPr>
        <w:t xml:space="preserve">Monitoring data can be formatted in </w:t>
      </w:r>
      <w:hyperlink w:anchor="_Yearly_Frequency_1" w:history="1">
        <w:r w:rsidRPr="00790BD7">
          <w:rPr>
            <w:rStyle w:val="Hyperlink"/>
            <w:lang w:val="en-GB"/>
          </w:rPr>
          <w:t>one single “</w:t>
        </w:r>
        <w:proofErr w:type="spellStart"/>
        <w:r w:rsidRPr="00790BD7">
          <w:rPr>
            <w:rStyle w:val="Hyperlink"/>
            <w:lang w:val="en-GB"/>
          </w:rPr>
          <w:t>csv</w:t>
        </w:r>
        <w:proofErr w:type="spellEnd"/>
        <w:r w:rsidRPr="00790BD7">
          <w:rPr>
            <w:rStyle w:val="Hyperlink"/>
            <w:lang w:val="en-GB"/>
          </w:rPr>
          <w:t>” file</w:t>
        </w:r>
      </w:hyperlink>
    </w:p>
    <w:p w:rsidR="00A96179" w:rsidRPr="00A96179" w:rsidRDefault="00A96179" w:rsidP="00DA4871">
      <w:pPr>
        <w:pStyle w:val="Heading3"/>
        <w:numPr>
          <w:ilvl w:val="1"/>
          <w:numId w:val="24"/>
        </w:numPr>
        <w:rPr>
          <w:lang w:val="en-GB"/>
        </w:rPr>
      </w:pPr>
      <w:bookmarkStart w:id="389" w:name="_Toc410806026"/>
      <w:r>
        <w:rPr>
          <w:lang w:val="en-GB"/>
        </w:rPr>
        <w:t>From version 3.4 to 4.0</w:t>
      </w:r>
      <w:bookmarkEnd w:id="389"/>
    </w:p>
    <w:p w:rsidR="00A96179" w:rsidRPr="00F76202" w:rsidRDefault="00A96179" w:rsidP="00DA4871">
      <w:pPr>
        <w:pStyle w:val="ListParagraph"/>
        <w:keepNext/>
        <w:numPr>
          <w:ilvl w:val="0"/>
          <w:numId w:val="34"/>
        </w:numPr>
        <w:spacing w:before="240" w:after="60" w:line="240" w:lineRule="auto"/>
        <w:contextualSpacing w:val="0"/>
        <w:outlineLvl w:val="3"/>
        <w:rPr>
          <w:b/>
          <w:bCs/>
          <w:vanish/>
          <w:sz w:val="28"/>
          <w:szCs w:val="28"/>
          <w:lang w:val="en-GB" w:eastAsia="bg-BG"/>
        </w:rPr>
      </w:pPr>
    </w:p>
    <w:p w:rsidR="00A96179" w:rsidRPr="00F76202" w:rsidRDefault="00A96179" w:rsidP="00DA4871">
      <w:pPr>
        <w:pStyle w:val="ListParagraph"/>
        <w:keepNext/>
        <w:numPr>
          <w:ilvl w:val="0"/>
          <w:numId w:val="34"/>
        </w:numPr>
        <w:spacing w:before="240" w:after="60" w:line="240" w:lineRule="auto"/>
        <w:contextualSpacing w:val="0"/>
        <w:outlineLvl w:val="3"/>
        <w:rPr>
          <w:b/>
          <w:bCs/>
          <w:vanish/>
          <w:sz w:val="28"/>
          <w:szCs w:val="28"/>
          <w:lang w:val="en-GB" w:eastAsia="bg-BG"/>
        </w:rPr>
      </w:pPr>
    </w:p>
    <w:p w:rsidR="00A96179" w:rsidRPr="00F76202" w:rsidRDefault="00A96179" w:rsidP="00DA4871">
      <w:pPr>
        <w:pStyle w:val="ListParagraph"/>
        <w:keepNext/>
        <w:numPr>
          <w:ilvl w:val="0"/>
          <w:numId w:val="34"/>
        </w:numPr>
        <w:spacing w:before="240" w:after="60" w:line="240" w:lineRule="auto"/>
        <w:contextualSpacing w:val="0"/>
        <w:outlineLvl w:val="3"/>
        <w:rPr>
          <w:b/>
          <w:bCs/>
          <w:vanish/>
          <w:sz w:val="28"/>
          <w:szCs w:val="28"/>
          <w:lang w:val="en-GB" w:eastAsia="bg-BG"/>
        </w:rPr>
      </w:pPr>
    </w:p>
    <w:p w:rsidR="00A96179" w:rsidRDefault="00A96179" w:rsidP="00A96179">
      <w:pPr>
        <w:rPr>
          <w:lang w:val="en-GB" w:eastAsia="bg-BG"/>
        </w:rPr>
      </w:pPr>
    </w:p>
    <w:p w:rsidR="00A96179" w:rsidRDefault="00A96179" w:rsidP="00DA4871">
      <w:pPr>
        <w:pStyle w:val="ListParagraph"/>
        <w:numPr>
          <w:ilvl w:val="0"/>
          <w:numId w:val="35"/>
        </w:numPr>
        <w:rPr>
          <w:rFonts w:ascii="Times New Roman" w:hAnsi="Times New Roman"/>
          <w:sz w:val="24"/>
          <w:szCs w:val="24"/>
          <w:lang w:val="en-GB" w:eastAsia="bg-BG"/>
        </w:rPr>
      </w:pPr>
      <w:r w:rsidRPr="00451738">
        <w:rPr>
          <w:rFonts w:ascii="Times New Roman" w:hAnsi="Times New Roman"/>
          <w:sz w:val="24"/>
          <w:szCs w:val="24"/>
          <w:lang w:val="en-GB" w:eastAsia="bg-BG"/>
        </w:rPr>
        <w:t>Inclusion of a new diagram “</w:t>
      </w:r>
      <w:proofErr w:type="spellStart"/>
      <w:r w:rsidR="004F69CB" w:rsidRPr="00451738">
        <w:fldChar w:fldCharType="begin"/>
      </w:r>
      <w:r w:rsidR="004F69CB" w:rsidRPr="00451738">
        <w:rPr>
          <w:rFonts w:ascii="Times New Roman" w:hAnsi="Times New Roman"/>
          <w:sz w:val="24"/>
          <w:szCs w:val="24"/>
        </w:rPr>
        <w:instrText xml:space="preserve"> HYPERLINK \l "geomap" </w:instrText>
      </w:r>
      <w:r w:rsidR="004F69CB" w:rsidRPr="00451738">
        <w:fldChar w:fldCharType="separate"/>
      </w:r>
      <w:r w:rsidRPr="00451738">
        <w:rPr>
          <w:rStyle w:val="Hyperlink"/>
          <w:rFonts w:ascii="Times New Roman" w:hAnsi="Times New Roman"/>
          <w:sz w:val="24"/>
          <w:szCs w:val="24"/>
          <w:lang w:val="en-GB" w:eastAsia="bg-BG"/>
        </w:rPr>
        <w:t>geomap</w:t>
      </w:r>
      <w:proofErr w:type="spellEnd"/>
      <w:r w:rsidR="004F69CB" w:rsidRPr="00451738">
        <w:rPr>
          <w:rStyle w:val="Hyperlink"/>
          <w:rFonts w:ascii="Times New Roman" w:hAnsi="Times New Roman"/>
          <w:sz w:val="24"/>
          <w:szCs w:val="24"/>
          <w:lang w:val="en-GB" w:eastAsia="bg-BG"/>
        </w:rPr>
        <w:fldChar w:fldCharType="end"/>
      </w:r>
      <w:r w:rsidRPr="00451738">
        <w:rPr>
          <w:rFonts w:ascii="Times New Roman" w:hAnsi="Times New Roman"/>
          <w:sz w:val="24"/>
          <w:szCs w:val="24"/>
          <w:lang w:val="en-GB" w:eastAsia="bg-BG"/>
        </w:rPr>
        <w:t>” for hourly/daily model results.</w:t>
      </w:r>
      <w:r w:rsidR="0090002E">
        <w:rPr>
          <w:rFonts w:ascii="Times New Roman" w:hAnsi="Times New Roman"/>
          <w:sz w:val="24"/>
          <w:szCs w:val="24"/>
          <w:lang w:val="en-GB" w:eastAsia="bg-BG"/>
        </w:rPr>
        <w:t xml:space="preserve"> </w:t>
      </w:r>
    </w:p>
    <w:p w:rsidR="0090002E" w:rsidRDefault="0090002E" w:rsidP="00DA4871">
      <w:pPr>
        <w:pStyle w:val="ListParagraph"/>
        <w:numPr>
          <w:ilvl w:val="0"/>
          <w:numId w:val="35"/>
        </w:numPr>
        <w:rPr>
          <w:rFonts w:ascii="Times New Roman" w:hAnsi="Times New Roman"/>
          <w:sz w:val="24"/>
          <w:szCs w:val="24"/>
          <w:lang w:val="en-GB" w:eastAsia="bg-BG"/>
        </w:rPr>
      </w:pPr>
      <w:r>
        <w:rPr>
          <w:rFonts w:ascii="Times New Roman" w:hAnsi="Times New Roman"/>
          <w:sz w:val="24"/>
          <w:szCs w:val="24"/>
          <w:lang w:val="en-GB" w:eastAsia="bg-BG"/>
        </w:rPr>
        <w:t xml:space="preserve">The X-axis of the </w:t>
      </w:r>
      <w:hyperlink w:anchor="_Target_Diagram_(Fig9" w:history="1">
        <w:r w:rsidRPr="0090002E">
          <w:rPr>
            <w:rStyle w:val="Hyperlink"/>
            <w:rFonts w:ascii="Times New Roman" w:hAnsi="Times New Roman"/>
            <w:sz w:val="24"/>
            <w:szCs w:val="24"/>
            <w:lang w:val="en-GB" w:eastAsia="bg-BG"/>
          </w:rPr>
          <w:t>target diagram</w:t>
        </w:r>
      </w:hyperlink>
      <w:r>
        <w:rPr>
          <w:rFonts w:ascii="Times New Roman" w:hAnsi="Times New Roman"/>
          <w:sz w:val="24"/>
          <w:szCs w:val="24"/>
          <w:lang w:val="en-GB" w:eastAsia="bg-BG"/>
        </w:rPr>
        <w:t xml:space="preserve"> is positive in both directions. </w:t>
      </w:r>
    </w:p>
    <w:p w:rsidR="0090002E" w:rsidRPr="00451738" w:rsidRDefault="0090002E" w:rsidP="00DA4871">
      <w:pPr>
        <w:pStyle w:val="ListParagraph"/>
        <w:numPr>
          <w:ilvl w:val="0"/>
          <w:numId w:val="35"/>
        </w:numPr>
        <w:rPr>
          <w:rFonts w:ascii="Times New Roman" w:hAnsi="Times New Roman"/>
          <w:sz w:val="24"/>
          <w:szCs w:val="24"/>
          <w:lang w:val="en-GB" w:eastAsia="bg-BG"/>
        </w:rPr>
      </w:pPr>
      <w:r>
        <w:rPr>
          <w:rFonts w:ascii="Times New Roman" w:hAnsi="Times New Roman"/>
          <w:sz w:val="24"/>
          <w:szCs w:val="24"/>
          <w:lang w:val="en-GB" w:eastAsia="bg-BG"/>
        </w:rPr>
        <w:t xml:space="preserve">Uncertainty parameters are now indicated on the </w:t>
      </w:r>
      <w:hyperlink w:anchor="_Target_Diagram_(Fig9" w:history="1">
        <w:r w:rsidRPr="0090002E">
          <w:rPr>
            <w:rStyle w:val="Hyperlink"/>
            <w:rFonts w:ascii="Times New Roman" w:hAnsi="Times New Roman"/>
            <w:sz w:val="24"/>
            <w:szCs w:val="24"/>
            <w:lang w:val="en-GB" w:eastAsia="bg-BG"/>
          </w:rPr>
          <w:t>target diagram</w:t>
        </w:r>
      </w:hyperlink>
      <w:r>
        <w:rPr>
          <w:rFonts w:ascii="Times New Roman" w:hAnsi="Times New Roman"/>
          <w:sz w:val="24"/>
          <w:szCs w:val="24"/>
          <w:lang w:val="en-GB" w:eastAsia="bg-BG"/>
        </w:rPr>
        <w:t xml:space="preserve"> and on the scatter diagram</w:t>
      </w:r>
    </w:p>
    <w:p w:rsidR="00A96179" w:rsidRPr="00451738" w:rsidRDefault="00A96179" w:rsidP="00DA4871">
      <w:pPr>
        <w:pStyle w:val="ListParagraph"/>
        <w:numPr>
          <w:ilvl w:val="0"/>
          <w:numId w:val="35"/>
        </w:numPr>
        <w:rPr>
          <w:rFonts w:ascii="Times New Roman" w:hAnsi="Times New Roman"/>
          <w:sz w:val="24"/>
          <w:szCs w:val="24"/>
          <w:lang w:val="en-GB" w:eastAsia="bg-BG"/>
        </w:rPr>
      </w:pPr>
      <w:r w:rsidRPr="00451738">
        <w:rPr>
          <w:rFonts w:ascii="Times New Roman" w:hAnsi="Times New Roman"/>
          <w:sz w:val="24"/>
          <w:szCs w:val="24"/>
          <w:lang w:val="en-GB" w:eastAsia="bg-BG"/>
        </w:rPr>
        <w:t xml:space="preserve">Addition of </w:t>
      </w:r>
      <w:hyperlink w:anchor="_An_expression_for" w:history="1">
        <w:r w:rsidRPr="00451738">
          <w:rPr>
            <w:rStyle w:val="Hyperlink"/>
            <w:rFonts w:ascii="Times New Roman" w:hAnsi="Times New Roman"/>
            <w:sz w:val="24"/>
            <w:szCs w:val="24"/>
            <w:lang w:val="en-GB" w:eastAsia="bg-BG"/>
          </w:rPr>
          <w:t>new MQO for PM2.5, WS and TEMP</w:t>
        </w:r>
      </w:hyperlink>
      <w:r w:rsidRPr="00451738">
        <w:rPr>
          <w:rFonts w:ascii="Times New Roman" w:hAnsi="Times New Roman"/>
          <w:sz w:val="24"/>
          <w:szCs w:val="24"/>
          <w:lang w:val="en-GB" w:eastAsia="bg-BG"/>
        </w:rPr>
        <w:t xml:space="preserve">. Parameters for the PM2.5 MQO have been revised to avoid uncertainties smaller than PM10 in the lower concentrations range. </w:t>
      </w:r>
    </w:p>
    <w:p w:rsidR="00A96179" w:rsidRPr="00451738" w:rsidRDefault="00A96179" w:rsidP="00DA4871">
      <w:pPr>
        <w:pStyle w:val="ListParagraph"/>
        <w:numPr>
          <w:ilvl w:val="0"/>
          <w:numId w:val="35"/>
        </w:numPr>
        <w:rPr>
          <w:rFonts w:ascii="Times New Roman" w:hAnsi="Times New Roman"/>
          <w:sz w:val="24"/>
          <w:szCs w:val="24"/>
          <w:lang w:val="en-GB" w:eastAsia="bg-BG"/>
        </w:rPr>
      </w:pPr>
      <w:r w:rsidRPr="00451738">
        <w:rPr>
          <w:rFonts w:ascii="Times New Roman" w:hAnsi="Times New Roman"/>
          <w:sz w:val="24"/>
          <w:szCs w:val="24"/>
          <w:lang w:val="en-GB" w:eastAsia="bg-BG"/>
        </w:rPr>
        <w:t xml:space="preserve">Update of uncertainty parameters for </w:t>
      </w:r>
      <w:hyperlink w:anchor="_An_expression_for" w:history="1">
        <w:r w:rsidRPr="00451738">
          <w:rPr>
            <w:rStyle w:val="Hyperlink"/>
            <w:rFonts w:ascii="Times New Roman" w:hAnsi="Times New Roman"/>
            <w:sz w:val="24"/>
            <w:szCs w:val="24"/>
            <w:lang w:val="en-GB" w:eastAsia="bg-BG"/>
          </w:rPr>
          <w:t>NO2 and PM10</w:t>
        </w:r>
      </w:hyperlink>
      <w:r w:rsidRPr="00451738">
        <w:rPr>
          <w:rFonts w:ascii="Times New Roman" w:hAnsi="Times New Roman"/>
          <w:sz w:val="24"/>
          <w:szCs w:val="24"/>
          <w:lang w:val="en-GB" w:eastAsia="bg-BG"/>
        </w:rPr>
        <w:t xml:space="preserve"> (yearly and hourly)</w:t>
      </w:r>
    </w:p>
    <w:p w:rsidR="00A96179" w:rsidRPr="00451738" w:rsidRDefault="00A96179" w:rsidP="00DA4871">
      <w:pPr>
        <w:pStyle w:val="ListParagraph"/>
        <w:numPr>
          <w:ilvl w:val="0"/>
          <w:numId w:val="35"/>
        </w:numPr>
        <w:rPr>
          <w:rFonts w:ascii="Times New Roman" w:hAnsi="Times New Roman"/>
          <w:sz w:val="24"/>
          <w:szCs w:val="24"/>
          <w:lang w:val="en-GB" w:eastAsia="bg-BG"/>
        </w:rPr>
      </w:pPr>
      <w:r w:rsidRPr="00451738">
        <w:rPr>
          <w:rFonts w:ascii="Times New Roman" w:hAnsi="Times New Roman"/>
          <w:sz w:val="24"/>
          <w:szCs w:val="24"/>
          <w:lang w:val="en-GB" w:eastAsia="bg-BG"/>
        </w:rPr>
        <w:t xml:space="preserve">Inclusion of the </w:t>
      </w:r>
      <w:hyperlink w:anchor="_Managing_multiple_datasets:_1" w:history="1">
        <w:proofErr w:type="spellStart"/>
        <w:r w:rsidRPr="00451738">
          <w:rPr>
            <w:rStyle w:val="Hyperlink"/>
            <w:rFonts w:ascii="Times New Roman" w:hAnsi="Times New Roman"/>
            <w:sz w:val="24"/>
            <w:szCs w:val="24"/>
            <w:lang w:val="en-GB" w:eastAsia="bg-BG"/>
          </w:rPr>
          <w:t>myDeltaInput</w:t>
        </w:r>
        <w:proofErr w:type="spellEnd"/>
      </w:hyperlink>
      <w:r w:rsidRPr="00451738">
        <w:rPr>
          <w:rFonts w:ascii="Times New Roman" w:hAnsi="Times New Roman"/>
          <w:sz w:val="24"/>
          <w:szCs w:val="24"/>
          <w:lang w:val="en-GB" w:eastAsia="bg-BG"/>
        </w:rPr>
        <w:t xml:space="preserve"> option to facilitate the management of multiple datasets. Note that DELTA can run in absence of this new input file. </w:t>
      </w:r>
    </w:p>
    <w:p w:rsidR="00A96179" w:rsidRPr="00451738" w:rsidRDefault="00A96179" w:rsidP="00DA4871">
      <w:pPr>
        <w:pStyle w:val="ListParagraph"/>
        <w:numPr>
          <w:ilvl w:val="0"/>
          <w:numId w:val="35"/>
        </w:numPr>
        <w:rPr>
          <w:rFonts w:ascii="Times New Roman" w:hAnsi="Times New Roman"/>
          <w:sz w:val="24"/>
          <w:szCs w:val="24"/>
          <w:lang w:val="en-GB" w:eastAsia="bg-BG"/>
        </w:rPr>
      </w:pPr>
      <w:r w:rsidRPr="00451738">
        <w:rPr>
          <w:rFonts w:ascii="Times New Roman" w:hAnsi="Times New Roman"/>
          <w:sz w:val="24"/>
          <w:szCs w:val="24"/>
          <w:lang w:val="en-GB" w:eastAsia="bg-BG"/>
        </w:rPr>
        <w:t>Inclusion of MQO for SO4, NH4, NO3, EC and TOM for testing purposes. Uncertainty parameters are available in the “goalscriteria_oc.dat” configuration file.</w:t>
      </w:r>
    </w:p>
    <w:p w:rsidR="00A96179" w:rsidRPr="00451738" w:rsidRDefault="00A96179" w:rsidP="00DA4871">
      <w:pPr>
        <w:pStyle w:val="ListParagraph"/>
        <w:numPr>
          <w:ilvl w:val="0"/>
          <w:numId w:val="35"/>
        </w:numPr>
        <w:rPr>
          <w:rFonts w:ascii="Times New Roman" w:hAnsi="Times New Roman"/>
          <w:sz w:val="24"/>
          <w:szCs w:val="24"/>
          <w:lang w:val="en-GB" w:eastAsia="bg-BG"/>
        </w:rPr>
      </w:pPr>
      <w:r w:rsidRPr="00451738">
        <w:rPr>
          <w:rFonts w:ascii="Times New Roman" w:hAnsi="Times New Roman"/>
          <w:sz w:val="24"/>
          <w:szCs w:val="24"/>
          <w:lang w:val="en-GB" w:eastAsia="bg-BG"/>
        </w:rPr>
        <w:lastRenderedPageBreak/>
        <w:t xml:space="preserve">Correction of </w:t>
      </w:r>
      <w:proofErr w:type="spellStart"/>
      <w:r w:rsidRPr="00451738">
        <w:rPr>
          <w:rFonts w:ascii="Times New Roman" w:hAnsi="Times New Roman"/>
          <w:sz w:val="24"/>
          <w:szCs w:val="24"/>
          <w:lang w:val="en-GB" w:eastAsia="bg-BG"/>
        </w:rPr>
        <w:t>geomap</w:t>
      </w:r>
      <w:proofErr w:type="spellEnd"/>
      <w:r w:rsidRPr="00451738">
        <w:rPr>
          <w:rFonts w:ascii="Times New Roman" w:hAnsi="Times New Roman"/>
          <w:sz w:val="24"/>
          <w:szCs w:val="24"/>
          <w:lang w:val="en-GB" w:eastAsia="bg-BG"/>
        </w:rPr>
        <w:t xml:space="preserve"> SD and R error symbol types: switch to be consistent with Target.</w:t>
      </w:r>
    </w:p>
    <w:p w:rsidR="00A96179" w:rsidRPr="00451738" w:rsidRDefault="00A96179" w:rsidP="00DA4871">
      <w:pPr>
        <w:pStyle w:val="ListParagraph"/>
        <w:numPr>
          <w:ilvl w:val="0"/>
          <w:numId w:val="35"/>
        </w:numPr>
        <w:rPr>
          <w:rFonts w:ascii="Times New Roman" w:hAnsi="Times New Roman"/>
          <w:sz w:val="24"/>
          <w:szCs w:val="24"/>
          <w:lang w:val="en-GB" w:eastAsia="bg-BG"/>
        </w:rPr>
      </w:pPr>
      <w:r w:rsidRPr="00451738">
        <w:rPr>
          <w:rFonts w:ascii="Times New Roman" w:hAnsi="Times New Roman"/>
          <w:sz w:val="24"/>
          <w:szCs w:val="24"/>
          <w:lang w:val="en-GB" w:eastAsia="bg-BG"/>
        </w:rPr>
        <w:t>Correction of the counting of valid station in the yearly scatter diagram</w:t>
      </w:r>
    </w:p>
    <w:p w:rsidR="00A96179" w:rsidRPr="0090002E" w:rsidRDefault="00A96179" w:rsidP="00DA4871">
      <w:pPr>
        <w:pStyle w:val="ListParagraph"/>
        <w:numPr>
          <w:ilvl w:val="0"/>
          <w:numId w:val="35"/>
        </w:numPr>
        <w:rPr>
          <w:rStyle w:val="Hyperlink"/>
          <w:rFonts w:ascii="Times New Roman" w:hAnsi="Times New Roman"/>
          <w:color w:val="auto"/>
          <w:sz w:val="24"/>
          <w:szCs w:val="24"/>
          <w:u w:val="none"/>
          <w:lang w:val="en-GB" w:eastAsia="bg-BG"/>
        </w:rPr>
      </w:pPr>
      <w:r w:rsidRPr="00451738">
        <w:rPr>
          <w:rFonts w:ascii="Times New Roman" w:hAnsi="Times New Roman"/>
          <w:sz w:val="24"/>
          <w:szCs w:val="24"/>
          <w:lang w:val="en-GB" w:eastAsia="bg-BG"/>
        </w:rPr>
        <w:t xml:space="preserve">Modifications of the </w:t>
      </w:r>
      <w:hyperlink w:anchor="_Summary_Report_(Fig.2" w:history="1">
        <w:r w:rsidRPr="00451738">
          <w:rPr>
            <w:rStyle w:val="Hyperlink"/>
            <w:rFonts w:ascii="Times New Roman" w:hAnsi="Times New Roman"/>
            <w:sz w:val="24"/>
            <w:szCs w:val="24"/>
            <w:lang w:val="en-GB" w:eastAsia="bg-BG"/>
          </w:rPr>
          <w:t>hourly/daily summary report</w:t>
        </w:r>
      </w:hyperlink>
      <w:r w:rsidRPr="00451738">
        <w:rPr>
          <w:rFonts w:ascii="Times New Roman" w:hAnsi="Times New Roman"/>
          <w:sz w:val="24"/>
          <w:szCs w:val="24"/>
          <w:lang w:val="en-GB" w:eastAsia="bg-BG"/>
        </w:rPr>
        <w:t xml:space="preserve">: the RDE indicator has been suppressed and substituted by a </w:t>
      </w:r>
      <w:hyperlink w:anchor="_Performance_criteria_for_1" w:history="1">
        <w:r w:rsidRPr="00451738">
          <w:rPr>
            <w:rStyle w:val="Hyperlink"/>
            <w:rFonts w:ascii="Times New Roman" w:hAnsi="Times New Roman"/>
            <w:sz w:val="24"/>
            <w:szCs w:val="24"/>
            <w:lang w:val="en-GB" w:eastAsia="bg-BG"/>
          </w:rPr>
          <w:t>threshold indicator</w:t>
        </w:r>
      </w:hyperlink>
    </w:p>
    <w:p w:rsidR="0090002E" w:rsidRDefault="0090002E" w:rsidP="00DA4871">
      <w:pPr>
        <w:pStyle w:val="ListParagraph"/>
        <w:numPr>
          <w:ilvl w:val="0"/>
          <w:numId w:val="35"/>
        </w:numPr>
        <w:rPr>
          <w:rFonts w:ascii="Times New Roman" w:hAnsi="Times New Roman"/>
          <w:sz w:val="24"/>
          <w:szCs w:val="24"/>
          <w:lang w:val="en-GB" w:eastAsia="bg-BG"/>
        </w:rPr>
      </w:pPr>
      <w:r w:rsidRPr="0090002E">
        <w:rPr>
          <w:rFonts w:ascii="Times New Roman" w:hAnsi="Times New Roman"/>
          <w:sz w:val="24"/>
          <w:szCs w:val="24"/>
          <w:lang w:val="en-GB" w:eastAsia="bg-BG"/>
        </w:rPr>
        <w:t xml:space="preserve">The </w:t>
      </w:r>
      <w:r>
        <w:rPr>
          <w:rFonts w:ascii="Times New Roman" w:hAnsi="Times New Roman"/>
          <w:sz w:val="24"/>
          <w:szCs w:val="24"/>
          <w:lang w:val="en-GB" w:eastAsia="bg-BG"/>
        </w:rPr>
        <w:t xml:space="preserve">bug in the </w:t>
      </w:r>
      <w:r w:rsidRPr="0090002E">
        <w:rPr>
          <w:rFonts w:ascii="Times New Roman" w:hAnsi="Times New Roman"/>
          <w:sz w:val="24"/>
          <w:szCs w:val="24"/>
          <w:lang w:val="en-GB" w:eastAsia="bg-BG"/>
        </w:rPr>
        <w:t>summary report</w:t>
      </w:r>
      <w:r>
        <w:rPr>
          <w:rFonts w:ascii="Times New Roman" w:hAnsi="Times New Roman"/>
          <w:sz w:val="24"/>
          <w:szCs w:val="24"/>
          <w:lang w:val="en-GB" w:eastAsia="bg-BG"/>
        </w:rPr>
        <w:t xml:space="preserve"> (calculation of the spatial correlation and spatial standard deviation – no point appearing) has been fixed.</w:t>
      </w:r>
    </w:p>
    <w:p w:rsidR="0090002E" w:rsidRPr="00451738" w:rsidRDefault="0090002E" w:rsidP="00DA4871">
      <w:pPr>
        <w:pStyle w:val="ListParagraph"/>
        <w:numPr>
          <w:ilvl w:val="0"/>
          <w:numId w:val="35"/>
        </w:numPr>
        <w:rPr>
          <w:rFonts w:ascii="Times New Roman" w:hAnsi="Times New Roman"/>
          <w:sz w:val="24"/>
          <w:szCs w:val="24"/>
          <w:lang w:val="en-GB" w:eastAsia="bg-BG"/>
        </w:rPr>
      </w:pPr>
      <w:r>
        <w:rPr>
          <w:rFonts w:ascii="Times New Roman" w:hAnsi="Times New Roman"/>
          <w:sz w:val="24"/>
          <w:szCs w:val="24"/>
          <w:lang w:val="en-GB" w:eastAsia="bg-BG"/>
        </w:rPr>
        <w:t xml:space="preserve">The legend of the </w:t>
      </w:r>
      <w:hyperlink w:anchor="_Summary_Report_(Fig.9" w:history="1">
        <w:r w:rsidRPr="0090002E">
          <w:rPr>
            <w:rStyle w:val="Hyperlink"/>
            <w:rFonts w:ascii="Times New Roman" w:hAnsi="Times New Roman"/>
            <w:sz w:val="24"/>
            <w:szCs w:val="24"/>
            <w:lang w:val="en-GB" w:eastAsia="bg-BG"/>
          </w:rPr>
          <w:t>summary report</w:t>
        </w:r>
      </w:hyperlink>
      <w:r>
        <w:rPr>
          <w:rFonts w:ascii="Times New Roman" w:hAnsi="Times New Roman"/>
          <w:sz w:val="24"/>
          <w:szCs w:val="24"/>
          <w:lang w:val="en-GB" w:eastAsia="bg-BG"/>
        </w:rPr>
        <w:t xml:space="preserve"> has been re-designed</w:t>
      </w:r>
    </w:p>
    <w:p w:rsidR="00A96179" w:rsidRPr="00451738" w:rsidRDefault="00A96179" w:rsidP="00DA4871">
      <w:pPr>
        <w:pStyle w:val="ListParagraph"/>
        <w:numPr>
          <w:ilvl w:val="0"/>
          <w:numId w:val="35"/>
        </w:numPr>
        <w:rPr>
          <w:rFonts w:ascii="Times New Roman" w:hAnsi="Times New Roman"/>
          <w:sz w:val="24"/>
          <w:szCs w:val="24"/>
          <w:lang w:val="en-GB" w:eastAsia="bg-BG"/>
        </w:rPr>
      </w:pPr>
      <w:r w:rsidRPr="00451738">
        <w:rPr>
          <w:rFonts w:ascii="Times New Roman" w:hAnsi="Times New Roman"/>
          <w:sz w:val="24"/>
          <w:szCs w:val="24"/>
          <w:lang w:val="en-GB" w:eastAsia="bg-BG"/>
        </w:rPr>
        <w:t xml:space="preserve">Modification of the </w:t>
      </w:r>
      <w:hyperlink w:anchor="_Summary_Report_(Fig.3" w:history="1">
        <w:r w:rsidRPr="00451738">
          <w:rPr>
            <w:rStyle w:val="Hyperlink"/>
            <w:rFonts w:ascii="Times New Roman" w:hAnsi="Times New Roman"/>
            <w:sz w:val="24"/>
            <w:szCs w:val="24"/>
            <w:lang w:val="en-GB" w:eastAsia="bg-BG"/>
          </w:rPr>
          <w:t>yearly summary report</w:t>
        </w:r>
      </w:hyperlink>
      <w:r w:rsidRPr="00451738">
        <w:rPr>
          <w:rFonts w:ascii="Times New Roman" w:hAnsi="Times New Roman"/>
          <w:sz w:val="24"/>
          <w:szCs w:val="24"/>
          <w:lang w:val="en-GB" w:eastAsia="bg-BG"/>
        </w:rPr>
        <w:t xml:space="preserve">: RDE has been dropped.  </w:t>
      </w:r>
    </w:p>
    <w:p w:rsidR="00A96179" w:rsidRPr="00451738" w:rsidRDefault="00A96179" w:rsidP="00DA4871">
      <w:pPr>
        <w:pStyle w:val="ListParagraph"/>
        <w:numPr>
          <w:ilvl w:val="0"/>
          <w:numId w:val="35"/>
        </w:numPr>
        <w:rPr>
          <w:rFonts w:ascii="Times New Roman" w:hAnsi="Times New Roman"/>
          <w:sz w:val="24"/>
          <w:szCs w:val="24"/>
          <w:lang w:val="en-GB" w:eastAsia="bg-BG"/>
        </w:rPr>
      </w:pPr>
      <w:r w:rsidRPr="00451738">
        <w:rPr>
          <w:rFonts w:ascii="Times New Roman" w:hAnsi="Times New Roman"/>
          <w:sz w:val="24"/>
          <w:szCs w:val="24"/>
          <w:lang w:val="en-GB" w:eastAsia="bg-BG"/>
        </w:rPr>
        <w:t xml:space="preserve">Correction of </w:t>
      </w:r>
      <w:hyperlink w:anchor="_TARGET_(8H_Max," w:history="1">
        <w:r w:rsidRPr="00451738">
          <w:rPr>
            <w:rStyle w:val="Hyperlink"/>
            <w:rFonts w:ascii="Times New Roman" w:hAnsi="Times New Roman"/>
            <w:sz w:val="24"/>
            <w:szCs w:val="24"/>
            <w:lang w:val="en-GB" w:eastAsia="bg-BG"/>
          </w:rPr>
          <w:t>Target diagram</w:t>
        </w:r>
      </w:hyperlink>
      <w:r w:rsidRPr="00451738">
        <w:rPr>
          <w:rFonts w:ascii="Times New Roman" w:hAnsi="Times New Roman"/>
          <w:sz w:val="24"/>
          <w:szCs w:val="24"/>
          <w:lang w:val="en-GB" w:eastAsia="bg-BG"/>
        </w:rPr>
        <w:t>: SD and R related errors were assigned the wrong side of the diagram (left vs. right)</w:t>
      </w:r>
    </w:p>
    <w:p w:rsidR="00A96179" w:rsidRPr="00451738" w:rsidRDefault="00A96179" w:rsidP="00DA4871">
      <w:pPr>
        <w:pStyle w:val="ListParagraph"/>
        <w:numPr>
          <w:ilvl w:val="0"/>
          <w:numId w:val="35"/>
        </w:numPr>
        <w:rPr>
          <w:rFonts w:ascii="Times New Roman" w:hAnsi="Times New Roman"/>
          <w:sz w:val="24"/>
          <w:szCs w:val="24"/>
          <w:lang w:val="en-GB" w:eastAsia="bg-BG"/>
        </w:rPr>
      </w:pPr>
      <w:r w:rsidRPr="00451738">
        <w:rPr>
          <w:rFonts w:ascii="Times New Roman" w:hAnsi="Times New Roman"/>
          <w:sz w:val="24"/>
          <w:szCs w:val="24"/>
          <w:lang w:val="en-GB" w:eastAsia="bg-BG"/>
        </w:rPr>
        <w:t>Uncertainty values for PM10 TEOM and beta-ray measurement techniques have been included in the “</w:t>
      </w:r>
      <w:proofErr w:type="spellStart"/>
      <w:r w:rsidRPr="00451738">
        <w:rPr>
          <w:rFonts w:ascii="Times New Roman" w:hAnsi="Times New Roman"/>
          <w:sz w:val="24"/>
          <w:szCs w:val="24"/>
          <w:lang w:val="en-GB" w:eastAsia="bg-BG"/>
        </w:rPr>
        <w:t>goalsandcriteria_oc</w:t>
      </w:r>
      <w:proofErr w:type="spellEnd"/>
      <w:r w:rsidRPr="00451738">
        <w:rPr>
          <w:rFonts w:ascii="Times New Roman" w:hAnsi="Times New Roman"/>
          <w:sz w:val="24"/>
          <w:szCs w:val="24"/>
          <w:lang w:val="en-GB" w:eastAsia="bg-BG"/>
        </w:rPr>
        <w:t xml:space="preserve">” configuration file. See </w:t>
      </w:r>
      <w:hyperlink r:id="rId124" w:anchor="_" w:history="1">
        <w:r w:rsidRPr="00451738">
          <w:rPr>
            <w:rStyle w:val="Hyperlink"/>
            <w:rFonts w:ascii="Times New Roman" w:hAnsi="Times New Roman"/>
            <w:sz w:val="24"/>
            <w:szCs w:val="24"/>
            <w:lang w:val="en-GB" w:eastAsia="bg-BG"/>
          </w:rPr>
          <w:t>here</w:t>
        </w:r>
      </w:hyperlink>
      <w:r w:rsidRPr="00451738">
        <w:rPr>
          <w:rFonts w:ascii="Times New Roman" w:hAnsi="Times New Roman"/>
          <w:sz w:val="24"/>
          <w:szCs w:val="24"/>
          <w:lang w:val="en-GB" w:eastAsia="bg-BG"/>
        </w:rPr>
        <w:t xml:space="preserve"> for more details.</w:t>
      </w:r>
    </w:p>
    <w:p w:rsidR="00A96179" w:rsidRPr="00451738" w:rsidRDefault="00A96179" w:rsidP="00DA4871">
      <w:pPr>
        <w:pStyle w:val="ListParagraph"/>
        <w:numPr>
          <w:ilvl w:val="0"/>
          <w:numId w:val="35"/>
        </w:numPr>
        <w:rPr>
          <w:rFonts w:ascii="Times New Roman" w:hAnsi="Times New Roman"/>
          <w:sz w:val="24"/>
          <w:szCs w:val="24"/>
          <w:lang w:val="en-GB" w:eastAsia="bg-BG"/>
        </w:rPr>
      </w:pPr>
      <w:r w:rsidRPr="00451738">
        <w:rPr>
          <w:rFonts w:ascii="Times New Roman" w:hAnsi="Times New Roman"/>
          <w:sz w:val="24"/>
          <w:szCs w:val="24"/>
          <w:lang w:val="en-GB" w:eastAsia="bg-BG"/>
        </w:rPr>
        <w:t xml:space="preserve">Addition of a “save main statistical indices” option. This option runs automatically when the summary report diagram is selected. See </w:t>
      </w:r>
      <w:hyperlink w:anchor="_Saving_summary_statistics" w:history="1">
        <w:r w:rsidRPr="00451738">
          <w:rPr>
            <w:rStyle w:val="Hyperlink"/>
            <w:rFonts w:ascii="Times New Roman" w:hAnsi="Times New Roman"/>
            <w:sz w:val="24"/>
            <w:szCs w:val="24"/>
            <w:lang w:val="en-GB" w:eastAsia="bg-BG"/>
          </w:rPr>
          <w:t>here</w:t>
        </w:r>
      </w:hyperlink>
      <w:r w:rsidRPr="00451738">
        <w:rPr>
          <w:rFonts w:ascii="Times New Roman" w:hAnsi="Times New Roman"/>
          <w:sz w:val="24"/>
          <w:szCs w:val="24"/>
          <w:lang w:val="en-GB" w:eastAsia="bg-BG"/>
        </w:rPr>
        <w:t xml:space="preserve"> for more details.</w:t>
      </w:r>
    </w:p>
    <w:p w:rsidR="00A96179" w:rsidRPr="00451738" w:rsidRDefault="00A96179" w:rsidP="00DA4871">
      <w:pPr>
        <w:pStyle w:val="ListParagraph"/>
        <w:numPr>
          <w:ilvl w:val="0"/>
          <w:numId w:val="35"/>
        </w:numPr>
        <w:rPr>
          <w:rFonts w:ascii="Times New Roman" w:hAnsi="Times New Roman"/>
          <w:sz w:val="24"/>
          <w:szCs w:val="24"/>
          <w:lang w:val="en-GB" w:eastAsia="bg-BG"/>
        </w:rPr>
      </w:pPr>
      <w:r w:rsidRPr="00451738">
        <w:rPr>
          <w:rFonts w:ascii="Times New Roman" w:hAnsi="Times New Roman"/>
          <w:sz w:val="24"/>
          <w:szCs w:val="24"/>
          <w:lang w:val="en-GB" w:eastAsia="bg-BG"/>
        </w:rPr>
        <w:t xml:space="preserve">Correction: The generation of performance reports in </w:t>
      </w:r>
      <w:proofErr w:type="spellStart"/>
      <w:r w:rsidRPr="00451738">
        <w:rPr>
          <w:rFonts w:ascii="Times New Roman" w:hAnsi="Times New Roman"/>
          <w:sz w:val="24"/>
          <w:szCs w:val="24"/>
          <w:lang w:val="en-GB" w:eastAsia="bg-BG"/>
        </w:rPr>
        <w:t>pdf</w:t>
      </w:r>
      <w:proofErr w:type="spellEnd"/>
      <w:r w:rsidRPr="00451738">
        <w:rPr>
          <w:rFonts w:ascii="Times New Roman" w:hAnsi="Times New Roman"/>
          <w:sz w:val="24"/>
          <w:szCs w:val="24"/>
          <w:lang w:val="en-GB" w:eastAsia="bg-BG"/>
        </w:rPr>
        <w:t xml:space="preserve"> format did not work properly in version 3.6.  </w:t>
      </w:r>
    </w:p>
    <w:p w:rsidR="00A96179" w:rsidRPr="00451738" w:rsidRDefault="00A96179" w:rsidP="00DA4871">
      <w:pPr>
        <w:pStyle w:val="ListParagraph"/>
        <w:numPr>
          <w:ilvl w:val="0"/>
          <w:numId w:val="35"/>
        </w:numPr>
        <w:rPr>
          <w:rFonts w:ascii="Times New Roman" w:hAnsi="Times New Roman"/>
          <w:sz w:val="24"/>
          <w:szCs w:val="24"/>
          <w:lang w:val="en-GB" w:eastAsia="bg-BG"/>
        </w:rPr>
      </w:pPr>
      <w:r w:rsidRPr="00451738">
        <w:rPr>
          <w:rFonts w:ascii="Times New Roman" w:hAnsi="Times New Roman"/>
          <w:sz w:val="24"/>
          <w:szCs w:val="24"/>
          <w:lang w:val="en-GB" w:eastAsia="bg-BG"/>
        </w:rPr>
        <w:t>The MQO for 3h average NO2 has been removed</w:t>
      </w:r>
    </w:p>
    <w:p w:rsidR="00A96179" w:rsidRPr="00A96179" w:rsidRDefault="00A96179" w:rsidP="00DA4871">
      <w:pPr>
        <w:pStyle w:val="Heading2"/>
        <w:numPr>
          <w:ilvl w:val="0"/>
          <w:numId w:val="24"/>
        </w:numPr>
        <w:rPr>
          <w:lang w:val="en-GB"/>
        </w:rPr>
      </w:pPr>
      <w:bookmarkStart w:id="390" w:name="_Installation_and_running"/>
      <w:bookmarkStart w:id="391" w:name="_Toc410806027"/>
      <w:bookmarkEnd w:id="386"/>
      <w:bookmarkEnd w:id="390"/>
      <w:r>
        <w:rPr>
          <w:lang w:val="en-GB"/>
        </w:rPr>
        <w:t>I</w:t>
      </w:r>
      <w:r w:rsidRPr="00C514F4">
        <w:rPr>
          <w:lang w:val="en-GB"/>
        </w:rPr>
        <w:t>nstallation and running step</w:t>
      </w:r>
      <w:r>
        <w:rPr>
          <w:lang w:val="en-GB"/>
        </w:rPr>
        <w:t>s</w:t>
      </w:r>
      <w:bookmarkEnd w:id="391"/>
    </w:p>
    <w:p w:rsidR="00A96179" w:rsidRPr="00EC6F06" w:rsidRDefault="00A96179" w:rsidP="00EC6F06">
      <w:pPr>
        <w:rPr>
          <w:lang w:val="en-GB"/>
        </w:rPr>
      </w:pPr>
    </w:p>
    <w:p w:rsidR="00690A5A" w:rsidRPr="006D24EC" w:rsidRDefault="00690A5A" w:rsidP="000C3177">
      <w:pPr>
        <w:jc w:val="both"/>
      </w:pPr>
      <w:r w:rsidRPr="006D24EC">
        <w:t>The current versi</w:t>
      </w:r>
      <w:r w:rsidR="00D73504">
        <w:t>on of the Delta T</w:t>
      </w:r>
      <w:r>
        <w:t xml:space="preserve">ool </w:t>
      </w:r>
      <w:r w:rsidR="007F42C4">
        <w:t>is</w:t>
      </w:r>
      <w:r>
        <w:t xml:space="preserve"> </w:t>
      </w:r>
      <w:r w:rsidR="00081EDE">
        <w:t>available for</w:t>
      </w:r>
      <w:r w:rsidR="007F42C4">
        <w:t xml:space="preserve"> </w:t>
      </w:r>
      <w:r>
        <w:t>Windows</w:t>
      </w:r>
      <w:r w:rsidR="005F5BE4">
        <w:t xml:space="preserve"> and Linux</w:t>
      </w:r>
      <w:r>
        <w:t xml:space="preserve"> environment</w:t>
      </w:r>
      <w:r w:rsidR="005F5BE4">
        <w:t>s</w:t>
      </w:r>
      <w:r>
        <w:t>.</w:t>
      </w:r>
      <w:r w:rsidRPr="006D24EC">
        <w:t xml:space="preserve"> </w:t>
      </w:r>
    </w:p>
    <w:p w:rsidR="00690A5A" w:rsidRDefault="00690A5A" w:rsidP="00006345">
      <w:pPr>
        <w:pStyle w:val="NormalWeb"/>
        <w:rPr>
          <w:b/>
          <w:bCs/>
          <w:u w:val="single"/>
          <w:lang w:val="en-GB"/>
        </w:rPr>
      </w:pPr>
      <w:r w:rsidRPr="007A54E5">
        <w:rPr>
          <w:b/>
          <w:bCs/>
          <w:u w:val="single"/>
          <w:lang w:val="en-GB"/>
        </w:rPr>
        <w:t xml:space="preserve">Installation </w:t>
      </w:r>
      <w:r w:rsidR="007F42C4">
        <w:rPr>
          <w:b/>
          <w:bCs/>
          <w:u w:val="single"/>
          <w:lang w:val="en-GB"/>
        </w:rPr>
        <w:t xml:space="preserve">and running </w:t>
      </w:r>
      <w:r w:rsidRPr="007A54E5">
        <w:rPr>
          <w:b/>
          <w:bCs/>
          <w:u w:val="single"/>
          <w:lang w:val="en-GB"/>
        </w:rPr>
        <w:t>steps</w:t>
      </w:r>
      <w:r w:rsidR="00495AE7">
        <w:rPr>
          <w:b/>
          <w:bCs/>
          <w:u w:val="single"/>
          <w:lang w:val="en-GB"/>
        </w:rPr>
        <w:t xml:space="preserve"> </w:t>
      </w:r>
      <w:r w:rsidR="00081EDE">
        <w:rPr>
          <w:b/>
          <w:bCs/>
          <w:u w:val="single"/>
          <w:lang w:val="en-GB"/>
        </w:rPr>
        <w:t xml:space="preserve">under </w:t>
      </w:r>
      <w:r w:rsidR="0016630F">
        <w:rPr>
          <w:b/>
          <w:bCs/>
          <w:u w:val="single"/>
          <w:lang w:val="en-GB"/>
        </w:rPr>
        <w:t>WINDOWS</w:t>
      </w:r>
    </w:p>
    <w:p w:rsidR="007F42C4" w:rsidRDefault="007F42C4" w:rsidP="007F42C4">
      <w:pPr>
        <w:pStyle w:val="NormalWeb"/>
        <w:numPr>
          <w:ilvl w:val="0"/>
          <w:numId w:val="37"/>
        </w:numPr>
      </w:pPr>
      <w:r>
        <w:t>Download and run the setup.exe file available on the Delta web page</w:t>
      </w:r>
      <w:r w:rsidR="00081EDE">
        <w:t xml:space="preserve">. This will create a “Delta Tool” icon on the desktop as well a “JRC_DELTA” menu in the Windows start menu (lower left icon on your desktop). </w:t>
      </w:r>
      <w:r w:rsidR="00925C92">
        <w:t>You can launch the application by double-click</w:t>
      </w:r>
      <w:r w:rsidR="00527EE4">
        <w:t>ing</w:t>
      </w:r>
      <w:r w:rsidR="00925C92">
        <w:t xml:space="preserve"> on the icon.</w:t>
      </w:r>
    </w:p>
    <w:p w:rsidR="00081EDE" w:rsidRDefault="00081EDE" w:rsidP="007F42C4">
      <w:pPr>
        <w:pStyle w:val="NormalWeb"/>
        <w:numPr>
          <w:ilvl w:val="0"/>
          <w:numId w:val="37"/>
        </w:numPr>
      </w:pPr>
      <w:r>
        <w:t>After the first installation the software is configured to operate with a demo dataset. If you wish to re-use data you produced with an earlier version of the software, please follow the below steps:</w:t>
      </w:r>
    </w:p>
    <w:p w:rsidR="00492C02" w:rsidRDefault="00492C02" w:rsidP="00081EDE">
      <w:pPr>
        <w:pStyle w:val="NormalWeb"/>
        <w:numPr>
          <w:ilvl w:val="1"/>
          <w:numId w:val="37"/>
        </w:numPr>
      </w:pPr>
      <w:r>
        <w:t>Access the $home$ directory through the JRC_DELTA menu.</w:t>
      </w:r>
    </w:p>
    <w:p w:rsidR="00925C92" w:rsidRDefault="00081EDE" w:rsidP="00081EDE">
      <w:pPr>
        <w:pStyle w:val="NormalWeb"/>
        <w:numPr>
          <w:ilvl w:val="1"/>
          <w:numId w:val="37"/>
        </w:numPr>
      </w:pPr>
      <w:r>
        <w:t xml:space="preserve">Create a </w:t>
      </w:r>
      <w:r w:rsidR="00492C02">
        <w:t>sub-</w:t>
      </w:r>
      <w:r>
        <w:t xml:space="preserve">directory </w:t>
      </w:r>
      <w:r w:rsidR="00492C02">
        <w:t>under data/monitoring, e.g. “</w:t>
      </w:r>
      <w:proofErr w:type="spellStart"/>
      <w:r w:rsidR="00492C02">
        <w:t>Mydata</w:t>
      </w:r>
      <w:proofErr w:type="spellEnd"/>
      <w:r w:rsidR="00492C02">
        <w:t xml:space="preserve">” </w:t>
      </w:r>
      <w:r w:rsidR="00925C92">
        <w:t xml:space="preserve">(parallel to demo) and include in it your monitoring data. </w:t>
      </w:r>
    </w:p>
    <w:p w:rsidR="00925C92" w:rsidRDefault="00925C92" w:rsidP="00081EDE">
      <w:pPr>
        <w:pStyle w:val="NormalWeb"/>
        <w:numPr>
          <w:ilvl w:val="1"/>
          <w:numId w:val="37"/>
        </w:numPr>
      </w:pPr>
      <w:r>
        <w:t>Create a sub-directory under data/modeling, e.g. “</w:t>
      </w:r>
      <w:proofErr w:type="spellStart"/>
      <w:r>
        <w:t>Mydata</w:t>
      </w:r>
      <w:proofErr w:type="spellEnd"/>
      <w:r>
        <w:t>” (parallel to demo) and include in it your modeling data</w:t>
      </w:r>
    </w:p>
    <w:p w:rsidR="00925C92" w:rsidRDefault="00925C92" w:rsidP="00925C92">
      <w:pPr>
        <w:pStyle w:val="NormalWeb"/>
        <w:numPr>
          <w:ilvl w:val="1"/>
          <w:numId w:val="37"/>
        </w:numPr>
      </w:pPr>
      <w:r>
        <w:t>Include your startup.ini file and rename it into startup_MyData.ini in the resource sub-directory</w:t>
      </w:r>
    </w:p>
    <w:p w:rsidR="00925C92" w:rsidRDefault="00925C92" w:rsidP="00081EDE">
      <w:pPr>
        <w:pStyle w:val="NormalWeb"/>
        <w:numPr>
          <w:ilvl w:val="1"/>
          <w:numId w:val="37"/>
        </w:numPr>
      </w:pPr>
      <w:r>
        <w:t xml:space="preserve">Adapt the names and paths in the </w:t>
      </w:r>
      <w:hyperlink w:anchor="_Managing_multiple_datasets:_1" w:history="1">
        <w:proofErr w:type="spellStart"/>
        <w:r w:rsidRPr="00527EE4">
          <w:rPr>
            <w:rStyle w:val="Hyperlink"/>
          </w:rPr>
          <w:t>MyDeltaInput</w:t>
        </w:r>
        <w:proofErr w:type="spellEnd"/>
      </w:hyperlink>
      <w:r>
        <w:t xml:space="preserve"> file (change demo into </w:t>
      </w:r>
      <w:proofErr w:type="spellStart"/>
      <w:r>
        <w:t>Mydata</w:t>
      </w:r>
      <w:proofErr w:type="spellEnd"/>
      <w:r>
        <w:t xml:space="preserve">). The </w:t>
      </w:r>
      <w:proofErr w:type="spellStart"/>
      <w:r>
        <w:t>MyDeltaInput</w:t>
      </w:r>
      <w:proofErr w:type="spellEnd"/>
      <w:r>
        <w:t xml:space="preserve"> is placed on the </w:t>
      </w:r>
      <w:r w:rsidR="005F5BE4">
        <w:t>resource subdirectory but is als</w:t>
      </w:r>
      <w:r>
        <w:t>o accessible through the start menu.</w:t>
      </w:r>
    </w:p>
    <w:p w:rsidR="007F42C4" w:rsidRDefault="00925C92" w:rsidP="00081EDE">
      <w:pPr>
        <w:pStyle w:val="NormalWeb"/>
        <w:numPr>
          <w:ilvl w:val="1"/>
          <w:numId w:val="37"/>
        </w:numPr>
      </w:pPr>
      <w:r>
        <w:t>Re-start the Delta application</w:t>
      </w:r>
      <w:r w:rsidR="007F42C4">
        <w:t xml:space="preserve">  </w:t>
      </w:r>
    </w:p>
    <w:p w:rsidR="00690A5A" w:rsidRDefault="00495AE7" w:rsidP="00925C92">
      <w:pPr>
        <w:pStyle w:val="NormalWeb"/>
        <w:numPr>
          <w:ilvl w:val="0"/>
          <w:numId w:val="37"/>
        </w:numPr>
      </w:pPr>
      <w:r>
        <w:t xml:space="preserve">A “JRC-DELTA” program item </w:t>
      </w:r>
      <w:r w:rsidR="00925C92">
        <w:t>in the start menu g</w:t>
      </w:r>
      <w:r>
        <w:t xml:space="preserve">ives you access to 1) the home installation directory, </w:t>
      </w:r>
      <w:r w:rsidR="00925C92">
        <w:t xml:space="preserve">2) the </w:t>
      </w:r>
      <w:proofErr w:type="spellStart"/>
      <w:r w:rsidR="00925C92">
        <w:t>MyDeltaInput</w:t>
      </w:r>
      <w:proofErr w:type="spellEnd"/>
      <w:r w:rsidR="00925C92">
        <w:t xml:space="preserve"> configuration file, 3) the user’s guide and 4</w:t>
      </w:r>
      <w:r>
        <w:t xml:space="preserve">) the web-site.  </w:t>
      </w:r>
    </w:p>
    <w:p w:rsidR="0016630F" w:rsidRDefault="0016630F" w:rsidP="0016630F">
      <w:pPr>
        <w:pStyle w:val="NormalWeb"/>
        <w:ind w:left="360"/>
        <w:rPr>
          <w:b/>
          <w:bCs/>
          <w:u w:val="single"/>
          <w:lang w:val="en-GB"/>
        </w:rPr>
      </w:pPr>
      <w:r w:rsidRPr="007A54E5">
        <w:rPr>
          <w:b/>
          <w:bCs/>
          <w:u w:val="single"/>
          <w:lang w:val="en-GB"/>
        </w:rPr>
        <w:lastRenderedPageBreak/>
        <w:t xml:space="preserve">Installation </w:t>
      </w:r>
      <w:r>
        <w:rPr>
          <w:b/>
          <w:bCs/>
          <w:u w:val="single"/>
          <w:lang w:val="en-GB"/>
        </w:rPr>
        <w:t xml:space="preserve">and running </w:t>
      </w:r>
      <w:r w:rsidRPr="007A54E5">
        <w:rPr>
          <w:b/>
          <w:bCs/>
          <w:u w:val="single"/>
          <w:lang w:val="en-GB"/>
        </w:rPr>
        <w:t>steps</w:t>
      </w:r>
      <w:r>
        <w:rPr>
          <w:b/>
          <w:bCs/>
          <w:u w:val="single"/>
          <w:lang w:val="en-GB"/>
        </w:rPr>
        <w:t xml:space="preserve"> under LINUX</w:t>
      </w:r>
    </w:p>
    <w:p w:rsidR="0016630F" w:rsidRPr="005F5BE4" w:rsidRDefault="0016630F" w:rsidP="0016630F">
      <w:pPr>
        <w:pStyle w:val="NormalWeb"/>
        <w:numPr>
          <w:ilvl w:val="0"/>
          <w:numId w:val="37"/>
        </w:numPr>
      </w:pPr>
      <w:r w:rsidRPr="005F5BE4">
        <w:t xml:space="preserve">Download and </w:t>
      </w:r>
      <w:r w:rsidR="005F5BE4" w:rsidRPr="005F5BE4">
        <w:t xml:space="preserve">unzip the </w:t>
      </w:r>
      <w:r w:rsidRPr="005F5BE4">
        <w:t>setup</w:t>
      </w:r>
      <w:r w:rsidR="005F5BE4" w:rsidRPr="005F5BE4">
        <w:t>_linux.tar</w:t>
      </w:r>
      <w:r w:rsidRPr="005F5BE4">
        <w:t xml:space="preserve"> file available on the Delta web page</w:t>
      </w:r>
      <w:r w:rsidR="005F5BE4" w:rsidRPr="005F5BE4">
        <w:t xml:space="preserve"> in a new directory (e.g. </w:t>
      </w:r>
      <w:proofErr w:type="spellStart"/>
      <w:r w:rsidR="005F5BE4" w:rsidRPr="005F5BE4">
        <w:t>DeltaTool</w:t>
      </w:r>
      <w:proofErr w:type="spellEnd"/>
      <w:r w:rsidR="00085623">
        <w:t xml:space="preserve">). </w:t>
      </w:r>
      <w:r w:rsidRPr="005F5BE4">
        <w:t xml:space="preserve">This will create </w:t>
      </w:r>
      <w:r w:rsidR="005F5BE4" w:rsidRPr="005F5BE4">
        <w:t xml:space="preserve">a DeltaTool.exe as well as </w:t>
      </w:r>
      <w:r w:rsidRPr="005F5BE4">
        <w:t xml:space="preserve">a </w:t>
      </w:r>
      <w:r w:rsidR="005F5BE4" w:rsidRPr="005F5BE4">
        <w:t>sub-directory structure (resource, configuration, data...)</w:t>
      </w:r>
      <w:r w:rsidRPr="005F5BE4">
        <w:t xml:space="preserve"> </w:t>
      </w:r>
      <w:proofErr w:type="gramStart"/>
      <w:r w:rsidRPr="005F5BE4">
        <w:t>You</w:t>
      </w:r>
      <w:proofErr w:type="gramEnd"/>
      <w:r w:rsidRPr="005F5BE4">
        <w:t xml:space="preserve"> can </w:t>
      </w:r>
      <w:r w:rsidR="005F5BE4" w:rsidRPr="005F5BE4">
        <w:t xml:space="preserve">then </w:t>
      </w:r>
      <w:r w:rsidRPr="005F5BE4">
        <w:t>launch the application by</w:t>
      </w:r>
      <w:r w:rsidR="005F5BE4" w:rsidRPr="005F5BE4">
        <w:t xml:space="preserve"> running the </w:t>
      </w:r>
      <w:proofErr w:type="spellStart"/>
      <w:r w:rsidR="005F5BE4" w:rsidRPr="005F5BE4">
        <w:t>DeltaTool</w:t>
      </w:r>
      <w:proofErr w:type="spellEnd"/>
      <w:r w:rsidR="005F5BE4" w:rsidRPr="005F5BE4">
        <w:t xml:space="preserve"> executable</w:t>
      </w:r>
      <w:r w:rsidRPr="005F5BE4">
        <w:t>.</w:t>
      </w:r>
    </w:p>
    <w:p w:rsidR="0016630F" w:rsidRPr="005F5BE4" w:rsidRDefault="0016630F" w:rsidP="0016630F">
      <w:pPr>
        <w:pStyle w:val="NormalWeb"/>
        <w:numPr>
          <w:ilvl w:val="0"/>
          <w:numId w:val="37"/>
        </w:numPr>
      </w:pPr>
      <w:r w:rsidRPr="005F5BE4">
        <w:t>After the first installation the software is configured to operate with a demo dataset. If you wish to re-use data you produced with an earlier version of the software, please follow the below steps:</w:t>
      </w:r>
    </w:p>
    <w:p w:rsidR="0016630F" w:rsidRPr="005F5BE4" w:rsidRDefault="0016630F" w:rsidP="0016630F">
      <w:pPr>
        <w:pStyle w:val="NormalWeb"/>
        <w:numPr>
          <w:ilvl w:val="1"/>
          <w:numId w:val="37"/>
        </w:numPr>
      </w:pPr>
      <w:r w:rsidRPr="005F5BE4">
        <w:t>Create a sub-directory under data/monitoring, e.g. “</w:t>
      </w:r>
      <w:proofErr w:type="spellStart"/>
      <w:r w:rsidRPr="005F5BE4">
        <w:t>Mydata</w:t>
      </w:r>
      <w:proofErr w:type="spellEnd"/>
      <w:r w:rsidRPr="005F5BE4">
        <w:t xml:space="preserve">” (parallel to demo) and include in it your monitoring data. </w:t>
      </w:r>
    </w:p>
    <w:p w:rsidR="0016630F" w:rsidRPr="005F5BE4" w:rsidRDefault="0016630F" w:rsidP="0016630F">
      <w:pPr>
        <w:pStyle w:val="NormalWeb"/>
        <w:numPr>
          <w:ilvl w:val="1"/>
          <w:numId w:val="37"/>
        </w:numPr>
      </w:pPr>
      <w:r w:rsidRPr="005F5BE4">
        <w:t>Create a sub-directory under data/modeling, e.g. “</w:t>
      </w:r>
      <w:proofErr w:type="spellStart"/>
      <w:r w:rsidRPr="005F5BE4">
        <w:t>Mydata</w:t>
      </w:r>
      <w:proofErr w:type="spellEnd"/>
      <w:r w:rsidRPr="005F5BE4">
        <w:t>” (parallel to demo) and include in it your modeling data</w:t>
      </w:r>
    </w:p>
    <w:p w:rsidR="0016630F" w:rsidRPr="005F5BE4" w:rsidRDefault="0016630F" w:rsidP="0016630F">
      <w:pPr>
        <w:pStyle w:val="NormalWeb"/>
        <w:numPr>
          <w:ilvl w:val="1"/>
          <w:numId w:val="37"/>
        </w:numPr>
      </w:pPr>
      <w:r w:rsidRPr="005F5BE4">
        <w:t>Include your startup.ini file and rename it into startup_MyData.ini in the resource sub-directory</w:t>
      </w:r>
    </w:p>
    <w:p w:rsidR="0016630F" w:rsidRPr="005F5BE4" w:rsidRDefault="0016630F" w:rsidP="0016630F">
      <w:pPr>
        <w:pStyle w:val="NormalWeb"/>
        <w:numPr>
          <w:ilvl w:val="1"/>
          <w:numId w:val="37"/>
        </w:numPr>
      </w:pPr>
      <w:r w:rsidRPr="005F5BE4">
        <w:t xml:space="preserve">Adapt the names and paths in the </w:t>
      </w:r>
      <w:hyperlink w:anchor="_Managing_multiple_datasets:_1" w:history="1">
        <w:proofErr w:type="spellStart"/>
        <w:r w:rsidRPr="005F5BE4">
          <w:rPr>
            <w:rStyle w:val="Hyperlink"/>
          </w:rPr>
          <w:t>MyDeltaInput</w:t>
        </w:r>
        <w:proofErr w:type="spellEnd"/>
      </w:hyperlink>
      <w:r w:rsidRPr="005F5BE4">
        <w:t xml:space="preserve"> file (change demo into </w:t>
      </w:r>
      <w:proofErr w:type="spellStart"/>
      <w:r w:rsidRPr="005F5BE4">
        <w:t>Mydat</w:t>
      </w:r>
      <w:r w:rsidR="005F5BE4">
        <w:t>a</w:t>
      </w:r>
      <w:proofErr w:type="spellEnd"/>
      <w:r w:rsidR="005F5BE4">
        <w:t xml:space="preserve">). The </w:t>
      </w:r>
      <w:proofErr w:type="spellStart"/>
      <w:r w:rsidR="005F5BE4">
        <w:t>MyDeltaInput</w:t>
      </w:r>
      <w:proofErr w:type="spellEnd"/>
      <w:r w:rsidR="005F5BE4">
        <w:t xml:space="preserve"> is placed i</w:t>
      </w:r>
      <w:r w:rsidRPr="005F5BE4">
        <w:t xml:space="preserve">n the </w:t>
      </w:r>
      <w:r w:rsidR="005F5BE4">
        <w:t>resource subdirectory.</w:t>
      </w:r>
    </w:p>
    <w:p w:rsidR="0016630F" w:rsidRDefault="0016630F" w:rsidP="0016630F">
      <w:pPr>
        <w:pStyle w:val="NormalWeb"/>
        <w:numPr>
          <w:ilvl w:val="1"/>
          <w:numId w:val="37"/>
        </w:numPr>
      </w:pPr>
      <w:r w:rsidRPr="005F5BE4">
        <w:t xml:space="preserve">Re-start the Delta application  </w:t>
      </w:r>
    </w:p>
    <w:p w:rsidR="005F5BE4" w:rsidRPr="005F5BE4" w:rsidRDefault="005F5BE4" w:rsidP="0016630F">
      <w:pPr>
        <w:pStyle w:val="NormalWeb"/>
        <w:numPr>
          <w:ilvl w:val="1"/>
          <w:numId w:val="37"/>
        </w:numPr>
      </w:pPr>
      <w:r>
        <w:t xml:space="preserve">Paths will need to be updated in the init.ini file (under the resource sub-directory) to allow some external applications to run (Word, </w:t>
      </w:r>
      <w:proofErr w:type="spellStart"/>
      <w:r>
        <w:t>pdf</w:t>
      </w:r>
      <w:proofErr w:type="spellEnd"/>
      <w:r>
        <w:t xml:space="preserve"> reader…). </w:t>
      </w:r>
    </w:p>
    <w:p w:rsidR="0016630F" w:rsidRPr="00925C92" w:rsidRDefault="005F5BE4" w:rsidP="0016630F">
      <w:pPr>
        <w:pStyle w:val="NormalWeb"/>
        <w:ind w:left="360"/>
      </w:pPr>
      <w:r>
        <w:t>T</w:t>
      </w:r>
      <w:r w:rsidR="0016630F" w:rsidRPr="005F5BE4">
        <w:t xml:space="preserve">he user’s guide </w:t>
      </w:r>
      <w:r>
        <w:t>is available in the help sub-directory</w:t>
      </w:r>
    </w:p>
    <w:p w:rsidR="00690A5A" w:rsidRDefault="00690A5A" w:rsidP="00DA4871">
      <w:pPr>
        <w:pStyle w:val="Heading2"/>
        <w:numPr>
          <w:ilvl w:val="0"/>
          <w:numId w:val="24"/>
        </w:numPr>
        <w:rPr>
          <w:lang w:val="en-GB"/>
        </w:rPr>
      </w:pPr>
      <w:bookmarkStart w:id="392" w:name="_Preparation_of_input"/>
      <w:bookmarkStart w:id="393" w:name="_Toc410806028"/>
      <w:bookmarkStart w:id="394" w:name="_Toc284940315"/>
      <w:bookmarkEnd w:id="392"/>
      <w:r w:rsidRPr="00C514F4">
        <w:rPr>
          <w:lang w:val="en-GB"/>
        </w:rPr>
        <w:t>Preparation of input fil</w:t>
      </w:r>
      <w:r>
        <w:rPr>
          <w:lang w:val="en-GB"/>
        </w:rPr>
        <w:t>es</w:t>
      </w:r>
      <w:bookmarkEnd w:id="393"/>
    </w:p>
    <w:p w:rsidR="00690A5A" w:rsidRDefault="00690A5A" w:rsidP="00FA510C">
      <w:pPr>
        <w:rPr>
          <w:lang w:val="en-GB"/>
        </w:rPr>
      </w:pPr>
    </w:p>
    <w:p w:rsidR="00690A5A" w:rsidRDefault="00D73504" w:rsidP="00FA510C">
      <w:pPr>
        <w:spacing w:line="360" w:lineRule="auto"/>
      </w:pPr>
      <w:r>
        <w:t>In order to run the T</w:t>
      </w:r>
      <w:r w:rsidR="00690A5A">
        <w:t>ool, the following files have to be prepared by the user</w:t>
      </w:r>
    </w:p>
    <w:p w:rsidR="00690A5A" w:rsidRDefault="00E351D0" w:rsidP="00DA4871">
      <w:pPr>
        <w:numPr>
          <w:ilvl w:val="0"/>
          <w:numId w:val="16"/>
        </w:numPr>
        <w:ind w:left="714" w:hanging="357"/>
      </w:pPr>
      <w:r>
        <w:t>The</w:t>
      </w:r>
      <w:r w:rsidR="00690A5A">
        <w:t xml:space="preserve"> </w:t>
      </w:r>
      <w:proofErr w:type="gramStart"/>
      <w:r w:rsidR="00690A5A" w:rsidRPr="00691A3C">
        <w:rPr>
          <w:u w:val="single"/>
        </w:rPr>
        <w:t>configuration file</w:t>
      </w:r>
      <w:proofErr w:type="gramEnd"/>
      <w:r w:rsidRPr="00E351D0">
        <w:rPr>
          <w:u w:val="single"/>
        </w:rPr>
        <w:t xml:space="preserve"> &lt;startup.ini&gt;</w:t>
      </w:r>
      <w:r>
        <w:t>. This</w:t>
      </w:r>
      <w:r w:rsidR="00690A5A" w:rsidRPr="00793A21">
        <w:t xml:space="preserve"> </w:t>
      </w:r>
      <w:r>
        <w:t>f</w:t>
      </w:r>
      <w:r w:rsidR="00690A5A" w:rsidRPr="00793A21">
        <w:t>ile</w:t>
      </w:r>
      <w:r>
        <w:t xml:space="preserve"> is located</w:t>
      </w:r>
      <w:r w:rsidR="00690A5A" w:rsidRPr="00793A21">
        <w:t xml:space="preserve"> in </w:t>
      </w:r>
      <w:proofErr w:type="gramStart"/>
      <w:r w:rsidR="00690A5A" w:rsidRPr="00793A21">
        <w:t>folder ...</w:t>
      </w:r>
      <w:proofErr w:type="gramEnd"/>
      <w:r w:rsidR="00690A5A" w:rsidRPr="00793A21">
        <w:t>\resource</w:t>
      </w:r>
      <w:r w:rsidR="00690A5A">
        <w:t>.</w:t>
      </w:r>
      <w:r w:rsidR="00000D45">
        <w:t xml:space="preserve"> </w:t>
      </w:r>
      <w:r w:rsidR="00D73504">
        <w:t>For handling different data (</w:t>
      </w:r>
      <w:proofErr w:type="spellStart"/>
      <w:r w:rsidR="00D73504">
        <w:t>obs</w:t>
      </w:r>
      <w:proofErr w:type="spellEnd"/>
      <w:r w:rsidR="00D73504">
        <w:t xml:space="preserve"> – mod) sets, see Users Guide </w:t>
      </w:r>
      <w:hyperlink w:anchor="_Managing_multiple_datasets:_1" w:history="1">
        <w:r w:rsidR="00D73504" w:rsidRPr="00D73504">
          <w:rPr>
            <w:rStyle w:val="Hyperlink"/>
          </w:rPr>
          <w:t xml:space="preserve">Section </w:t>
        </w:r>
        <w:r w:rsidR="00D73504" w:rsidRPr="00D73504">
          <w:rPr>
            <w:rStyle w:val="Hyperlink"/>
          </w:rPr>
          <w:fldChar w:fldCharType="begin"/>
        </w:r>
        <w:r w:rsidR="00D73504" w:rsidRPr="00D73504">
          <w:rPr>
            <w:rStyle w:val="Hyperlink"/>
          </w:rPr>
          <w:instrText xml:space="preserve"> REF _Ref399160914 \r \h </w:instrText>
        </w:r>
        <w:r w:rsidR="00D73504" w:rsidRPr="00D73504">
          <w:rPr>
            <w:rStyle w:val="Hyperlink"/>
          </w:rPr>
        </w:r>
        <w:r w:rsidR="00D73504" w:rsidRPr="00D73504">
          <w:rPr>
            <w:rStyle w:val="Hyperlink"/>
          </w:rPr>
          <w:fldChar w:fldCharType="separate"/>
        </w:r>
        <w:r w:rsidR="006B094A">
          <w:rPr>
            <w:rStyle w:val="Hyperlink"/>
          </w:rPr>
          <w:t>6.4</w:t>
        </w:r>
        <w:r w:rsidR="00D73504" w:rsidRPr="00D73504">
          <w:rPr>
            <w:rStyle w:val="Hyperlink"/>
          </w:rPr>
          <w:fldChar w:fldCharType="end"/>
        </w:r>
      </w:hyperlink>
    </w:p>
    <w:p w:rsidR="00690A5A" w:rsidRDefault="00690A5A" w:rsidP="00DA4871">
      <w:pPr>
        <w:numPr>
          <w:ilvl w:val="0"/>
          <w:numId w:val="16"/>
        </w:numPr>
        <w:ind w:left="714" w:hanging="357"/>
      </w:pPr>
      <w:r>
        <w:t xml:space="preserve">Files with </w:t>
      </w:r>
      <w:r w:rsidRPr="00691A3C">
        <w:rPr>
          <w:u w:val="single"/>
        </w:rPr>
        <w:t>observed data</w:t>
      </w:r>
      <w:r>
        <w:t xml:space="preserve"> (one file for each monitoring station). </w:t>
      </w:r>
      <w:r w:rsidRPr="00793A21">
        <w:t>Thes</w:t>
      </w:r>
      <w:r w:rsidR="0016630F">
        <w:t>e files should be in ”</w:t>
      </w:r>
      <w:proofErr w:type="spellStart"/>
      <w:r w:rsidRPr="00793A21">
        <w:t>csv</w:t>
      </w:r>
      <w:proofErr w:type="spellEnd"/>
      <w:r w:rsidR="0016630F">
        <w:t>”</w:t>
      </w:r>
      <w:r w:rsidRPr="00793A21">
        <w:t xml:space="preserve"> </w:t>
      </w:r>
      <w:r w:rsidR="0016630F">
        <w:t>or “</w:t>
      </w:r>
      <w:proofErr w:type="spellStart"/>
      <w:r w:rsidR="0016630F">
        <w:t>cdf</w:t>
      </w:r>
      <w:proofErr w:type="spellEnd"/>
      <w:r w:rsidR="0016630F">
        <w:t xml:space="preserve">” </w:t>
      </w:r>
      <w:r w:rsidRPr="00793A21">
        <w:t>format and be placed in folder ...\data\monitoring</w:t>
      </w:r>
    </w:p>
    <w:p w:rsidR="00690A5A" w:rsidRDefault="00690A5A" w:rsidP="00DA4871">
      <w:pPr>
        <w:numPr>
          <w:ilvl w:val="0"/>
          <w:numId w:val="16"/>
        </w:numPr>
        <w:ind w:left="714" w:hanging="357"/>
      </w:pPr>
      <w:r>
        <w:t xml:space="preserve">Files with </w:t>
      </w:r>
      <w:r w:rsidRPr="00691A3C">
        <w:rPr>
          <w:u w:val="single"/>
        </w:rPr>
        <w:t>modeled data</w:t>
      </w:r>
      <w:r>
        <w:t xml:space="preserve"> at the locations of the stations (one file per model and scenario). </w:t>
      </w:r>
      <w:r w:rsidR="0016630F">
        <w:t>Such files should be in “</w:t>
      </w:r>
      <w:proofErr w:type="spellStart"/>
      <w:r w:rsidR="0016630F">
        <w:t>csv</w:t>
      </w:r>
      <w:proofErr w:type="spellEnd"/>
      <w:r w:rsidR="0016630F">
        <w:t>” or “</w:t>
      </w:r>
      <w:proofErr w:type="spellStart"/>
      <w:r w:rsidRPr="00793A21">
        <w:t>cdf</w:t>
      </w:r>
      <w:proofErr w:type="spellEnd"/>
      <w:r w:rsidR="0016630F">
        <w:t>”</w:t>
      </w:r>
      <w:r w:rsidRPr="00793A21">
        <w:t xml:space="preserve"> format</w:t>
      </w:r>
      <w:r w:rsidR="0016630F">
        <w:t>. If only “</w:t>
      </w:r>
      <w:proofErr w:type="spellStart"/>
      <w:r w:rsidR="0016630F">
        <w:t>csv</w:t>
      </w:r>
      <w:proofErr w:type="spellEnd"/>
      <w:r w:rsidR="0016630F">
        <w:t>” files are available, DELTA will automatically create a “</w:t>
      </w:r>
      <w:proofErr w:type="spellStart"/>
      <w:r w:rsidR="0016630F">
        <w:t>cdf</w:t>
      </w:r>
      <w:proofErr w:type="spellEnd"/>
      <w:r w:rsidR="0016630F">
        <w:t>” version at first use.</w:t>
      </w:r>
      <w:r w:rsidRPr="00793A21">
        <w:t xml:space="preserve"> Each .</w:t>
      </w:r>
      <w:proofErr w:type="spellStart"/>
      <w:r w:rsidRPr="00793A21">
        <w:t>cdf</w:t>
      </w:r>
      <w:proofErr w:type="spellEnd"/>
      <w:r w:rsidRPr="00793A21">
        <w:t xml:space="preserve"> file may contain model results for several locations (stations). The .</w:t>
      </w:r>
      <w:proofErr w:type="spellStart"/>
      <w:r w:rsidRPr="00793A21">
        <w:t>cdf</w:t>
      </w:r>
      <w:proofErr w:type="spellEnd"/>
      <w:r w:rsidRPr="00793A21">
        <w:t xml:space="preserve"> files should be placed in </w:t>
      </w:r>
      <w:proofErr w:type="gramStart"/>
      <w:r w:rsidRPr="00793A21">
        <w:t>folder ...</w:t>
      </w:r>
      <w:proofErr w:type="gramEnd"/>
      <w:r w:rsidRPr="00793A21">
        <w:t xml:space="preserve">\data\modeling. </w:t>
      </w:r>
      <w:r w:rsidR="0016630F">
        <w:t>If results from more than one model are used, t</w:t>
      </w:r>
      <w:r w:rsidRPr="00793A21">
        <w:t xml:space="preserve">he </w:t>
      </w:r>
      <w:r w:rsidR="0016630F">
        <w:t>ut</w:t>
      </w:r>
      <w:r w:rsidRPr="00793A21">
        <w:t xml:space="preserve">ility to create </w:t>
      </w:r>
      <w:proofErr w:type="spellStart"/>
      <w:r w:rsidRPr="00793A21">
        <w:t>cdf</w:t>
      </w:r>
      <w:proofErr w:type="spellEnd"/>
      <w:r w:rsidRPr="00793A21">
        <w:t xml:space="preserve"> files from </w:t>
      </w:r>
      <w:proofErr w:type="spellStart"/>
      <w:r w:rsidRPr="00793A21">
        <w:t>csv</w:t>
      </w:r>
      <w:proofErr w:type="spellEnd"/>
      <w:r w:rsidRPr="00793A21">
        <w:t xml:space="preserve"> files</w:t>
      </w:r>
      <w:r>
        <w:t xml:space="preserve"> </w:t>
      </w:r>
      <w:r w:rsidR="0016630F">
        <w:t xml:space="preserve">should be used </w:t>
      </w:r>
      <w:r>
        <w:t>(</w:t>
      </w:r>
      <w:r w:rsidR="0016630F">
        <w:t>available from help menu, s</w:t>
      </w:r>
      <w:r>
        <w:t xml:space="preserve">ee </w:t>
      </w:r>
      <w:hyperlink w:anchor="_CSV_to_NetCDF" w:history="1">
        <w:proofErr w:type="gramStart"/>
        <w:r w:rsidRPr="00000D45">
          <w:rPr>
            <w:rStyle w:val="Hyperlink"/>
          </w:rPr>
          <w:t xml:space="preserve">Section </w:t>
        </w:r>
        <w:proofErr w:type="gramEnd"/>
        <w:r w:rsidR="001D5832">
          <w:rPr>
            <w:rStyle w:val="Hyperlink"/>
          </w:rPr>
          <w:fldChar w:fldCharType="begin"/>
        </w:r>
        <w:r w:rsidR="001D5832">
          <w:rPr>
            <w:rStyle w:val="Hyperlink"/>
          </w:rPr>
          <w:instrText xml:space="preserve"> REF _Ref392252710 \w \h </w:instrText>
        </w:r>
        <w:r w:rsidR="001D5832">
          <w:rPr>
            <w:rStyle w:val="Hyperlink"/>
          </w:rPr>
        </w:r>
        <w:r w:rsidR="001D5832">
          <w:rPr>
            <w:rStyle w:val="Hyperlink"/>
          </w:rPr>
          <w:fldChar w:fldCharType="separate"/>
        </w:r>
        <w:r w:rsidR="006B094A">
          <w:rPr>
            <w:rStyle w:val="Hyperlink"/>
          </w:rPr>
          <w:t>9.2</w:t>
        </w:r>
        <w:r w:rsidR="001D5832">
          <w:rPr>
            <w:rStyle w:val="Hyperlink"/>
          </w:rPr>
          <w:fldChar w:fldCharType="end"/>
        </w:r>
      </w:hyperlink>
      <w:r>
        <w:t>)</w:t>
      </w:r>
      <w:r w:rsidRPr="00793A21">
        <w:t>.</w:t>
      </w:r>
    </w:p>
    <w:p w:rsidR="00925C92" w:rsidRDefault="00925C92" w:rsidP="00DA4871">
      <w:pPr>
        <w:numPr>
          <w:ilvl w:val="0"/>
          <w:numId w:val="16"/>
        </w:numPr>
        <w:ind w:left="714" w:hanging="357"/>
      </w:pPr>
      <w:r>
        <w:t>The file “</w:t>
      </w:r>
      <w:proofErr w:type="spellStart"/>
      <w:r>
        <w:fldChar w:fldCharType="begin"/>
      </w:r>
      <w:r>
        <w:instrText xml:space="preserve"> HYPERLINK  \l "_Managing_multiple_datasets:_1" </w:instrText>
      </w:r>
      <w:r>
        <w:fldChar w:fldCharType="separate"/>
      </w:r>
      <w:r w:rsidRPr="00925C92">
        <w:rPr>
          <w:rStyle w:val="Hyperlink"/>
        </w:rPr>
        <w:t>MyDeltaInput</w:t>
      </w:r>
      <w:proofErr w:type="spellEnd"/>
      <w:r>
        <w:fldChar w:fldCharType="end"/>
      </w:r>
      <w:r>
        <w:t>” in the resource directory should then be adapted to the paths and file names selected by the user.</w:t>
      </w:r>
    </w:p>
    <w:p w:rsidR="00690A5A" w:rsidRDefault="00690A5A" w:rsidP="00096147">
      <w:pPr>
        <w:ind w:left="357"/>
      </w:pPr>
    </w:p>
    <w:p w:rsidR="00690A5A" w:rsidRDefault="00690A5A" w:rsidP="00DA4871">
      <w:pPr>
        <w:pStyle w:val="Heading3"/>
        <w:numPr>
          <w:ilvl w:val="1"/>
          <w:numId w:val="24"/>
        </w:numPr>
        <w:rPr>
          <w:lang w:val="en-GB"/>
        </w:rPr>
      </w:pPr>
      <w:bookmarkStart w:id="395" w:name="_Init.ini"/>
      <w:bookmarkStart w:id="396" w:name="_Toc410806029"/>
      <w:bookmarkEnd w:id="395"/>
      <w:r>
        <w:rPr>
          <w:lang w:val="en-GB"/>
        </w:rPr>
        <w:t>Init.ini</w:t>
      </w:r>
      <w:bookmarkEnd w:id="396"/>
    </w:p>
    <w:p w:rsidR="00690A5A" w:rsidRDefault="00690A5A" w:rsidP="00FA510C">
      <w:pPr>
        <w:rPr>
          <w:lang w:val="en-GB"/>
        </w:rPr>
      </w:pPr>
    </w:p>
    <w:p w:rsidR="00690A5A" w:rsidRDefault="00690A5A" w:rsidP="00FA510C">
      <w:pPr>
        <w:rPr>
          <w:lang w:val="en-GB"/>
        </w:rPr>
      </w:pPr>
      <w:r>
        <w:rPr>
          <w:lang w:val="en-GB"/>
        </w:rPr>
        <w:t xml:space="preserve">The resource folder contains an ASCII file named </w:t>
      </w:r>
      <w:r w:rsidRPr="006600DA">
        <w:rPr>
          <w:i/>
          <w:lang w:val="en-GB"/>
        </w:rPr>
        <w:t>init.ini</w:t>
      </w:r>
      <w:r>
        <w:rPr>
          <w:lang w:val="en-GB"/>
        </w:rPr>
        <w:t xml:space="preserve"> where specific software (WORD, ADOBE...) location information should be provided. The user should modify the paths according to his personal installation settings. </w:t>
      </w:r>
      <w:r w:rsidR="005E26A8">
        <w:rPr>
          <w:lang w:val="en-GB"/>
        </w:rPr>
        <w:t xml:space="preserve">This is needed, </w:t>
      </w:r>
      <w:proofErr w:type="spellStart"/>
      <w:r w:rsidR="005E26A8">
        <w:rPr>
          <w:lang w:val="en-GB"/>
        </w:rPr>
        <w:t>e.g</w:t>
      </w:r>
      <w:proofErr w:type="spellEnd"/>
      <w:r w:rsidR="005E26A8">
        <w:rPr>
          <w:lang w:val="en-GB"/>
        </w:rPr>
        <w:t>, to be able to use the help in the Delta Tool.</w:t>
      </w:r>
      <w:r w:rsidR="001F6E49">
        <w:rPr>
          <w:lang w:val="en-GB"/>
        </w:rPr>
        <w:t xml:space="preserve"> </w:t>
      </w:r>
      <w:r>
        <w:rPr>
          <w:lang w:val="en-GB"/>
        </w:rPr>
        <w:t xml:space="preserve">The right hand side of the following lines (end of the </w:t>
      </w:r>
      <w:r w:rsidRPr="005C0F6C">
        <w:rPr>
          <w:i/>
          <w:lang w:val="en-GB"/>
        </w:rPr>
        <w:t>init.ini</w:t>
      </w:r>
      <w:r w:rsidR="00EE14DD">
        <w:rPr>
          <w:lang w:val="en-GB"/>
        </w:rPr>
        <w:t xml:space="preserve"> file) should be adapted. This updating operation can be done manually or automatically through the help </w:t>
      </w:r>
      <w:r w:rsidR="00790BD7">
        <w:rPr>
          <w:lang w:val="en-GB"/>
        </w:rPr>
        <w:lastRenderedPageBreak/>
        <w:t>menu/ f</w:t>
      </w:r>
      <w:r w:rsidR="00EE14DD" w:rsidRPr="00790BD7">
        <w:rPr>
          <w:lang w:val="en-GB"/>
        </w:rPr>
        <w:t>ind external application paths</w:t>
      </w:r>
      <w:r w:rsidR="00EE14DD">
        <w:rPr>
          <w:lang w:val="en-GB"/>
        </w:rPr>
        <w:t xml:space="preserve">. </w:t>
      </w:r>
      <w:r w:rsidR="00EE14DD" w:rsidRPr="000A1691">
        <w:rPr>
          <w:b/>
          <w:lang w:val="en-GB"/>
        </w:rPr>
        <w:t>Note that this operation might require a substantial amount of time but will be performed once only on a given computer</w:t>
      </w:r>
      <w:r w:rsidR="00EE14DD">
        <w:rPr>
          <w:lang w:val="en-GB"/>
        </w:rPr>
        <w:t>.</w:t>
      </w:r>
    </w:p>
    <w:p w:rsidR="00690A5A" w:rsidRDefault="00690A5A" w:rsidP="00FA510C">
      <w:pPr>
        <w:rPr>
          <w:lang w:val="en-GB"/>
        </w:rPr>
      </w:pPr>
      <w:r>
        <w:rPr>
          <w:lang w:val="en-GB"/>
        </w:rPr>
        <w:t xml:space="preserve"> </w:t>
      </w:r>
    </w:p>
    <w:p w:rsidR="00690A5A" w:rsidRPr="00D73504" w:rsidRDefault="00690A5A" w:rsidP="00FA510C">
      <w:pPr>
        <w:rPr>
          <w:sz w:val="20"/>
          <w:szCs w:val="20"/>
          <w:lang w:val="en-GB"/>
        </w:rPr>
      </w:pPr>
      <w:r w:rsidRPr="00D73504">
        <w:rPr>
          <w:sz w:val="20"/>
          <w:szCs w:val="20"/>
          <w:lang w:val="en-GB"/>
        </w:rPr>
        <w:t>BROWSER_LOCATION=C</w:t>
      </w:r>
      <w:proofErr w:type="gramStart"/>
      <w:r w:rsidRPr="00D73504">
        <w:rPr>
          <w:sz w:val="20"/>
          <w:szCs w:val="20"/>
          <w:lang w:val="en-GB"/>
        </w:rPr>
        <w:t>:\</w:t>
      </w:r>
      <w:proofErr w:type="gramEnd"/>
      <w:r w:rsidRPr="00D73504">
        <w:rPr>
          <w:sz w:val="20"/>
          <w:szCs w:val="20"/>
          <w:lang w:val="en-GB"/>
        </w:rPr>
        <w:t>Program Files\Mozilla Firefox\firefox.exe</w:t>
      </w:r>
    </w:p>
    <w:p w:rsidR="00690A5A" w:rsidRPr="00D73504" w:rsidRDefault="00690A5A" w:rsidP="00FA510C">
      <w:pPr>
        <w:rPr>
          <w:sz w:val="20"/>
          <w:szCs w:val="20"/>
          <w:lang w:val="en-GB"/>
        </w:rPr>
      </w:pPr>
      <w:r w:rsidRPr="00D73504">
        <w:rPr>
          <w:sz w:val="20"/>
          <w:szCs w:val="20"/>
          <w:lang w:val="en-GB"/>
        </w:rPr>
        <w:t>WORKSHEET_LOCATION=C</w:t>
      </w:r>
      <w:proofErr w:type="gramStart"/>
      <w:r w:rsidRPr="00D73504">
        <w:rPr>
          <w:sz w:val="20"/>
          <w:szCs w:val="20"/>
          <w:lang w:val="en-GB"/>
        </w:rPr>
        <w:t>:\</w:t>
      </w:r>
      <w:proofErr w:type="gramEnd"/>
      <w:r w:rsidRPr="00D73504">
        <w:rPr>
          <w:sz w:val="20"/>
          <w:szCs w:val="20"/>
          <w:lang w:val="en-GB"/>
        </w:rPr>
        <w:t>Program Files\Microsoft Office\OFFICE11\EXCEL.EXE</w:t>
      </w:r>
    </w:p>
    <w:p w:rsidR="00690A5A" w:rsidRPr="00D73504" w:rsidRDefault="00690A5A" w:rsidP="00FA510C">
      <w:pPr>
        <w:rPr>
          <w:sz w:val="20"/>
          <w:szCs w:val="20"/>
          <w:lang w:val="en-GB"/>
        </w:rPr>
      </w:pPr>
      <w:r w:rsidRPr="00D73504">
        <w:rPr>
          <w:sz w:val="20"/>
          <w:szCs w:val="20"/>
          <w:lang w:val="en-GB"/>
        </w:rPr>
        <w:t>DOCUMENTSREADER_LOCATION=C</w:t>
      </w:r>
      <w:proofErr w:type="gramStart"/>
      <w:r w:rsidRPr="00D73504">
        <w:rPr>
          <w:sz w:val="20"/>
          <w:szCs w:val="20"/>
          <w:lang w:val="en-GB"/>
        </w:rPr>
        <w:t>:\</w:t>
      </w:r>
      <w:proofErr w:type="gramEnd"/>
      <w:r w:rsidRPr="00D73504">
        <w:rPr>
          <w:sz w:val="20"/>
          <w:szCs w:val="20"/>
          <w:lang w:val="en-GB"/>
        </w:rPr>
        <w:t>Program Files\Microsoft Office\OFFICE11\WINWORD.EXE</w:t>
      </w:r>
    </w:p>
    <w:p w:rsidR="00690A5A" w:rsidRPr="00D73504" w:rsidRDefault="00690A5A" w:rsidP="00FA510C">
      <w:pPr>
        <w:rPr>
          <w:sz w:val="20"/>
          <w:szCs w:val="20"/>
          <w:lang w:val="en-GB"/>
        </w:rPr>
      </w:pPr>
      <w:r w:rsidRPr="00D73504">
        <w:rPr>
          <w:sz w:val="20"/>
          <w:szCs w:val="20"/>
          <w:lang w:val="en-GB"/>
        </w:rPr>
        <w:t>NOTEPAD_LOCATION=notepad.exe</w:t>
      </w:r>
    </w:p>
    <w:p w:rsidR="00690A5A" w:rsidRPr="00D73504" w:rsidRDefault="00690A5A" w:rsidP="00FA510C">
      <w:pPr>
        <w:rPr>
          <w:sz w:val="20"/>
          <w:szCs w:val="20"/>
          <w:lang w:val="en-GB"/>
        </w:rPr>
      </w:pPr>
      <w:r w:rsidRPr="00D73504">
        <w:rPr>
          <w:sz w:val="20"/>
          <w:szCs w:val="20"/>
          <w:lang w:val="en-GB"/>
        </w:rPr>
        <w:t>PDFREADER_LOCATION=C</w:t>
      </w:r>
      <w:proofErr w:type="gramStart"/>
      <w:r w:rsidRPr="00D73504">
        <w:rPr>
          <w:sz w:val="20"/>
          <w:szCs w:val="20"/>
          <w:lang w:val="en-GB"/>
        </w:rPr>
        <w:t>:\</w:t>
      </w:r>
      <w:proofErr w:type="gramEnd"/>
      <w:r w:rsidRPr="00D73504">
        <w:rPr>
          <w:sz w:val="20"/>
          <w:szCs w:val="20"/>
          <w:lang w:val="en-GB"/>
        </w:rPr>
        <w:t>Program Files\Adobe\Acrobat 7.0\Acrobat\Acrobat.exe</w:t>
      </w:r>
    </w:p>
    <w:p w:rsidR="00690A5A" w:rsidRPr="00EE14DD" w:rsidRDefault="00690A5A" w:rsidP="00FA510C">
      <w:pPr>
        <w:rPr>
          <w:sz w:val="20"/>
          <w:szCs w:val="20"/>
          <w:lang w:val="en-GB"/>
        </w:rPr>
      </w:pPr>
      <w:r w:rsidRPr="00D73504">
        <w:rPr>
          <w:sz w:val="20"/>
          <w:szCs w:val="20"/>
          <w:lang w:val="en-GB"/>
        </w:rPr>
        <w:t>GOOGLEEARTH_LOCATION=C</w:t>
      </w:r>
      <w:proofErr w:type="gramStart"/>
      <w:r w:rsidRPr="00D73504">
        <w:rPr>
          <w:sz w:val="20"/>
          <w:szCs w:val="20"/>
          <w:lang w:val="en-GB"/>
        </w:rPr>
        <w:t>:\</w:t>
      </w:r>
      <w:proofErr w:type="gramEnd"/>
      <w:r w:rsidRPr="00D73504">
        <w:rPr>
          <w:sz w:val="20"/>
          <w:szCs w:val="20"/>
          <w:lang w:val="en-GB"/>
        </w:rPr>
        <w:t>Program Files\Google\Google Earth\client\googleearth.exe</w:t>
      </w:r>
    </w:p>
    <w:p w:rsidR="00690A5A" w:rsidRPr="00FA510C" w:rsidRDefault="00690A5A" w:rsidP="00FA510C">
      <w:pPr>
        <w:rPr>
          <w:lang w:val="en-GB"/>
        </w:rPr>
      </w:pPr>
    </w:p>
    <w:p w:rsidR="00690A5A" w:rsidRPr="00F7598A" w:rsidRDefault="00690A5A" w:rsidP="00DA4871">
      <w:pPr>
        <w:pStyle w:val="Heading3"/>
        <w:numPr>
          <w:ilvl w:val="1"/>
          <w:numId w:val="24"/>
        </w:numPr>
        <w:rPr>
          <w:lang w:val="en-GB"/>
        </w:rPr>
      </w:pPr>
      <w:bookmarkStart w:id="397" w:name="_Startup.ini"/>
      <w:bookmarkStart w:id="398" w:name="_Ref341968215"/>
      <w:bookmarkStart w:id="399" w:name="_Ref341969374"/>
      <w:bookmarkStart w:id="400" w:name="_Toc410806030"/>
      <w:bookmarkEnd w:id="397"/>
      <w:r>
        <w:rPr>
          <w:lang w:val="en-GB"/>
        </w:rPr>
        <w:t>Startup.ini</w:t>
      </w:r>
      <w:bookmarkEnd w:id="398"/>
      <w:bookmarkEnd w:id="399"/>
      <w:bookmarkEnd w:id="400"/>
    </w:p>
    <w:p w:rsidR="00690A5A" w:rsidRDefault="00690A5A" w:rsidP="007A0F3A">
      <w:pPr>
        <w:spacing w:before="120"/>
        <w:jc w:val="both"/>
      </w:pPr>
      <w:r>
        <w:t xml:space="preserve">The configuration file (startup.ini) is common to both inputs with hourly and yearly frequencies. </w:t>
      </w:r>
      <w:r w:rsidR="005E26A8">
        <w:t xml:space="preserve">It is located </w:t>
      </w:r>
      <w:proofErr w:type="gramStart"/>
      <w:r w:rsidR="005E26A8">
        <w:t xml:space="preserve">in </w:t>
      </w:r>
      <w:r w:rsidR="005E26A8" w:rsidRPr="00793A21">
        <w:t>...</w:t>
      </w:r>
      <w:proofErr w:type="gramEnd"/>
      <w:r w:rsidR="005E26A8" w:rsidRPr="00793A21">
        <w:t>\resource</w:t>
      </w:r>
      <w:r w:rsidR="005E26A8">
        <w:t xml:space="preserve">. </w:t>
      </w:r>
      <w:r w:rsidRPr="00F7474E">
        <w:t xml:space="preserve">The </w:t>
      </w:r>
      <w:r>
        <w:t xml:space="preserve">file is in </w:t>
      </w:r>
      <w:r>
        <w:rPr>
          <w:lang w:val="en-GB"/>
        </w:rPr>
        <w:t xml:space="preserve">ASCII </w:t>
      </w:r>
      <w:r>
        <w:t>format and contains some general information about the spatial scale, the parameters selected for evaluation and the characteristics of the monitoring stations. The file has three main sections:</w:t>
      </w:r>
    </w:p>
    <w:p w:rsidR="00690A5A" w:rsidRDefault="00690A5A" w:rsidP="007A0F3A">
      <w:pPr>
        <w:spacing w:before="120"/>
        <w:jc w:val="both"/>
      </w:pPr>
    </w:p>
    <w:p w:rsidR="00690A5A" w:rsidRDefault="00690A5A" w:rsidP="00DA4871">
      <w:pPr>
        <w:numPr>
          <w:ilvl w:val="0"/>
          <w:numId w:val="17"/>
        </w:numPr>
        <w:jc w:val="both"/>
      </w:pPr>
      <w:r>
        <w:t xml:space="preserve">MODEL – includes information about the year, spatial scale and input frequency. </w:t>
      </w:r>
    </w:p>
    <w:p w:rsidR="00690A5A" w:rsidRDefault="00690A5A" w:rsidP="00DA4871">
      <w:pPr>
        <w:numPr>
          <w:ilvl w:val="0"/>
          <w:numId w:val="17"/>
        </w:numPr>
        <w:jc w:val="both"/>
      </w:pPr>
      <w:r>
        <w:t xml:space="preserve">PARAMETERS - includes variable names and measurement units </w:t>
      </w:r>
    </w:p>
    <w:p w:rsidR="00690A5A" w:rsidRPr="006600DA" w:rsidRDefault="00690A5A" w:rsidP="00DA4871">
      <w:pPr>
        <w:numPr>
          <w:ilvl w:val="0"/>
          <w:numId w:val="17"/>
        </w:numPr>
        <w:jc w:val="both"/>
        <w:rPr>
          <w:b/>
        </w:rPr>
      </w:pPr>
      <w:r>
        <w:t>MONITORING – includes list of all stations with their siting characteristics and parameters measured.</w:t>
      </w:r>
    </w:p>
    <w:p w:rsidR="005E26A8" w:rsidRDefault="005E26A8" w:rsidP="006600DA">
      <w:pPr>
        <w:ind w:left="720"/>
        <w:jc w:val="both"/>
      </w:pPr>
    </w:p>
    <w:p w:rsidR="005E26A8" w:rsidRPr="00F57D08" w:rsidRDefault="005E26A8" w:rsidP="005E26A8">
      <w:pPr>
        <w:jc w:val="both"/>
        <w:rPr>
          <w:b/>
        </w:rPr>
      </w:pPr>
      <w:r>
        <w:t xml:space="preserve">The following conventions apply: </w:t>
      </w:r>
    </w:p>
    <w:p w:rsidR="005E26A8" w:rsidRPr="00451738" w:rsidRDefault="005E26A8" w:rsidP="00DA4871">
      <w:pPr>
        <w:numPr>
          <w:ilvl w:val="0"/>
          <w:numId w:val="5"/>
        </w:numPr>
        <w:jc w:val="both"/>
      </w:pPr>
      <w:r w:rsidRPr="00451738">
        <w:t>Each blank row or each line beginning with "[", ";" or "#" will be discarded</w:t>
      </w:r>
    </w:p>
    <w:p w:rsidR="005E26A8" w:rsidRPr="00451738" w:rsidRDefault="005E26A8" w:rsidP="00DA4871">
      <w:pPr>
        <w:numPr>
          <w:ilvl w:val="0"/>
          <w:numId w:val="5"/>
        </w:numPr>
        <w:jc w:val="both"/>
      </w:pPr>
      <w:r w:rsidRPr="00451738">
        <w:t>No blanks between fields are permitted</w:t>
      </w:r>
    </w:p>
    <w:p w:rsidR="005E26A8" w:rsidRPr="00451738" w:rsidRDefault="005E26A8" w:rsidP="00DA4871">
      <w:pPr>
        <w:numPr>
          <w:ilvl w:val="0"/>
          <w:numId w:val="5"/>
        </w:numPr>
        <w:jc w:val="both"/>
      </w:pPr>
      <w:r w:rsidRPr="00451738">
        <w:t>Line breaks are not allowed.</w:t>
      </w:r>
    </w:p>
    <w:p w:rsidR="005E26A8" w:rsidRPr="00451738" w:rsidRDefault="005E26A8" w:rsidP="00DA4871">
      <w:pPr>
        <w:numPr>
          <w:ilvl w:val="0"/>
          <w:numId w:val="5"/>
        </w:numPr>
        <w:jc w:val="both"/>
      </w:pPr>
      <w:r w:rsidRPr="00451738">
        <w:t xml:space="preserve">The three section </w:t>
      </w:r>
      <w:r w:rsidR="00AA69BA" w:rsidRPr="00451738">
        <w:t>headers</w:t>
      </w:r>
      <w:r w:rsidRPr="00451738">
        <w:t>: “</w:t>
      </w:r>
      <w:r w:rsidR="00AA69BA" w:rsidRPr="00451738">
        <w:t>[</w:t>
      </w:r>
      <w:r w:rsidRPr="00451738">
        <w:t>MODEL</w:t>
      </w:r>
      <w:r w:rsidR="00AA69BA" w:rsidRPr="00451738">
        <w:t>]</w:t>
      </w:r>
      <w:r w:rsidRPr="00451738">
        <w:t>”, “[PARAMETERS]” and “[MONITORING]” are compulsory,</w:t>
      </w:r>
    </w:p>
    <w:p w:rsidR="005E26A8" w:rsidRPr="00451738" w:rsidRDefault="005E26A8" w:rsidP="00DA4871">
      <w:pPr>
        <w:numPr>
          <w:ilvl w:val="0"/>
          <w:numId w:val="5"/>
        </w:numPr>
        <w:jc w:val="both"/>
      </w:pPr>
      <w:r w:rsidRPr="00451738">
        <w:t xml:space="preserve">Station codes </w:t>
      </w:r>
      <w:r w:rsidR="000A1691">
        <w:t xml:space="preserve">and abbreviation codes </w:t>
      </w:r>
      <w:r w:rsidRPr="00451738">
        <w:t xml:space="preserve">must be </w:t>
      </w:r>
      <w:r w:rsidR="00AA69BA" w:rsidRPr="00451738">
        <w:t>unique.</w:t>
      </w:r>
    </w:p>
    <w:p w:rsidR="005E26A8" w:rsidRPr="00451738" w:rsidRDefault="005E26A8" w:rsidP="00DA4871">
      <w:pPr>
        <w:numPr>
          <w:ilvl w:val="0"/>
          <w:numId w:val="5"/>
        </w:numPr>
        <w:jc w:val="both"/>
      </w:pPr>
      <w:r w:rsidRPr="00451738">
        <w:t>The station names should not include blanks and special characters such as “.”,” ’ ”, “;”</w:t>
      </w:r>
      <w:r w:rsidR="00D73504" w:rsidRPr="00451738">
        <w:t>,”-“</w:t>
      </w:r>
    </w:p>
    <w:p w:rsidR="005E26A8" w:rsidRPr="00451738" w:rsidRDefault="005E26A8" w:rsidP="00DA4871">
      <w:pPr>
        <w:numPr>
          <w:ilvl w:val="0"/>
          <w:numId w:val="5"/>
        </w:numPr>
        <w:jc w:val="both"/>
      </w:pPr>
      <w:r w:rsidRPr="00451738">
        <w:t>Only the symbol “_” is allowed.</w:t>
      </w:r>
    </w:p>
    <w:p w:rsidR="005E26A8" w:rsidRPr="00451738" w:rsidRDefault="005E26A8" w:rsidP="00DA4871">
      <w:pPr>
        <w:numPr>
          <w:ilvl w:val="0"/>
          <w:numId w:val="5"/>
        </w:numPr>
        <w:jc w:val="both"/>
      </w:pPr>
      <w:r w:rsidRPr="00451738">
        <w:t>Variables must be separated by an asterisk.</w:t>
      </w:r>
    </w:p>
    <w:p w:rsidR="005E26A8" w:rsidRPr="00451738" w:rsidRDefault="005E26A8" w:rsidP="00DA4871">
      <w:pPr>
        <w:numPr>
          <w:ilvl w:val="0"/>
          <w:numId w:val="5"/>
        </w:numPr>
        <w:jc w:val="both"/>
      </w:pPr>
      <w:r w:rsidRPr="00451738">
        <w:t xml:space="preserve">The station names must be EXACTLY </w:t>
      </w:r>
      <w:r w:rsidR="00D73504" w:rsidRPr="00451738">
        <w:t xml:space="preserve">(including case sensitivity) </w:t>
      </w:r>
      <w:r w:rsidRPr="00451738">
        <w:t xml:space="preserve">the same used in the observation data files and modeled data files. </w:t>
      </w:r>
    </w:p>
    <w:p w:rsidR="00690A5A" w:rsidRDefault="00690A5A" w:rsidP="007A0F3A">
      <w:pPr>
        <w:jc w:val="both"/>
        <w:rPr>
          <w:b/>
        </w:rPr>
      </w:pPr>
    </w:p>
    <w:p w:rsidR="00690A5A" w:rsidRDefault="00690A5A" w:rsidP="007A0F3A">
      <w:pPr>
        <w:jc w:val="both"/>
        <w:rPr>
          <w:b/>
        </w:rPr>
      </w:pPr>
      <w:r>
        <w:rPr>
          <w:b/>
        </w:rPr>
        <w:t>Example:</w:t>
      </w:r>
    </w:p>
    <w:p w:rsidR="00690A5A" w:rsidRPr="00732E56" w:rsidRDefault="00690A5A" w:rsidP="007A0F3A">
      <w:pPr>
        <w:jc w:val="both"/>
        <w:rPr>
          <w:b/>
        </w:rPr>
      </w:pPr>
    </w:p>
    <w:p w:rsidR="00690A5A" w:rsidRDefault="00690A5A" w:rsidP="007A0F3A">
      <w:pPr>
        <w:jc w:val="both"/>
        <w:rPr>
          <w:sz w:val="20"/>
          <w:szCs w:val="20"/>
        </w:rPr>
      </w:pPr>
      <w:r w:rsidRPr="005423DF">
        <w:rPr>
          <w:sz w:val="20"/>
          <w:szCs w:val="20"/>
        </w:rPr>
        <w:t>[</w:t>
      </w:r>
      <w:r>
        <w:rPr>
          <w:sz w:val="20"/>
          <w:szCs w:val="20"/>
        </w:rPr>
        <w:t>MODEL</w:t>
      </w:r>
      <w:r w:rsidRPr="005423DF">
        <w:rPr>
          <w:sz w:val="20"/>
          <w:szCs w:val="20"/>
        </w:rPr>
        <w:t>]</w:t>
      </w:r>
    </w:p>
    <w:p w:rsidR="00690A5A" w:rsidRPr="00380707" w:rsidRDefault="00690A5A" w:rsidP="00380707">
      <w:pPr>
        <w:jc w:val="both"/>
        <w:rPr>
          <w:sz w:val="20"/>
          <w:szCs w:val="20"/>
        </w:rPr>
      </w:pPr>
      <w:proofErr w:type="gramStart"/>
      <w:r w:rsidRPr="00380707">
        <w:rPr>
          <w:sz w:val="20"/>
          <w:szCs w:val="20"/>
        </w:rPr>
        <w:t>;Year</w:t>
      </w:r>
      <w:proofErr w:type="gramEnd"/>
    </w:p>
    <w:p w:rsidR="00690A5A" w:rsidRPr="00380707" w:rsidRDefault="00690A5A" w:rsidP="00380707">
      <w:pPr>
        <w:jc w:val="both"/>
        <w:rPr>
          <w:sz w:val="20"/>
          <w:szCs w:val="20"/>
        </w:rPr>
      </w:pPr>
      <w:proofErr w:type="gramStart"/>
      <w:r w:rsidRPr="00380707">
        <w:rPr>
          <w:sz w:val="20"/>
          <w:szCs w:val="20"/>
        </w:rPr>
        <w:t>;frequency</w:t>
      </w:r>
      <w:proofErr w:type="gramEnd"/>
    </w:p>
    <w:p w:rsidR="00690A5A" w:rsidRPr="005423DF" w:rsidRDefault="00690A5A" w:rsidP="00380707">
      <w:pPr>
        <w:jc w:val="both"/>
        <w:rPr>
          <w:sz w:val="20"/>
          <w:szCs w:val="20"/>
        </w:rPr>
      </w:pPr>
      <w:proofErr w:type="gramStart"/>
      <w:r w:rsidRPr="00380707">
        <w:rPr>
          <w:sz w:val="20"/>
          <w:szCs w:val="20"/>
        </w:rPr>
        <w:t>;Scale</w:t>
      </w:r>
      <w:proofErr w:type="gramEnd"/>
    </w:p>
    <w:p w:rsidR="00690A5A" w:rsidRDefault="00690A5A" w:rsidP="007A0F3A">
      <w:pPr>
        <w:jc w:val="both"/>
      </w:pPr>
      <w:r>
        <w:rPr>
          <w:sz w:val="20"/>
          <w:szCs w:val="20"/>
        </w:rPr>
        <w:t>2009</w:t>
      </w:r>
    </w:p>
    <w:p w:rsidR="00690A5A" w:rsidRDefault="00690A5A" w:rsidP="007A0F3A">
      <w:pPr>
        <w:jc w:val="both"/>
        <w:rPr>
          <w:sz w:val="20"/>
          <w:szCs w:val="20"/>
        </w:rPr>
      </w:pPr>
      <w:proofErr w:type="gramStart"/>
      <w:r>
        <w:rPr>
          <w:sz w:val="20"/>
          <w:szCs w:val="20"/>
        </w:rPr>
        <w:t>hour</w:t>
      </w:r>
      <w:proofErr w:type="gramEnd"/>
    </w:p>
    <w:p w:rsidR="00690A5A" w:rsidRDefault="00690A5A" w:rsidP="007A0F3A">
      <w:pPr>
        <w:jc w:val="both"/>
        <w:rPr>
          <w:sz w:val="20"/>
          <w:szCs w:val="20"/>
        </w:rPr>
      </w:pPr>
      <w:proofErr w:type="gramStart"/>
      <w:r>
        <w:rPr>
          <w:sz w:val="20"/>
          <w:szCs w:val="20"/>
        </w:rPr>
        <w:t>urban</w:t>
      </w:r>
      <w:proofErr w:type="gramEnd"/>
    </w:p>
    <w:p w:rsidR="00690A5A" w:rsidRPr="002A11D2" w:rsidRDefault="00690A5A" w:rsidP="007A0F3A">
      <w:pPr>
        <w:jc w:val="both"/>
        <w:rPr>
          <w:sz w:val="20"/>
          <w:szCs w:val="20"/>
        </w:rPr>
      </w:pPr>
      <w:r w:rsidRPr="002A11D2">
        <w:rPr>
          <w:sz w:val="20"/>
          <w:szCs w:val="20"/>
        </w:rPr>
        <w:t>[PARAMETERS]</w:t>
      </w:r>
    </w:p>
    <w:p w:rsidR="00690A5A" w:rsidRPr="001764DF" w:rsidRDefault="00D73504" w:rsidP="007A0F3A">
      <w:pPr>
        <w:jc w:val="both"/>
        <w:rPr>
          <w:sz w:val="20"/>
          <w:szCs w:val="20"/>
        </w:rPr>
      </w:pPr>
      <w:proofErr w:type="gramStart"/>
      <w:r>
        <w:rPr>
          <w:sz w:val="20"/>
          <w:szCs w:val="20"/>
        </w:rPr>
        <w:t>;</w:t>
      </w:r>
      <w:proofErr w:type="spellStart"/>
      <w:r>
        <w:rPr>
          <w:sz w:val="20"/>
          <w:szCs w:val="20"/>
        </w:rPr>
        <w:t>Species</w:t>
      </w:r>
      <w:proofErr w:type="gramEnd"/>
      <w:r>
        <w:rPr>
          <w:sz w:val="20"/>
          <w:szCs w:val="20"/>
        </w:rPr>
        <w:t>;type;</w:t>
      </w:r>
      <w:r w:rsidR="00690A5A" w:rsidRPr="001764DF">
        <w:rPr>
          <w:sz w:val="20"/>
          <w:szCs w:val="20"/>
        </w:rPr>
        <w:t>measure</w:t>
      </w:r>
      <w:proofErr w:type="spellEnd"/>
      <w:r w:rsidR="00690A5A" w:rsidRPr="001764DF">
        <w:rPr>
          <w:sz w:val="20"/>
          <w:szCs w:val="20"/>
        </w:rPr>
        <w:t xml:space="preserve"> unit</w:t>
      </w:r>
    </w:p>
    <w:p w:rsidR="00690A5A" w:rsidRPr="00F51A57" w:rsidRDefault="00690A5A" w:rsidP="007A0F3A">
      <w:pPr>
        <w:jc w:val="both"/>
        <w:rPr>
          <w:sz w:val="20"/>
          <w:szCs w:val="20"/>
        </w:rPr>
      </w:pPr>
      <w:r w:rsidRPr="00F51A57">
        <w:rPr>
          <w:sz w:val="20"/>
          <w:szCs w:val="20"/>
        </w:rPr>
        <w:t>SO2</w:t>
      </w:r>
      <w:proofErr w:type="gramStart"/>
      <w:r w:rsidRPr="00F51A57">
        <w:rPr>
          <w:sz w:val="20"/>
          <w:szCs w:val="20"/>
        </w:rPr>
        <w:t>;POL</w:t>
      </w:r>
      <w:proofErr w:type="gramEnd"/>
      <w:r w:rsidRPr="00F51A57">
        <w:rPr>
          <w:sz w:val="20"/>
          <w:szCs w:val="20"/>
        </w:rPr>
        <w:t>;</w:t>
      </w:r>
      <w:r w:rsidRPr="001764DF">
        <w:rPr>
          <w:rFonts w:ascii="Symbol" w:hAnsi="Symbol"/>
          <w:sz w:val="20"/>
          <w:szCs w:val="20"/>
        </w:rPr>
        <w:t></w:t>
      </w:r>
      <w:r w:rsidRPr="00F51A57">
        <w:rPr>
          <w:sz w:val="20"/>
          <w:szCs w:val="20"/>
        </w:rPr>
        <w:t>g</w:t>
      </w:r>
      <w:r w:rsidR="005E26A8">
        <w:rPr>
          <w:sz w:val="20"/>
          <w:szCs w:val="20"/>
        </w:rPr>
        <w:t>m-3</w:t>
      </w:r>
    </w:p>
    <w:p w:rsidR="00690A5A" w:rsidRPr="00F51A57" w:rsidRDefault="00690A5A" w:rsidP="007A0F3A">
      <w:pPr>
        <w:jc w:val="both"/>
        <w:rPr>
          <w:sz w:val="20"/>
          <w:szCs w:val="20"/>
        </w:rPr>
      </w:pPr>
      <w:r w:rsidRPr="00F51A57">
        <w:rPr>
          <w:sz w:val="20"/>
          <w:szCs w:val="20"/>
        </w:rPr>
        <w:t>NO2</w:t>
      </w:r>
      <w:proofErr w:type="gramStart"/>
      <w:r w:rsidRPr="00F51A57">
        <w:rPr>
          <w:sz w:val="20"/>
          <w:szCs w:val="20"/>
        </w:rPr>
        <w:t>;POL</w:t>
      </w:r>
      <w:proofErr w:type="gramEnd"/>
      <w:r w:rsidRPr="00F51A57">
        <w:rPr>
          <w:sz w:val="20"/>
          <w:szCs w:val="20"/>
        </w:rPr>
        <w:t xml:space="preserve">; </w:t>
      </w:r>
      <w:r w:rsidR="005E26A8" w:rsidRPr="001764DF">
        <w:rPr>
          <w:rFonts w:ascii="Symbol" w:hAnsi="Symbol"/>
          <w:sz w:val="20"/>
          <w:szCs w:val="20"/>
        </w:rPr>
        <w:t></w:t>
      </w:r>
      <w:r w:rsidR="005E26A8" w:rsidRPr="00F51A57">
        <w:rPr>
          <w:sz w:val="20"/>
          <w:szCs w:val="20"/>
        </w:rPr>
        <w:t>g</w:t>
      </w:r>
      <w:r w:rsidR="005E26A8">
        <w:rPr>
          <w:sz w:val="20"/>
          <w:szCs w:val="20"/>
        </w:rPr>
        <w:t>m-3</w:t>
      </w:r>
    </w:p>
    <w:p w:rsidR="00690A5A" w:rsidRPr="00F51A57" w:rsidRDefault="00690A5A" w:rsidP="007A0F3A">
      <w:pPr>
        <w:jc w:val="both"/>
        <w:rPr>
          <w:sz w:val="20"/>
          <w:szCs w:val="20"/>
        </w:rPr>
      </w:pPr>
      <w:r w:rsidRPr="00F51A57">
        <w:rPr>
          <w:sz w:val="20"/>
          <w:szCs w:val="20"/>
        </w:rPr>
        <w:t>PM25</w:t>
      </w:r>
      <w:proofErr w:type="gramStart"/>
      <w:r w:rsidRPr="00F51A57">
        <w:rPr>
          <w:sz w:val="20"/>
          <w:szCs w:val="20"/>
        </w:rPr>
        <w:t>;POL</w:t>
      </w:r>
      <w:proofErr w:type="gramEnd"/>
      <w:r w:rsidRPr="00F51A57">
        <w:rPr>
          <w:sz w:val="20"/>
          <w:szCs w:val="20"/>
        </w:rPr>
        <w:t xml:space="preserve">; </w:t>
      </w:r>
      <w:r w:rsidR="005E26A8" w:rsidRPr="001764DF">
        <w:rPr>
          <w:rFonts w:ascii="Symbol" w:hAnsi="Symbol"/>
          <w:sz w:val="20"/>
          <w:szCs w:val="20"/>
        </w:rPr>
        <w:t></w:t>
      </w:r>
      <w:r w:rsidR="005E26A8" w:rsidRPr="00F51A57">
        <w:rPr>
          <w:sz w:val="20"/>
          <w:szCs w:val="20"/>
        </w:rPr>
        <w:t>g</w:t>
      </w:r>
      <w:r w:rsidR="005E26A8">
        <w:rPr>
          <w:sz w:val="20"/>
          <w:szCs w:val="20"/>
        </w:rPr>
        <w:t>m-3</w:t>
      </w:r>
    </w:p>
    <w:p w:rsidR="00690A5A" w:rsidRPr="00F51A57" w:rsidRDefault="00690A5A" w:rsidP="007A0F3A">
      <w:pPr>
        <w:jc w:val="both"/>
        <w:rPr>
          <w:sz w:val="20"/>
          <w:szCs w:val="20"/>
        </w:rPr>
      </w:pPr>
      <w:r w:rsidRPr="00F51A57">
        <w:rPr>
          <w:sz w:val="20"/>
          <w:szCs w:val="20"/>
        </w:rPr>
        <w:t>PM10</w:t>
      </w:r>
      <w:proofErr w:type="gramStart"/>
      <w:r w:rsidRPr="00F51A57">
        <w:rPr>
          <w:sz w:val="20"/>
          <w:szCs w:val="20"/>
        </w:rPr>
        <w:t>;POL</w:t>
      </w:r>
      <w:proofErr w:type="gramEnd"/>
      <w:r w:rsidRPr="00F51A57">
        <w:rPr>
          <w:sz w:val="20"/>
          <w:szCs w:val="20"/>
        </w:rPr>
        <w:t xml:space="preserve">; </w:t>
      </w:r>
      <w:r w:rsidR="005E26A8" w:rsidRPr="001764DF">
        <w:rPr>
          <w:rFonts w:ascii="Symbol" w:hAnsi="Symbol"/>
          <w:sz w:val="20"/>
          <w:szCs w:val="20"/>
        </w:rPr>
        <w:t></w:t>
      </w:r>
      <w:r w:rsidR="005E26A8" w:rsidRPr="00F51A57">
        <w:rPr>
          <w:sz w:val="20"/>
          <w:szCs w:val="20"/>
        </w:rPr>
        <w:t>g</w:t>
      </w:r>
      <w:r w:rsidR="005E26A8">
        <w:rPr>
          <w:sz w:val="20"/>
          <w:szCs w:val="20"/>
        </w:rPr>
        <w:t>m-3</w:t>
      </w:r>
    </w:p>
    <w:p w:rsidR="00690A5A" w:rsidRPr="00F51A57" w:rsidRDefault="00690A5A" w:rsidP="007A0F3A">
      <w:pPr>
        <w:jc w:val="both"/>
        <w:rPr>
          <w:sz w:val="20"/>
          <w:szCs w:val="20"/>
        </w:rPr>
      </w:pPr>
      <w:r w:rsidRPr="00F51A57">
        <w:rPr>
          <w:sz w:val="20"/>
          <w:szCs w:val="20"/>
        </w:rPr>
        <w:t>WS</w:t>
      </w:r>
      <w:proofErr w:type="gramStart"/>
      <w:r w:rsidRPr="00F51A57">
        <w:rPr>
          <w:sz w:val="20"/>
          <w:szCs w:val="20"/>
        </w:rPr>
        <w:t>;MET</w:t>
      </w:r>
      <w:proofErr w:type="gramEnd"/>
      <w:r w:rsidRPr="00F51A57">
        <w:rPr>
          <w:sz w:val="20"/>
          <w:szCs w:val="20"/>
        </w:rPr>
        <w:t>; m</w:t>
      </w:r>
      <w:r w:rsidR="005E26A8">
        <w:rPr>
          <w:sz w:val="20"/>
          <w:szCs w:val="20"/>
        </w:rPr>
        <w:t>/</w:t>
      </w:r>
      <w:r w:rsidRPr="00F51A57">
        <w:rPr>
          <w:sz w:val="20"/>
          <w:szCs w:val="20"/>
        </w:rPr>
        <w:t>s</w:t>
      </w:r>
    </w:p>
    <w:p w:rsidR="00690A5A" w:rsidRPr="00F51A57" w:rsidRDefault="00690A5A" w:rsidP="007A0F3A">
      <w:pPr>
        <w:jc w:val="both"/>
        <w:rPr>
          <w:sz w:val="20"/>
          <w:szCs w:val="20"/>
        </w:rPr>
      </w:pPr>
      <w:r w:rsidRPr="00F51A57">
        <w:rPr>
          <w:sz w:val="20"/>
          <w:szCs w:val="20"/>
        </w:rPr>
        <w:lastRenderedPageBreak/>
        <w:t>TEMP</w:t>
      </w:r>
      <w:proofErr w:type="gramStart"/>
      <w:r w:rsidRPr="00F51A57">
        <w:rPr>
          <w:sz w:val="20"/>
          <w:szCs w:val="20"/>
        </w:rPr>
        <w:t>;MET</w:t>
      </w:r>
      <w:proofErr w:type="gramEnd"/>
      <w:r w:rsidRPr="00F51A57">
        <w:rPr>
          <w:sz w:val="20"/>
          <w:szCs w:val="20"/>
        </w:rPr>
        <w:t xml:space="preserve">; </w:t>
      </w:r>
      <w:r w:rsidR="00A05BC8">
        <w:rPr>
          <w:sz w:val="20"/>
          <w:szCs w:val="20"/>
        </w:rPr>
        <w:t>C</w:t>
      </w:r>
    </w:p>
    <w:p w:rsidR="00690A5A" w:rsidRPr="00227A64" w:rsidRDefault="00690A5A" w:rsidP="007A0F3A">
      <w:pPr>
        <w:jc w:val="both"/>
        <w:rPr>
          <w:sz w:val="20"/>
          <w:szCs w:val="20"/>
        </w:rPr>
      </w:pPr>
      <w:r w:rsidRPr="00227A64">
        <w:rPr>
          <w:sz w:val="20"/>
          <w:szCs w:val="20"/>
        </w:rPr>
        <w:t>[MONITORING]</w:t>
      </w:r>
    </w:p>
    <w:p w:rsidR="00690A5A" w:rsidRPr="00227A64" w:rsidRDefault="00690A5A" w:rsidP="007A0F3A">
      <w:pPr>
        <w:jc w:val="both"/>
        <w:rPr>
          <w:sz w:val="18"/>
          <w:szCs w:val="18"/>
        </w:rPr>
      </w:pPr>
      <w:r w:rsidRPr="00227A64">
        <w:rPr>
          <w:sz w:val="18"/>
          <w:szCs w:val="18"/>
        </w:rPr>
        <w:t xml:space="preserve">Stat_Code;Stat_Name;Stat_Abbreviation;Altitude;Lon;Lat;GMTlag;Region;Stat_Type;Area_Type;Siting; </w:t>
      </w:r>
      <w:proofErr w:type="spellStart"/>
      <w:r w:rsidRPr="00227A64">
        <w:rPr>
          <w:sz w:val="18"/>
          <w:szCs w:val="18"/>
        </w:rPr>
        <w:t>listOfvariables</w:t>
      </w:r>
      <w:proofErr w:type="spellEnd"/>
      <w:r w:rsidRPr="00227A64">
        <w:rPr>
          <w:sz w:val="18"/>
          <w:szCs w:val="18"/>
        </w:rPr>
        <w:t xml:space="preserve"> </w:t>
      </w:r>
    </w:p>
    <w:p w:rsidR="00690A5A" w:rsidRPr="00734EF7" w:rsidRDefault="00690A5A" w:rsidP="007A0F3A">
      <w:pPr>
        <w:jc w:val="both"/>
        <w:rPr>
          <w:sz w:val="20"/>
          <w:szCs w:val="20"/>
        </w:rPr>
      </w:pPr>
      <w:r w:rsidRPr="00734EF7">
        <w:rPr>
          <w:sz w:val="20"/>
          <w:szCs w:val="20"/>
        </w:rPr>
        <w:t>IT00000;station0;STAT0;681.;8.931;44.31;GMT+1;Lombardia;Background;Urban;Plane;TEMP*PM10*O3;</w:t>
      </w:r>
    </w:p>
    <w:p w:rsidR="00690A5A" w:rsidRPr="0001685A" w:rsidRDefault="00690A5A" w:rsidP="007A0F3A">
      <w:pPr>
        <w:jc w:val="both"/>
        <w:rPr>
          <w:sz w:val="20"/>
          <w:szCs w:val="20"/>
        </w:rPr>
      </w:pPr>
      <w:r w:rsidRPr="0001685A">
        <w:rPr>
          <w:sz w:val="20"/>
          <w:szCs w:val="20"/>
        </w:rPr>
        <w:t>IT00</w:t>
      </w:r>
      <w:r>
        <w:rPr>
          <w:sz w:val="20"/>
          <w:szCs w:val="20"/>
        </w:rPr>
        <w:t>001;</w:t>
      </w:r>
      <w:r w:rsidRPr="0001685A">
        <w:rPr>
          <w:sz w:val="20"/>
          <w:szCs w:val="20"/>
        </w:rPr>
        <w:t>station1;STAT1;962.;10.03;44.97;GMT+1;Veneto;Traffic;SubUrban;Hilly;TEMP*O3;</w:t>
      </w:r>
    </w:p>
    <w:p w:rsidR="00690A5A" w:rsidRPr="0001685A" w:rsidRDefault="00690A5A" w:rsidP="007A0F3A">
      <w:pPr>
        <w:jc w:val="both"/>
        <w:rPr>
          <w:sz w:val="20"/>
          <w:szCs w:val="20"/>
        </w:rPr>
      </w:pPr>
      <w:r>
        <w:rPr>
          <w:sz w:val="20"/>
          <w:szCs w:val="20"/>
        </w:rPr>
        <w:t>IT00002;</w:t>
      </w:r>
      <w:r w:rsidRPr="0001685A">
        <w:rPr>
          <w:sz w:val="20"/>
          <w:szCs w:val="20"/>
        </w:rPr>
        <w:t>station2;STAT2;851.;11.34;44.18;GMT+1;Piemonte;traffic;urban;Mountain;WS*PM10*O3*SO2;</w:t>
      </w:r>
    </w:p>
    <w:p w:rsidR="00690A5A" w:rsidRPr="0001685A" w:rsidRDefault="00690A5A" w:rsidP="007A0F3A">
      <w:pPr>
        <w:jc w:val="both"/>
        <w:rPr>
          <w:sz w:val="20"/>
          <w:szCs w:val="20"/>
        </w:rPr>
      </w:pPr>
      <w:r>
        <w:rPr>
          <w:sz w:val="20"/>
          <w:szCs w:val="20"/>
        </w:rPr>
        <w:t>IT00003;</w:t>
      </w:r>
      <w:r w:rsidRPr="0001685A">
        <w:rPr>
          <w:sz w:val="20"/>
          <w:szCs w:val="20"/>
        </w:rPr>
        <w:t>station3;STAT3;806.;7.597;46.02;GMT+1;Emilia-Romagna;Industrial;Rural;Valley;WS;</w:t>
      </w:r>
    </w:p>
    <w:p w:rsidR="00690A5A" w:rsidRPr="0001685A" w:rsidRDefault="00690A5A" w:rsidP="007A0F3A">
      <w:pPr>
        <w:jc w:val="both"/>
        <w:rPr>
          <w:sz w:val="20"/>
          <w:szCs w:val="20"/>
        </w:rPr>
      </w:pPr>
      <w:r>
        <w:rPr>
          <w:sz w:val="20"/>
          <w:szCs w:val="20"/>
        </w:rPr>
        <w:t>IT00004;</w:t>
      </w:r>
      <w:r w:rsidRPr="0001685A">
        <w:rPr>
          <w:sz w:val="20"/>
          <w:szCs w:val="20"/>
        </w:rPr>
        <w:t>station4;STAT4;769.;8.222;44.29;GMT+1;Lombardia;Background;Urban;Plane;TEMP*O3;</w:t>
      </w:r>
    </w:p>
    <w:p w:rsidR="00690A5A" w:rsidRPr="0001685A" w:rsidRDefault="00690A5A" w:rsidP="007A0F3A">
      <w:pPr>
        <w:jc w:val="both"/>
        <w:rPr>
          <w:sz w:val="20"/>
          <w:szCs w:val="20"/>
        </w:rPr>
      </w:pPr>
      <w:r>
        <w:rPr>
          <w:sz w:val="20"/>
          <w:szCs w:val="20"/>
        </w:rPr>
        <w:t>IT00005;</w:t>
      </w:r>
      <w:r w:rsidRPr="0001685A">
        <w:rPr>
          <w:sz w:val="20"/>
          <w:szCs w:val="20"/>
        </w:rPr>
        <w:t xml:space="preserve">station5;STAT5;163.;9.193;45.85;GMT+1;Friuli </w:t>
      </w:r>
      <w:proofErr w:type="spellStart"/>
      <w:r w:rsidRPr="0001685A">
        <w:rPr>
          <w:sz w:val="20"/>
          <w:szCs w:val="20"/>
        </w:rPr>
        <w:t>Venezia</w:t>
      </w:r>
      <w:proofErr w:type="spellEnd"/>
      <w:r w:rsidRPr="0001685A">
        <w:rPr>
          <w:sz w:val="20"/>
          <w:szCs w:val="20"/>
        </w:rPr>
        <w:t xml:space="preserve"> Giulia;Unknown;Unknown;Coastal;PM10;</w:t>
      </w:r>
    </w:p>
    <w:p w:rsidR="00690A5A" w:rsidRPr="001764DF" w:rsidRDefault="00690A5A" w:rsidP="007A0F3A">
      <w:pPr>
        <w:rPr>
          <w:sz w:val="20"/>
          <w:szCs w:val="20"/>
        </w:rPr>
      </w:pPr>
      <w:r w:rsidRPr="001764DF">
        <w:rPr>
          <w:sz w:val="20"/>
          <w:szCs w:val="20"/>
        </w:rPr>
        <w:t>...</w:t>
      </w:r>
    </w:p>
    <w:p w:rsidR="00690A5A" w:rsidRPr="001764DF" w:rsidRDefault="00690A5A" w:rsidP="007A0F3A">
      <w:pPr>
        <w:rPr>
          <w:sz w:val="20"/>
          <w:szCs w:val="20"/>
        </w:rPr>
      </w:pPr>
      <w:r w:rsidRPr="001764DF">
        <w:rPr>
          <w:sz w:val="20"/>
          <w:szCs w:val="20"/>
        </w:rPr>
        <w:t>&lt;EOF&gt;</w:t>
      </w:r>
    </w:p>
    <w:p w:rsidR="00690A5A" w:rsidRDefault="00690A5A" w:rsidP="007A0F3A">
      <w:pPr>
        <w:jc w:val="both"/>
        <w:rPr>
          <w:b/>
        </w:rPr>
      </w:pPr>
    </w:p>
    <w:p w:rsidR="00550C4D" w:rsidRPr="00732E56" w:rsidRDefault="00690A5A" w:rsidP="007A0F3A">
      <w:pPr>
        <w:jc w:val="both"/>
        <w:rPr>
          <w:b/>
        </w:rPr>
      </w:pPr>
      <w:r w:rsidRPr="00732E56">
        <w:rPr>
          <w:b/>
        </w:rPr>
        <w:t>Description:</w:t>
      </w:r>
    </w:p>
    <w:p w:rsidR="00690A5A" w:rsidRDefault="00690A5A" w:rsidP="007A0F3A">
      <w:pPr>
        <w:jc w:val="both"/>
      </w:pPr>
    </w:p>
    <w:p w:rsidR="00690A5A" w:rsidRDefault="00690A5A" w:rsidP="00381476">
      <w:pPr>
        <w:jc w:val="both"/>
      </w:pPr>
      <w:r w:rsidRPr="00C76B66">
        <w:rPr>
          <w:color w:val="00B0F0"/>
        </w:rPr>
        <w:t>[</w:t>
      </w:r>
      <w:r>
        <w:rPr>
          <w:color w:val="00B0F0"/>
        </w:rPr>
        <w:t>MODEL</w:t>
      </w:r>
      <w:r w:rsidRPr="00C76B66">
        <w:rPr>
          <w:color w:val="00B0F0"/>
        </w:rPr>
        <w:t>] section</w:t>
      </w:r>
      <w:r>
        <w:t>:</w:t>
      </w:r>
    </w:p>
    <w:p w:rsidR="00550C4D" w:rsidRDefault="00550C4D" w:rsidP="00381476">
      <w:pPr>
        <w:jc w:val="both"/>
      </w:pPr>
      <w:r>
        <w:t>The first three lines are just comments</w:t>
      </w:r>
    </w:p>
    <w:p w:rsidR="00690A5A" w:rsidRDefault="00690A5A" w:rsidP="00381476">
      <w:pPr>
        <w:jc w:val="both"/>
      </w:pPr>
    </w:p>
    <w:p w:rsidR="00690A5A" w:rsidRPr="00451738" w:rsidRDefault="00690A5A" w:rsidP="00DA4871">
      <w:pPr>
        <w:pStyle w:val="ListParagraph"/>
        <w:numPr>
          <w:ilvl w:val="0"/>
          <w:numId w:val="28"/>
        </w:numPr>
        <w:jc w:val="both"/>
        <w:rPr>
          <w:rFonts w:ascii="Times New Roman" w:hAnsi="Times New Roman"/>
          <w:sz w:val="24"/>
          <w:szCs w:val="24"/>
        </w:rPr>
      </w:pPr>
      <w:r w:rsidRPr="00451738">
        <w:rPr>
          <w:rFonts w:ascii="Times New Roman" w:hAnsi="Times New Roman"/>
          <w:i/>
          <w:sz w:val="24"/>
          <w:szCs w:val="24"/>
        </w:rPr>
        <w:t>Year</w:t>
      </w:r>
      <w:r>
        <w:rPr>
          <w:rFonts w:ascii="Times New Roman" w:hAnsi="Times New Roman"/>
          <w:sz w:val="24"/>
          <w:szCs w:val="24"/>
        </w:rPr>
        <w:t>:</w:t>
      </w:r>
      <w:r w:rsidRPr="005C0F6C">
        <w:rPr>
          <w:rFonts w:ascii="Times New Roman" w:hAnsi="Times New Roman"/>
          <w:sz w:val="24"/>
          <w:szCs w:val="24"/>
        </w:rPr>
        <w:t xml:space="preserve"> </w:t>
      </w:r>
      <w:r>
        <w:rPr>
          <w:rFonts w:ascii="Times New Roman" w:hAnsi="Times New Roman"/>
          <w:sz w:val="24"/>
          <w:szCs w:val="24"/>
        </w:rPr>
        <w:t>year of</w:t>
      </w:r>
      <w:r w:rsidRPr="00451738">
        <w:rPr>
          <w:rFonts w:ascii="Times New Roman" w:hAnsi="Times New Roman"/>
          <w:sz w:val="24"/>
          <w:szCs w:val="24"/>
        </w:rPr>
        <w:t xml:space="preserve"> interest</w:t>
      </w:r>
      <w:r w:rsidRPr="00451738">
        <w:rPr>
          <w:rFonts w:ascii="Times New Roman" w:hAnsi="Times New Roman"/>
          <w:sz w:val="24"/>
          <w:szCs w:val="24"/>
        </w:rPr>
        <w:tab/>
      </w:r>
      <w:r w:rsidRPr="005C0F6C">
        <w:rPr>
          <w:rFonts w:ascii="Times New Roman" w:hAnsi="Times New Roman"/>
          <w:sz w:val="24"/>
          <w:szCs w:val="24"/>
        </w:rPr>
        <w:t xml:space="preserve"> </w:t>
      </w:r>
    </w:p>
    <w:p w:rsidR="00690A5A" w:rsidRPr="00451738" w:rsidRDefault="00690A5A" w:rsidP="00DA4871">
      <w:pPr>
        <w:pStyle w:val="ListParagraph"/>
        <w:numPr>
          <w:ilvl w:val="0"/>
          <w:numId w:val="28"/>
        </w:numPr>
        <w:jc w:val="both"/>
        <w:rPr>
          <w:rFonts w:ascii="Times New Roman" w:hAnsi="Times New Roman"/>
          <w:sz w:val="24"/>
          <w:szCs w:val="24"/>
        </w:rPr>
      </w:pPr>
      <w:r w:rsidRPr="00451738">
        <w:rPr>
          <w:rFonts w:ascii="Times New Roman" w:hAnsi="Times New Roman"/>
          <w:i/>
          <w:sz w:val="24"/>
          <w:szCs w:val="24"/>
        </w:rPr>
        <w:t>Frequency</w:t>
      </w:r>
      <w:r w:rsidR="000B6FEE" w:rsidRPr="00451738">
        <w:rPr>
          <w:rFonts w:ascii="Times New Roman" w:hAnsi="Times New Roman"/>
          <w:sz w:val="24"/>
          <w:szCs w:val="24"/>
        </w:rPr>
        <w:t xml:space="preserve"> (lowercase):</w:t>
      </w:r>
      <w:r w:rsidRPr="00451738">
        <w:rPr>
          <w:rFonts w:ascii="Times New Roman" w:hAnsi="Times New Roman"/>
          <w:sz w:val="24"/>
          <w:szCs w:val="24"/>
        </w:rPr>
        <w:t xml:space="preserve">  Either hour or year.</w:t>
      </w:r>
      <w:r w:rsidR="000B6FEE" w:rsidRPr="00451738">
        <w:rPr>
          <w:rFonts w:ascii="Times New Roman" w:hAnsi="Times New Roman"/>
          <w:sz w:val="24"/>
          <w:szCs w:val="24"/>
        </w:rPr>
        <w:t xml:space="preserve"> </w:t>
      </w:r>
      <w:r w:rsidRPr="00451738">
        <w:rPr>
          <w:rFonts w:ascii="Times New Roman" w:hAnsi="Times New Roman"/>
          <w:sz w:val="24"/>
          <w:szCs w:val="24"/>
        </w:rPr>
        <w:t xml:space="preserve">This parameter should be set to “hour” for models delivering outputs with an hourly or daily frequency and set to “year’ for models delivering outputs as annual averages (see </w:t>
      </w:r>
      <w:hyperlink w:anchor="_Preparation_of_input" w:history="1">
        <w:r w:rsidRPr="00451738">
          <w:rPr>
            <w:rFonts w:ascii="Times New Roman" w:hAnsi="Times New Roman"/>
          </w:rPr>
          <w:t xml:space="preserve">User’s Guide </w:t>
        </w:r>
        <w:proofErr w:type="gramStart"/>
        <w:r w:rsidRPr="00451738">
          <w:rPr>
            <w:rFonts w:ascii="Times New Roman" w:hAnsi="Times New Roman"/>
          </w:rPr>
          <w:t xml:space="preserve">Section </w:t>
        </w:r>
        <w:proofErr w:type="gramEnd"/>
        <w:r w:rsidR="001D5832" w:rsidRPr="00451738">
          <w:rPr>
            <w:rFonts w:ascii="Times New Roman" w:hAnsi="Times New Roman"/>
          </w:rPr>
          <w:fldChar w:fldCharType="begin"/>
        </w:r>
        <w:r w:rsidR="001D5832" w:rsidRPr="00451738">
          <w:rPr>
            <w:rFonts w:ascii="Times New Roman" w:hAnsi="Times New Roman"/>
          </w:rPr>
          <w:instrText xml:space="preserve"> REF _Ref342032271 \w \h </w:instrText>
        </w:r>
        <w:r w:rsidR="00451738">
          <w:rPr>
            <w:rFonts w:ascii="Times New Roman" w:hAnsi="Times New Roman"/>
          </w:rPr>
          <w:instrText xml:space="preserve"> \* MERGEFORMAT </w:instrText>
        </w:r>
        <w:r w:rsidR="001D5832" w:rsidRPr="00451738">
          <w:rPr>
            <w:rFonts w:ascii="Times New Roman" w:hAnsi="Times New Roman"/>
          </w:rPr>
        </w:r>
        <w:r w:rsidR="001D5832" w:rsidRPr="00451738">
          <w:rPr>
            <w:rFonts w:ascii="Times New Roman" w:hAnsi="Times New Roman"/>
          </w:rPr>
          <w:fldChar w:fldCharType="separate"/>
        </w:r>
        <w:r w:rsidR="006B094A">
          <w:rPr>
            <w:rFonts w:ascii="Times New Roman" w:hAnsi="Times New Roman"/>
          </w:rPr>
          <w:t>3.5</w:t>
        </w:r>
        <w:r w:rsidR="001D5832" w:rsidRPr="00451738">
          <w:rPr>
            <w:rFonts w:ascii="Times New Roman" w:hAnsi="Times New Roman"/>
          </w:rPr>
          <w:fldChar w:fldCharType="end"/>
        </w:r>
      </w:hyperlink>
      <w:r w:rsidRPr="00451738">
        <w:rPr>
          <w:rFonts w:ascii="Times New Roman" w:hAnsi="Times New Roman"/>
          <w:sz w:val="24"/>
          <w:szCs w:val="24"/>
        </w:rPr>
        <w:t xml:space="preserve">).  </w:t>
      </w:r>
      <w:r w:rsidR="00451738">
        <w:rPr>
          <w:rFonts w:ascii="Times New Roman" w:hAnsi="Times New Roman"/>
          <w:sz w:val="24"/>
          <w:szCs w:val="24"/>
        </w:rPr>
        <w:tab/>
      </w:r>
      <w:r w:rsidRPr="00451738">
        <w:rPr>
          <w:rFonts w:ascii="Times New Roman" w:hAnsi="Times New Roman"/>
          <w:sz w:val="24"/>
          <w:szCs w:val="24"/>
        </w:rPr>
        <w:t xml:space="preserve"> </w:t>
      </w:r>
    </w:p>
    <w:p w:rsidR="00690A5A" w:rsidRPr="00451738" w:rsidRDefault="00451738" w:rsidP="00DA4871">
      <w:pPr>
        <w:pStyle w:val="ListParagraph"/>
        <w:numPr>
          <w:ilvl w:val="0"/>
          <w:numId w:val="28"/>
        </w:numPr>
        <w:jc w:val="both"/>
        <w:rPr>
          <w:rFonts w:ascii="Times New Roman" w:hAnsi="Times New Roman"/>
          <w:sz w:val="24"/>
          <w:szCs w:val="24"/>
        </w:rPr>
      </w:pPr>
      <w:r>
        <w:rPr>
          <w:rFonts w:ascii="Times New Roman" w:hAnsi="Times New Roman"/>
          <w:i/>
          <w:sz w:val="24"/>
          <w:szCs w:val="24"/>
        </w:rPr>
        <w:t>S</w:t>
      </w:r>
      <w:r w:rsidR="00690A5A" w:rsidRPr="00451738">
        <w:rPr>
          <w:rFonts w:ascii="Times New Roman" w:hAnsi="Times New Roman"/>
          <w:i/>
          <w:sz w:val="24"/>
          <w:szCs w:val="24"/>
        </w:rPr>
        <w:t>cale</w:t>
      </w:r>
      <w:r w:rsidR="000B6FEE" w:rsidRPr="00451738">
        <w:rPr>
          <w:rFonts w:ascii="Times New Roman" w:hAnsi="Times New Roman"/>
          <w:sz w:val="24"/>
          <w:szCs w:val="24"/>
        </w:rPr>
        <w:t xml:space="preserve"> (lowercase)</w:t>
      </w:r>
      <w:r w:rsidR="00690A5A" w:rsidRPr="00451738">
        <w:rPr>
          <w:rFonts w:ascii="Times New Roman" w:hAnsi="Times New Roman"/>
          <w:sz w:val="24"/>
          <w:szCs w:val="24"/>
        </w:rPr>
        <w:t xml:space="preserve">: Either local (traffic), urban or regional. </w:t>
      </w:r>
      <w:r w:rsidR="00064432" w:rsidRPr="00451738">
        <w:rPr>
          <w:rFonts w:ascii="Times New Roman" w:hAnsi="Times New Roman"/>
          <w:sz w:val="24"/>
          <w:szCs w:val="24"/>
        </w:rPr>
        <w:t>But n</w:t>
      </w:r>
      <w:r w:rsidR="00690A5A" w:rsidRPr="00451738">
        <w:rPr>
          <w:rFonts w:ascii="Times New Roman" w:hAnsi="Times New Roman"/>
          <w:sz w:val="24"/>
          <w:szCs w:val="24"/>
        </w:rPr>
        <w:t>ot used currently</w:t>
      </w:r>
    </w:p>
    <w:p w:rsidR="00690A5A" w:rsidRDefault="00690A5A" w:rsidP="007A0F3A">
      <w:pPr>
        <w:jc w:val="both"/>
      </w:pPr>
      <w:r w:rsidRPr="00C76B66">
        <w:rPr>
          <w:color w:val="00B0F0"/>
        </w:rPr>
        <w:t>[PARAMETERS] section</w:t>
      </w:r>
      <w:r>
        <w:t>:</w:t>
      </w:r>
    </w:p>
    <w:p w:rsidR="00550C4D" w:rsidRDefault="00550C4D" w:rsidP="007A0F3A">
      <w:pPr>
        <w:jc w:val="both"/>
      </w:pPr>
      <w:r>
        <w:t>The first line is a comment which gives a hint of the contents of the following lines:</w:t>
      </w:r>
    </w:p>
    <w:p w:rsidR="00690A5A" w:rsidRDefault="00690A5A" w:rsidP="007A0F3A">
      <w:pPr>
        <w:jc w:val="both"/>
      </w:pPr>
    </w:p>
    <w:p w:rsidR="00690A5A" w:rsidRPr="00451738" w:rsidRDefault="00690A5A" w:rsidP="00DA4871">
      <w:pPr>
        <w:pStyle w:val="ListParagraph"/>
        <w:numPr>
          <w:ilvl w:val="0"/>
          <w:numId w:val="28"/>
        </w:numPr>
        <w:jc w:val="both"/>
        <w:rPr>
          <w:rFonts w:ascii="Times New Roman" w:hAnsi="Times New Roman"/>
          <w:sz w:val="24"/>
          <w:szCs w:val="24"/>
        </w:rPr>
      </w:pPr>
      <w:r w:rsidRPr="00451738">
        <w:rPr>
          <w:rFonts w:ascii="Times New Roman" w:hAnsi="Times New Roman"/>
          <w:i/>
          <w:sz w:val="24"/>
          <w:szCs w:val="24"/>
        </w:rPr>
        <w:t>Species</w:t>
      </w:r>
      <w:r>
        <w:rPr>
          <w:rFonts w:ascii="Times New Roman" w:hAnsi="Times New Roman"/>
          <w:sz w:val="24"/>
          <w:szCs w:val="24"/>
        </w:rPr>
        <w:t xml:space="preserve">:  </w:t>
      </w:r>
      <w:r w:rsidRPr="00451738">
        <w:rPr>
          <w:rFonts w:ascii="Times New Roman" w:hAnsi="Times New Roman"/>
          <w:sz w:val="24"/>
          <w:szCs w:val="24"/>
        </w:rPr>
        <w:t>name of the variable</w:t>
      </w:r>
      <w:r w:rsidRPr="005C0F6C">
        <w:rPr>
          <w:rFonts w:ascii="Times New Roman" w:hAnsi="Times New Roman"/>
          <w:sz w:val="24"/>
          <w:szCs w:val="24"/>
        </w:rPr>
        <w:t xml:space="preserve"> </w:t>
      </w:r>
      <w:r w:rsidR="000B6FEE">
        <w:rPr>
          <w:rFonts w:ascii="Times New Roman" w:hAnsi="Times New Roman"/>
          <w:sz w:val="24"/>
          <w:szCs w:val="24"/>
        </w:rPr>
        <w:t>(</w:t>
      </w:r>
      <w:r w:rsidR="000B6FEE" w:rsidRPr="00451738">
        <w:rPr>
          <w:rFonts w:ascii="Times New Roman" w:hAnsi="Times New Roman"/>
          <w:sz w:val="24"/>
          <w:szCs w:val="24"/>
        </w:rPr>
        <w:t>lower or upper case but should be consistent with observation and modeling files)</w:t>
      </w:r>
    </w:p>
    <w:p w:rsidR="00690A5A" w:rsidRPr="00451738" w:rsidRDefault="00690A5A" w:rsidP="00DA4871">
      <w:pPr>
        <w:pStyle w:val="ListParagraph"/>
        <w:numPr>
          <w:ilvl w:val="0"/>
          <w:numId w:val="28"/>
        </w:numPr>
        <w:jc w:val="both"/>
        <w:rPr>
          <w:rFonts w:ascii="Times New Roman" w:hAnsi="Times New Roman"/>
          <w:sz w:val="24"/>
          <w:szCs w:val="24"/>
        </w:rPr>
      </w:pPr>
      <w:r w:rsidRPr="00451738">
        <w:rPr>
          <w:rFonts w:ascii="Times New Roman" w:hAnsi="Times New Roman"/>
          <w:i/>
          <w:sz w:val="24"/>
          <w:szCs w:val="24"/>
        </w:rPr>
        <w:t>Type</w:t>
      </w:r>
      <w:r w:rsidRPr="00451738">
        <w:rPr>
          <w:rFonts w:ascii="Times New Roman" w:hAnsi="Times New Roman"/>
          <w:sz w:val="24"/>
          <w:szCs w:val="24"/>
        </w:rPr>
        <w:t xml:space="preserve">:  </w:t>
      </w:r>
      <w:r w:rsidRPr="00451738">
        <w:rPr>
          <w:rFonts w:ascii="Times New Roman" w:hAnsi="Times New Roman"/>
          <w:sz w:val="24"/>
          <w:szCs w:val="24"/>
        </w:rPr>
        <w:tab/>
        <w:t xml:space="preserve">“POL” and “MET” indicate air quality and meteorological variables respectively. </w:t>
      </w:r>
      <w:r w:rsidR="00064432" w:rsidRPr="00451738">
        <w:rPr>
          <w:rFonts w:ascii="Times New Roman" w:hAnsi="Times New Roman"/>
          <w:sz w:val="24"/>
          <w:szCs w:val="24"/>
        </w:rPr>
        <w:t xml:space="preserve">These categories are created to facilitate filtering during the selection phase and </w:t>
      </w:r>
      <w:r w:rsidRPr="00451738">
        <w:rPr>
          <w:rFonts w:ascii="Times New Roman" w:hAnsi="Times New Roman"/>
          <w:sz w:val="24"/>
          <w:szCs w:val="24"/>
        </w:rPr>
        <w:t xml:space="preserve">can be defined by the user at his convenience. </w:t>
      </w:r>
    </w:p>
    <w:p w:rsidR="00690A5A" w:rsidRPr="00451738" w:rsidRDefault="00690A5A" w:rsidP="00DA4871">
      <w:pPr>
        <w:pStyle w:val="ListParagraph"/>
        <w:numPr>
          <w:ilvl w:val="0"/>
          <w:numId w:val="28"/>
        </w:numPr>
        <w:jc w:val="both"/>
        <w:rPr>
          <w:rFonts w:ascii="Times New Roman" w:hAnsi="Times New Roman"/>
          <w:sz w:val="24"/>
          <w:szCs w:val="24"/>
        </w:rPr>
      </w:pPr>
      <w:r w:rsidRPr="00451738">
        <w:rPr>
          <w:rFonts w:ascii="Times New Roman" w:hAnsi="Times New Roman"/>
          <w:i/>
          <w:sz w:val="24"/>
          <w:szCs w:val="24"/>
        </w:rPr>
        <w:t>Measure units</w:t>
      </w:r>
      <w:r w:rsidRPr="00451738">
        <w:rPr>
          <w:rFonts w:ascii="Times New Roman" w:hAnsi="Times New Roman"/>
          <w:sz w:val="24"/>
          <w:szCs w:val="24"/>
        </w:rPr>
        <w:t xml:space="preserve">: the units MUST be μgm-3 for concentrations. For the other variables, see the </w:t>
      </w:r>
      <w:r w:rsidR="00550C4D" w:rsidRPr="00451738">
        <w:rPr>
          <w:rFonts w:ascii="Times New Roman" w:hAnsi="Times New Roman"/>
          <w:sz w:val="24"/>
          <w:szCs w:val="24"/>
        </w:rPr>
        <w:t>notes below</w:t>
      </w:r>
      <w:r w:rsidRPr="00451738">
        <w:rPr>
          <w:rFonts w:ascii="Times New Roman" w:hAnsi="Times New Roman"/>
          <w:sz w:val="24"/>
          <w:szCs w:val="24"/>
        </w:rPr>
        <w:t>.</w:t>
      </w:r>
    </w:p>
    <w:p w:rsidR="00690A5A" w:rsidRPr="00451738" w:rsidRDefault="00690A5A" w:rsidP="007A0F3A">
      <w:pPr>
        <w:jc w:val="both"/>
      </w:pPr>
      <w:r w:rsidRPr="00451738">
        <w:t xml:space="preserve">Notes: </w:t>
      </w:r>
    </w:p>
    <w:p w:rsidR="00690A5A" w:rsidRPr="00451738" w:rsidRDefault="00690A5A" w:rsidP="007A0F3A">
      <w:pPr>
        <w:jc w:val="both"/>
      </w:pPr>
    </w:p>
    <w:p w:rsidR="00690A5A" w:rsidRPr="00451738" w:rsidRDefault="00550C4D" w:rsidP="00DA4871">
      <w:pPr>
        <w:pStyle w:val="ListParagraph"/>
        <w:numPr>
          <w:ilvl w:val="0"/>
          <w:numId w:val="29"/>
        </w:numPr>
        <w:jc w:val="both"/>
        <w:rPr>
          <w:rFonts w:ascii="Times New Roman" w:hAnsi="Times New Roman"/>
          <w:sz w:val="24"/>
          <w:szCs w:val="24"/>
        </w:rPr>
      </w:pPr>
      <w:r w:rsidRPr="00451738">
        <w:rPr>
          <w:rFonts w:ascii="Times New Roman" w:hAnsi="Times New Roman"/>
          <w:sz w:val="24"/>
          <w:szCs w:val="24"/>
        </w:rPr>
        <w:t xml:space="preserve">Each line contains the name of a parameter, the type and the measurement unit, separated by semicolons. The parameters are those available in the </w:t>
      </w:r>
      <w:r w:rsidR="000B6FEE" w:rsidRPr="00451738">
        <w:rPr>
          <w:rFonts w:ascii="Times New Roman" w:hAnsi="Times New Roman"/>
          <w:sz w:val="24"/>
          <w:szCs w:val="24"/>
        </w:rPr>
        <w:t xml:space="preserve">observation </w:t>
      </w:r>
      <w:r w:rsidRPr="00451738">
        <w:rPr>
          <w:rFonts w:ascii="Times New Roman" w:hAnsi="Times New Roman"/>
          <w:sz w:val="24"/>
          <w:szCs w:val="24"/>
        </w:rPr>
        <w:t>dataset. It is permitted to have lines with parameters not present in the dataset. The sequence of parameters is irrelevant.</w:t>
      </w:r>
    </w:p>
    <w:p w:rsidR="00690A5A" w:rsidRPr="00451738" w:rsidRDefault="00064432" w:rsidP="00DA4871">
      <w:pPr>
        <w:pStyle w:val="ListParagraph"/>
        <w:numPr>
          <w:ilvl w:val="0"/>
          <w:numId w:val="29"/>
        </w:numPr>
        <w:jc w:val="both"/>
        <w:rPr>
          <w:rFonts w:ascii="Times New Roman" w:hAnsi="Times New Roman"/>
          <w:sz w:val="24"/>
          <w:szCs w:val="24"/>
        </w:rPr>
      </w:pPr>
      <w:r w:rsidRPr="00451738">
        <w:rPr>
          <w:rFonts w:ascii="Times New Roman" w:hAnsi="Times New Roman"/>
          <w:sz w:val="24"/>
          <w:szCs w:val="24"/>
        </w:rPr>
        <w:t>Some p</w:t>
      </w:r>
      <w:r w:rsidR="00690A5A" w:rsidRPr="00451738">
        <w:rPr>
          <w:rFonts w:ascii="Times New Roman" w:hAnsi="Times New Roman"/>
          <w:sz w:val="24"/>
          <w:szCs w:val="24"/>
        </w:rPr>
        <w:t xml:space="preserve">arameter names and units are </w:t>
      </w:r>
      <w:r w:rsidRPr="00451738">
        <w:rPr>
          <w:rFonts w:ascii="Times New Roman" w:hAnsi="Times New Roman"/>
          <w:sz w:val="24"/>
          <w:szCs w:val="24"/>
        </w:rPr>
        <w:t xml:space="preserve">pre-assigned and should </w:t>
      </w:r>
      <w:r w:rsidR="001F6E49" w:rsidRPr="00451738">
        <w:rPr>
          <w:rFonts w:ascii="Times New Roman" w:hAnsi="Times New Roman"/>
          <w:sz w:val="24"/>
          <w:szCs w:val="24"/>
        </w:rPr>
        <w:t xml:space="preserve">be </w:t>
      </w:r>
      <w:r w:rsidR="00690A5A" w:rsidRPr="00451738">
        <w:rPr>
          <w:rFonts w:ascii="Times New Roman" w:hAnsi="Times New Roman"/>
          <w:sz w:val="24"/>
          <w:szCs w:val="24"/>
        </w:rPr>
        <w:t xml:space="preserve">obligatory </w:t>
      </w:r>
      <w:r w:rsidRPr="00451738">
        <w:rPr>
          <w:rFonts w:ascii="Times New Roman" w:hAnsi="Times New Roman"/>
          <w:sz w:val="24"/>
          <w:szCs w:val="24"/>
        </w:rPr>
        <w:t xml:space="preserve">followed </w:t>
      </w:r>
      <w:r w:rsidR="00690A5A" w:rsidRPr="00451738">
        <w:rPr>
          <w:rFonts w:ascii="Times New Roman" w:hAnsi="Times New Roman"/>
          <w:sz w:val="24"/>
          <w:szCs w:val="24"/>
        </w:rPr>
        <w:t>(since they are used in the benchmarking procedure): O3 [μgm-3], NO2 [</w:t>
      </w:r>
      <w:r w:rsidR="001F6E49" w:rsidRPr="00451738">
        <w:rPr>
          <w:rFonts w:ascii="Times New Roman" w:hAnsi="Times New Roman"/>
          <w:sz w:val="24"/>
          <w:szCs w:val="24"/>
        </w:rPr>
        <w:t>μgm-3], PM10 [μgm-3], WS [ms-1]</w:t>
      </w:r>
      <w:r w:rsidR="00690A5A" w:rsidRPr="00451738">
        <w:rPr>
          <w:rFonts w:ascii="Times New Roman" w:hAnsi="Times New Roman"/>
          <w:sz w:val="24"/>
          <w:szCs w:val="24"/>
        </w:rPr>
        <w:t xml:space="preserve"> (wind speed), TEMP [</w:t>
      </w:r>
      <w:proofErr w:type="spellStart"/>
      <w:r w:rsidR="00690A5A" w:rsidRPr="00451738">
        <w:rPr>
          <w:rFonts w:ascii="Times New Roman" w:hAnsi="Times New Roman"/>
          <w:sz w:val="24"/>
          <w:szCs w:val="24"/>
        </w:rPr>
        <w:t>degC</w:t>
      </w:r>
      <w:proofErr w:type="spellEnd"/>
      <w:r w:rsidR="00690A5A" w:rsidRPr="00451738">
        <w:rPr>
          <w:rFonts w:ascii="Times New Roman" w:hAnsi="Times New Roman"/>
          <w:sz w:val="24"/>
          <w:szCs w:val="24"/>
        </w:rPr>
        <w:t>] - temperature,   SH [g/kg] (specific humidity)</w:t>
      </w:r>
    </w:p>
    <w:p w:rsidR="00690A5A" w:rsidRPr="005C0F6C" w:rsidRDefault="00690A5A" w:rsidP="007A0F3A">
      <w:pPr>
        <w:jc w:val="both"/>
        <w:rPr>
          <w:rFonts w:ascii="Calibri" w:hAnsi="Calibri"/>
        </w:rPr>
      </w:pPr>
    </w:p>
    <w:p w:rsidR="00690A5A" w:rsidRPr="00C76B66" w:rsidRDefault="00690A5A" w:rsidP="007A0F3A">
      <w:pPr>
        <w:jc w:val="both"/>
        <w:rPr>
          <w:color w:val="00B0F0"/>
        </w:rPr>
      </w:pPr>
      <w:r w:rsidRPr="00C76B66">
        <w:rPr>
          <w:color w:val="00B0F0"/>
        </w:rPr>
        <w:t>[MONITORING] section</w:t>
      </w:r>
    </w:p>
    <w:p w:rsidR="00690A5A" w:rsidRPr="005C0F6C" w:rsidRDefault="00690A5A" w:rsidP="007A0F3A">
      <w:pPr>
        <w:jc w:val="both"/>
        <w:rPr>
          <w:rFonts w:ascii="Calibri" w:hAnsi="Calibri"/>
        </w:rPr>
      </w:pPr>
    </w:p>
    <w:p w:rsidR="00690A5A" w:rsidRPr="00451738" w:rsidRDefault="00690A5A" w:rsidP="007A0F3A">
      <w:pPr>
        <w:jc w:val="both"/>
      </w:pPr>
      <w:r w:rsidRPr="00451738">
        <w:lastRenderedPageBreak/>
        <w:t xml:space="preserve">The first row contains the labels. </w:t>
      </w:r>
      <w:r w:rsidR="00550C4D" w:rsidRPr="00451738">
        <w:t>The</w:t>
      </w:r>
      <w:r w:rsidR="00EA761F" w:rsidRPr="00451738">
        <w:t xml:space="preserve"> labels currently referred to as: region, station type, area type and siting can be modified by the user and will appear as modified in the data selection window. </w:t>
      </w:r>
      <w:r w:rsidRPr="00451738">
        <w:t>Each subsequent row refers to a given station, where:</w:t>
      </w:r>
    </w:p>
    <w:p w:rsidR="00690A5A" w:rsidRPr="00451738" w:rsidRDefault="00690A5A" w:rsidP="007A0F3A">
      <w:pPr>
        <w:jc w:val="both"/>
      </w:pPr>
    </w:p>
    <w:p w:rsidR="00690A5A" w:rsidRPr="00451738" w:rsidRDefault="00690A5A" w:rsidP="00DA4871">
      <w:pPr>
        <w:pStyle w:val="ListParagraph"/>
        <w:numPr>
          <w:ilvl w:val="0"/>
          <w:numId w:val="29"/>
        </w:numPr>
        <w:jc w:val="both"/>
        <w:rPr>
          <w:rFonts w:ascii="Times New Roman" w:hAnsi="Times New Roman"/>
          <w:sz w:val="24"/>
          <w:szCs w:val="24"/>
        </w:rPr>
      </w:pPr>
      <w:proofErr w:type="spellStart"/>
      <w:r w:rsidRPr="00451738">
        <w:rPr>
          <w:rFonts w:ascii="Times New Roman" w:hAnsi="Times New Roman"/>
          <w:sz w:val="24"/>
          <w:szCs w:val="24"/>
        </w:rPr>
        <w:t>Stat_Code</w:t>
      </w:r>
      <w:proofErr w:type="spellEnd"/>
      <w:r w:rsidRPr="00451738">
        <w:rPr>
          <w:rFonts w:ascii="Times New Roman" w:hAnsi="Times New Roman"/>
          <w:sz w:val="24"/>
          <w:szCs w:val="24"/>
        </w:rPr>
        <w:t>: national identification of the station e.g.  AT0001ST, or VEN00356, or user’s assigned code (e.g. STAT001)</w:t>
      </w:r>
    </w:p>
    <w:p w:rsidR="00690A5A" w:rsidRPr="00451738" w:rsidRDefault="00690A5A" w:rsidP="00DA4871">
      <w:pPr>
        <w:pStyle w:val="ListParagraph"/>
        <w:numPr>
          <w:ilvl w:val="0"/>
          <w:numId w:val="29"/>
        </w:numPr>
        <w:jc w:val="both"/>
        <w:rPr>
          <w:rFonts w:ascii="Times New Roman" w:hAnsi="Times New Roman"/>
          <w:sz w:val="24"/>
          <w:szCs w:val="24"/>
        </w:rPr>
      </w:pPr>
      <w:proofErr w:type="spellStart"/>
      <w:r w:rsidRPr="00451738">
        <w:rPr>
          <w:rFonts w:ascii="Times New Roman" w:hAnsi="Times New Roman"/>
          <w:sz w:val="24"/>
          <w:szCs w:val="24"/>
        </w:rPr>
        <w:t>Stat_Name</w:t>
      </w:r>
      <w:proofErr w:type="spellEnd"/>
      <w:r w:rsidR="000B6FEE" w:rsidRPr="00451738">
        <w:rPr>
          <w:rFonts w:ascii="Times New Roman" w:hAnsi="Times New Roman"/>
          <w:sz w:val="24"/>
          <w:szCs w:val="24"/>
        </w:rPr>
        <w:t xml:space="preserve"> (case sensitive)</w:t>
      </w:r>
      <w:r w:rsidRPr="00451738">
        <w:rPr>
          <w:rFonts w:ascii="Times New Roman" w:hAnsi="Times New Roman"/>
          <w:sz w:val="24"/>
          <w:szCs w:val="24"/>
        </w:rPr>
        <w:t>: combination of letters and/or numbers ; only the symbol “_” is allowed blanks and special characters are not allowed</w:t>
      </w:r>
    </w:p>
    <w:p w:rsidR="00690A5A" w:rsidRPr="00451738" w:rsidRDefault="00690A5A" w:rsidP="00DA4871">
      <w:pPr>
        <w:pStyle w:val="ListParagraph"/>
        <w:numPr>
          <w:ilvl w:val="0"/>
          <w:numId w:val="29"/>
        </w:numPr>
        <w:jc w:val="both"/>
        <w:rPr>
          <w:rFonts w:ascii="Times New Roman" w:hAnsi="Times New Roman"/>
          <w:sz w:val="24"/>
          <w:szCs w:val="24"/>
        </w:rPr>
      </w:pPr>
      <w:proofErr w:type="spellStart"/>
      <w:r w:rsidRPr="00451738">
        <w:rPr>
          <w:rFonts w:ascii="Times New Roman" w:hAnsi="Times New Roman"/>
          <w:sz w:val="24"/>
          <w:szCs w:val="24"/>
        </w:rPr>
        <w:t>Stat_Abbreviation</w:t>
      </w:r>
      <w:proofErr w:type="spellEnd"/>
      <w:r w:rsidRPr="00451738">
        <w:rPr>
          <w:rFonts w:ascii="Times New Roman" w:hAnsi="Times New Roman"/>
          <w:sz w:val="24"/>
          <w:szCs w:val="24"/>
        </w:rPr>
        <w:t xml:space="preserve">: station name abbreviation (4 letters). The abbreviation will be the one  identifying the station on the DELTA output graphs and statistics </w:t>
      </w:r>
    </w:p>
    <w:p w:rsidR="00690A5A" w:rsidRPr="00451738" w:rsidRDefault="00690A5A" w:rsidP="00DA4871">
      <w:pPr>
        <w:pStyle w:val="ListParagraph"/>
        <w:numPr>
          <w:ilvl w:val="0"/>
          <w:numId w:val="29"/>
        </w:numPr>
        <w:jc w:val="both"/>
        <w:rPr>
          <w:rFonts w:ascii="Times New Roman" w:hAnsi="Times New Roman"/>
          <w:sz w:val="24"/>
          <w:szCs w:val="24"/>
        </w:rPr>
      </w:pPr>
      <w:r w:rsidRPr="00451738">
        <w:rPr>
          <w:rFonts w:ascii="Times New Roman" w:hAnsi="Times New Roman"/>
          <w:sz w:val="24"/>
          <w:szCs w:val="24"/>
        </w:rPr>
        <w:t>Altitude: height above sea level (in meters)</w:t>
      </w:r>
    </w:p>
    <w:p w:rsidR="00690A5A" w:rsidRPr="00451738" w:rsidRDefault="00690A5A" w:rsidP="00DA4871">
      <w:pPr>
        <w:pStyle w:val="ListParagraph"/>
        <w:numPr>
          <w:ilvl w:val="0"/>
          <w:numId w:val="29"/>
        </w:numPr>
        <w:jc w:val="both"/>
        <w:rPr>
          <w:rFonts w:ascii="Times New Roman" w:hAnsi="Times New Roman"/>
          <w:sz w:val="24"/>
          <w:szCs w:val="24"/>
        </w:rPr>
      </w:pPr>
      <w:r w:rsidRPr="00451738">
        <w:rPr>
          <w:rFonts w:ascii="Times New Roman" w:hAnsi="Times New Roman"/>
          <w:sz w:val="24"/>
          <w:szCs w:val="24"/>
        </w:rPr>
        <w:t xml:space="preserve">Lon, </w:t>
      </w:r>
      <w:proofErr w:type="spellStart"/>
      <w:r w:rsidRPr="00451738">
        <w:rPr>
          <w:rFonts w:ascii="Times New Roman" w:hAnsi="Times New Roman"/>
          <w:sz w:val="24"/>
          <w:szCs w:val="24"/>
        </w:rPr>
        <w:t>Lat</w:t>
      </w:r>
      <w:proofErr w:type="spellEnd"/>
      <w:r w:rsidRPr="00451738">
        <w:rPr>
          <w:rFonts w:ascii="Times New Roman" w:hAnsi="Times New Roman"/>
          <w:sz w:val="24"/>
          <w:szCs w:val="24"/>
        </w:rPr>
        <w:t xml:space="preserve">:  Longitude and Latitude (in decimal degrees) </w:t>
      </w:r>
    </w:p>
    <w:p w:rsidR="00690A5A" w:rsidRPr="00451738" w:rsidRDefault="00690A5A" w:rsidP="00DA4871">
      <w:pPr>
        <w:pStyle w:val="ListParagraph"/>
        <w:numPr>
          <w:ilvl w:val="0"/>
          <w:numId w:val="29"/>
        </w:numPr>
        <w:jc w:val="both"/>
        <w:rPr>
          <w:rFonts w:ascii="Times New Roman" w:hAnsi="Times New Roman"/>
          <w:sz w:val="24"/>
          <w:szCs w:val="24"/>
        </w:rPr>
      </w:pPr>
      <w:proofErr w:type="spellStart"/>
      <w:r w:rsidRPr="00451738">
        <w:rPr>
          <w:rFonts w:ascii="Times New Roman" w:hAnsi="Times New Roman"/>
          <w:sz w:val="24"/>
          <w:szCs w:val="24"/>
        </w:rPr>
        <w:t>GMTlag</w:t>
      </w:r>
      <w:proofErr w:type="spellEnd"/>
      <w:r w:rsidRPr="00451738">
        <w:rPr>
          <w:rFonts w:ascii="Times New Roman" w:hAnsi="Times New Roman"/>
          <w:sz w:val="24"/>
          <w:szCs w:val="24"/>
        </w:rPr>
        <w:t>: Time zone</w:t>
      </w:r>
      <w:r w:rsidR="000B6FEE" w:rsidRPr="00451738">
        <w:rPr>
          <w:rFonts w:ascii="Times New Roman" w:hAnsi="Times New Roman"/>
          <w:sz w:val="24"/>
          <w:szCs w:val="24"/>
        </w:rPr>
        <w:t xml:space="preserve"> (currently not used)</w:t>
      </w:r>
    </w:p>
    <w:p w:rsidR="00690A5A" w:rsidRPr="00451738" w:rsidRDefault="00690A5A" w:rsidP="00DA4871">
      <w:pPr>
        <w:pStyle w:val="ListParagraph"/>
        <w:numPr>
          <w:ilvl w:val="0"/>
          <w:numId w:val="29"/>
        </w:numPr>
        <w:jc w:val="both"/>
        <w:rPr>
          <w:rFonts w:ascii="Times New Roman" w:hAnsi="Times New Roman"/>
          <w:sz w:val="24"/>
          <w:szCs w:val="24"/>
        </w:rPr>
      </w:pPr>
      <w:r w:rsidRPr="00451738">
        <w:rPr>
          <w:rFonts w:ascii="Times New Roman" w:hAnsi="Times New Roman"/>
          <w:sz w:val="24"/>
          <w:szCs w:val="24"/>
        </w:rPr>
        <w:t>Region: Name of the administrative region to which the station belongs. In alternative – a user defined region (Naming rules similar to “</w:t>
      </w:r>
      <w:proofErr w:type="spellStart"/>
      <w:r w:rsidRPr="00451738">
        <w:rPr>
          <w:rFonts w:ascii="Times New Roman" w:hAnsi="Times New Roman"/>
          <w:sz w:val="24"/>
          <w:szCs w:val="24"/>
        </w:rPr>
        <w:t>Stat_Name</w:t>
      </w:r>
      <w:proofErr w:type="spellEnd"/>
      <w:r w:rsidRPr="00451738">
        <w:rPr>
          <w:rFonts w:ascii="Times New Roman" w:hAnsi="Times New Roman"/>
          <w:sz w:val="24"/>
          <w:szCs w:val="24"/>
        </w:rPr>
        <w:t xml:space="preserve">”)  </w:t>
      </w:r>
    </w:p>
    <w:p w:rsidR="00690A5A" w:rsidRPr="00451738" w:rsidRDefault="00690A5A" w:rsidP="00DA4871">
      <w:pPr>
        <w:pStyle w:val="ListParagraph"/>
        <w:numPr>
          <w:ilvl w:val="0"/>
          <w:numId w:val="29"/>
        </w:numPr>
        <w:jc w:val="both"/>
        <w:rPr>
          <w:rFonts w:ascii="Times New Roman" w:hAnsi="Times New Roman"/>
          <w:sz w:val="24"/>
          <w:szCs w:val="24"/>
        </w:rPr>
      </w:pPr>
      <w:proofErr w:type="spellStart"/>
      <w:r w:rsidRPr="00451738">
        <w:rPr>
          <w:rFonts w:ascii="Times New Roman" w:hAnsi="Times New Roman"/>
          <w:sz w:val="24"/>
          <w:szCs w:val="24"/>
        </w:rPr>
        <w:t>Stat_Type</w:t>
      </w:r>
      <w:proofErr w:type="spellEnd"/>
      <w:r w:rsidRPr="00451738">
        <w:rPr>
          <w:rFonts w:ascii="Times New Roman" w:hAnsi="Times New Roman"/>
          <w:sz w:val="24"/>
          <w:szCs w:val="24"/>
        </w:rPr>
        <w:t>: background, traffic, industrial</w:t>
      </w:r>
    </w:p>
    <w:p w:rsidR="00690A5A" w:rsidRPr="00451738" w:rsidRDefault="00690A5A" w:rsidP="00DA4871">
      <w:pPr>
        <w:pStyle w:val="ListParagraph"/>
        <w:numPr>
          <w:ilvl w:val="0"/>
          <w:numId w:val="29"/>
        </w:numPr>
        <w:jc w:val="both"/>
        <w:rPr>
          <w:rFonts w:ascii="Times New Roman" w:hAnsi="Times New Roman"/>
          <w:sz w:val="24"/>
          <w:szCs w:val="24"/>
        </w:rPr>
      </w:pPr>
      <w:proofErr w:type="spellStart"/>
      <w:r w:rsidRPr="00451738">
        <w:rPr>
          <w:rFonts w:ascii="Times New Roman" w:hAnsi="Times New Roman"/>
          <w:sz w:val="24"/>
          <w:szCs w:val="24"/>
        </w:rPr>
        <w:t>Area_Type</w:t>
      </w:r>
      <w:proofErr w:type="spellEnd"/>
      <w:r w:rsidRPr="00451738">
        <w:rPr>
          <w:rFonts w:ascii="Times New Roman" w:hAnsi="Times New Roman"/>
          <w:sz w:val="24"/>
          <w:szCs w:val="24"/>
        </w:rPr>
        <w:t>: urban, suburban, rural</w:t>
      </w:r>
    </w:p>
    <w:p w:rsidR="00690A5A" w:rsidRPr="00451738" w:rsidRDefault="00690A5A" w:rsidP="00DA4871">
      <w:pPr>
        <w:pStyle w:val="ListParagraph"/>
        <w:numPr>
          <w:ilvl w:val="0"/>
          <w:numId w:val="29"/>
        </w:numPr>
        <w:jc w:val="both"/>
        <w:rPr>
          <w:rFonts w:ascii="Times New Roman" w:hAnsi="Times New Roman"/>
          <w:sz w:val="24"/>
          <w:szCs w:val="24"/>
        </w:rPr>
      </w:pPr>
      <w:r w:rsidRPr="00451738">
        <w:rPr>
          <w:rFonts w:ascii="Times New Roman" w:hAnsi="Times New Roman"/>
          <w:sz w:val="24"/>
          <w:szCs w:val="24"/>
        </w:rPr>
        <w:t>Siting:</w:t>
      </w:r>
      <w:r w:rsidRPr="00451738">
        <w:rPr>
          <w:rFonts w:ascii="Times New Roman" w:hAnsi="Times New Roman"/>
          <w:sz w:val="24"/>
          <w:szCs w:val="24"/>
        </w:rPr>
        <w:tab/>
        <w:t xml:space="preserve">Categories are proposed: mountain, hilly, plane, valley or coastal. They will be used eventually to group stations and calculate average statistics for each group; </w:t>
      </w:r>
      <w:proofErr w:type="gramStart"/>
      <w:r w:rsidRPr="00451738">
        <w:rPr>
          <w:rFonts w:ascii="Times New Roman" w:hAnsi="Times New Roman"/>
          <w:sz w:val="24"/>
          <w:szCs w:val="24"/>
        </w:rPr>
        <w:t>If</w:t>
      </w:r>
      <w:proofErr w:type="gramEnd"/>
      <w:r w:rsidRPr="00451738">
        <w:rPr>
          <w:rFonts w:ascii="Times New Roman" w:hAnsi="Times New Roman"/>
          <w:sz w:val="24"/>
          <w:szCs w:val="24"/>
        </w:rPr>
        <w:t xml:space="preserve"> other categories suit better user’s stations, they can be defined here.</w:t>
      </w:r>
      <w:r w:rsidRPr="00451738">
        <w:rPr>
          <w:rFonts w:ascii="Times New Roman" w:hAnsi="Times New Roman"/>
          <w:sz w:val="24"/>
          <w:szCs w:val="24"/>
        </w:rPr>
        <w:tab/>
      </w:r>
    </w:p>
    <w:p w:rsidR="00690A5A" w:rsidRPr="00451738" w:rsidRDefault="00690A5A" w:rsidP="00DA4871">
      <w:pPr>
        <w:pStyle w:val="ListParagraph"/>
        <w:numPr>
          <w:ilvl w:val="0"/>
          <w:numId w:val="29"/>
        </w:numPr>
        <w:jc w:val="both"/>
        <w:rPr>
          <w:rFonts w:ascii="Times New Roman" w:hAnsi="Times New Roman"/>
          <w:sz w:val="24"/>
          <w:szCs w:val="24"/>
        </w:rPr>
      </w:pPr>
      <w:proofErr w:type="spellStart"/>
      <w:proofErr w:type="gramStart"/>
      <w:r w:rsidRPr="00451738">
        <w:rPr>
          <w:rFonts w:ascii="Times New Roman" w:hAnsi="Times New Roman"/>
          <w:sz w:val="24"/>
          <w:szCs w:val="24"/>
        </w:rPr>
        <w:t>listOfvariables</w:t>
      </w:r>
      <w:proofErr w:type="spellEnd"/>
      <w:proofErr w:type="gramEnd"/>
      <w:r w:rsidRPr="00451738">
        <w:rPr>
          <w:rFonts w:ascii="Times New Roman" w:hAnsi="Times New Roman"/>
          <w:sz w:val="24"/>
          <w:szCs w:val="24"/>
        </w:rPr>
        <w:t xml:space="preserve">..: The variables measured at each station , (PM10, O3, WS </w:t>
      </w:r>
      <w:proofErr w:type="spellStart"/>
      <w:r w:rsidRPr="00451738">
        <w:rPr>
          <w:rFonts w:ascii="Times New Roman" w:hAnsi="Times New Roman"/>
          <w:sz w:val="24"/>
          <w:szCs w:val="24"/>
        </w:rPr>
        <w:t>etc</w:t>
      </w:r>
      <w:proofErr w:type="spellEnd"/>
      <w:r w:rsidRPr="00451738">
        <w:rPr>
          <w:rFonts w:ascii="Times New Roman" w:hAnsi="Times New Roman"/>
          <w:sz w:val="24"/>
          <w:szCs w:val="24"/>
        </w:rPr>
        <w:t>). The variables are separated by an asterisk.</w:t>
      </w:r>
    </w:p>
    <w:p w:rsidR="00690A5A" w:rsidRPr="00451738" w:rsidRDefault="00690A5A" w:rsidP="00381476">
      <w:pPr>
        <w:jc w:val="both"/>
      </w:pPr>
    </w:p>
    <w:p w:rsidR="00690A5A" w:rsidRPr="000A1691" w:rsidRDefault="000A1691" w:rsidP="000A1691">
      <w:pPr>
        <w:ind w:left="360"/>
        <w:jc w:val="both"/>
      </w:pPr>
      <w:r w:rsidRPr="000A1691">
        <w:rPr>
          <w:b/>
          <w:u w:val="single"/>
        </w:rPr>
        <w:t>Note</w:t>
      </w:r>
      <w:r w:rsidR="00690A5A" w:rsidRPr="00451738">
        <w:t>:</w:t>
      </w:r>
      <w:r>
        <w:t xml:space="preserve"> </w:t>
      </w:r>
      <w:r w:rsidR="00690A5A" w:rsidRPr="00451738">
        <w:t xml:space="preserve">It is left to the user to assign appropriate fields to classify stations. In our example, REGION, </w:t>
      </w:r>
      <w:proofErr w:type="spellStart"/>
      <w:r w:rsidR="00690A5A" w:rsidRPr="00451738">
        <w:t>STAT_type</w:t>
      </w:r>
      <w:proofErr w:type="spellEnd"/>
      <w:r w:rsidR="00690A5A" w:rsidRPr="00451738">
        <w:t xml:space="preserve">, </w:t>
      </w:r>
      <w:proofErr w:type="spellStart"/>
      <w:r w:rsidR="00690A5A" w:rsidRPr="00451738">
        <w:t>Area_Type</w:t>
      </w:r>
      <w:proofErr w:type="spellEnd"/>
      <w:r w:rsidR="00690A5A" w:rsidRPr="00451738">
        <w:t xml:space="preserve"> and Siting are selected but other choices could have been made. These choices will configure the widget menus to help with the selection of stations according to the chosen fields. </w:t>
      </w:r>
      <w:r w:rsidR="00690A5A" w:rsidRPr="000A1691">
        <w:t xml:space="preserve">  </w:t>
      </w:r>
    </w:p>
    <w:p w:rsidR="00690A5A" w:rsidRPr="00381476" w:rsidRDefault="00690A5A" w:rsidP="00DA4871">
      <w:pPr>
        <w:pStyle w:val="Heading3"/>
        <w:numPr>
          <w:ilvl w:val="1"/>
          <w:numId w:val="24"/>
        </w:numPr>
        <w:rPr>
          <w:lang w:val="en-GB"/>
        </w:rPr>
      </w:pPr>
      <w:r>
        <w:rPr>
          <w:lang w:val="en-GB"/>
        </w:rPr>
        <w:t xml:space="preserve"> </w:t>
      </w:r>
      <w:bookmarkStart w:id="401" w:name="_Toc410806031"/>
      <w:r w:rsidRPr="009C43D7">
        <w:rPr>
          <w:lang w:val="en-GB"/>
        </w:rPr>
        <w:t>Observation file</w:t>
      </w:r>
      <w:bookmarkEnd w:id="401"/>
    </w:p>
    <w:p w:rsidR="00690A5A" w:rsidRPr="00340FF8" w:rsidRDefault="00690A5A" w:rsidP="00DA4871">
      <w:pPr>
        <w:pStyle w:val="Heading3"/>
        <w:numPr>
          <w:ilvl w:val="2"/>
          <w:numId w:val="24"/>
        </w:numPr>
        <w:rPr>
          <w:sz w:val="24"/>
          <w:szCs w:val="24"/>
          <w:lang w:val="en-GB"/>
        </w:rPr>
      </w:pPr>
      <w:bookmarkStart w:id="402" w:name="_Toc410806032"/>
      <w:r w:rsidRPr="00340FF8">
        <w:rPr>
          <w:sz w:val="24"/>
          <w:szCs w:val="24"/>
          <w:lang w:val="en-GB"/>
        </w:rPr>
        <w:t>Hourly Frequency</w:t>
      </w:r>
      <w:bookmarkEnd w:id="402"/>
    </w:p>
    <w:p w:rsidR="00690A5A" w:rsidRDefault="00690A5A" w:rsidP="00920A94">
      <w:pPr>
        <w:rPr>
          <w:lang w:val="en-GB"/>
        </w:rPr>
      </w:pPr>
    </w:p>
    <w:p w:rsidR="00690A5A" w:rsidRDefault="00690A5A" w:rsidP="00920A94">
      <w:pPr>
        <w:jc w:val="both"/>
      </w:pPr>
      <w:r>
        <w:t>Monitorin</w:t>
      </w:r>
      <w:r w:rsidR="000B6FEE">
        <w:t>g stations to be used with the T</w:t>
      </w:r>
      <w:r>
        <w:t xml:space="preserve">ool may have either air quality data, either meteorological data or both. </w:t>
      </w:r>
    </w:p>
    <w:p w:rsidR="000A1691" w:rsidRDefault="000A1691" w:rsidP="00920A94">
      <w:pPr>
        <w:jc w:val="both"/>
      </w:pPr>
    </w:p>
    <w:p w:rsidR="000A1691" w:rsidRPr="000A1691" w:rsidRDefault="004143C5" w:rsidP="00920A94">
      <w:pPr>
        <w:jc w:val="both"/>
        <w:rPr>
          <w:b/>
          <w:u w:val="single"/>
        </w:rPr>
      </w:pPr>
      <w:proofErr w:type="spellStart"/>
      <w:proofErr w:type="gramStart"/>
      <w:r>
        <w:rPr>
          <w:b/>
          <w:u w:val="single"/>
        </w:rPr>
        <w:t>c</w:t>
      </w:r>
      <w:r w:rsidR="000A1691" w:rsidRPr="000A1691">
        <w:rPr>
          <w:b/>
          <w:u w:val="single"/>
        </w:rPr>
        <w:t>sv</w:t>
      </w:r>
      <w:proofErr w:type="spellEnd"/>
      <w:proofErr w:type="gramEnd"/>
      <w:r w:rsidR="000A1691" w:rsidRPr="000A1691">
        <w:rPr>
          <w:b/>
          <w:u w:val="single"/>
        </w:rPr>
        <w:t xml:space="preserve"> format</w:t>
      </w:r>
    </w:p>
    <w:p w:rsidR="00690A5A" w:rsidRDefault="00690A5A" w:rsidP="00920A94">
      <w:pPr>
        <w:jc w:val="both"/>
      </w:pPr>
    </w:p>
    <w:p w:rsidR="00690A5A" w:rsidRDefault="00690A5A" w:rsidP="00920A94">
      <w:pPr>
        <w:jc w:val="both"/>
      </w:pPr>
      <w:r w:rsidRPr="00BC45B8">
        <w:rPr>
          <w:b/>
          <w:i/>
        </w:rPr>
        <w:t>File</w:t>
      </w:r>
      <w:r>
        <w:rPr>
          <w:b/>
          <w:i/>
        </w:rPr>
        <w:t>s</w:t>
      </w:r>
      <w:r w:rsidRPr="00BC45B8">
        <w:rPr>
          <w:b/>
          <w:i/>
        </w:rPr>
        <w:t xml:space="preserve"> names</w:t>
      </w:r>
      <w:r>
        <w:rPr>
          <w:b/>
          <w:i/>
        </w:rPr>
        <w:t xml:space="preserve"> and type</w:t>
      </w:r>
      <w:r w:rsidRPr="00BC45B8">
        <w:rPr>
          <w:b/>
          <w:i/>
        </w:rPr>
        <w:t>:</w:t>
      </w:r>
      <w:r>
        <w:t xml:space="preserve"> </w:t>
      </w:r>
    </w:p>
    <w:p w:rsidR="00690A5A" w:rsidRDefault="00690A5A" w:rsidP="00920A94">
      <w:pPr>
        <w:jc w:val="both"/>
      </w:pPr>
    </w:p>
    <w:p w:rsidR="00652029" w:rsidRDefault="00652029" w:rsidP="00DA4871">
      <w:pPr>
        <w:numPr>
          <w:ilvl w:val="0"/>
          <w:numId w:val="15"/>
        </w:numPr>
        <w:jc w:val="both"/>
      </w:pPr>
      <w:r>
        <w:t>Each station must have an associated file containing the data in comma separated format and with extension .</w:t>
      </w:r>
      <w:proofErr w:type="spellStart"/>
      <w:r>
        <w:t>csv</w:t>
      </w:r>
      <w:proofErr w:type="spellEnd"/>
      <w:r>
        <w:t>, e.g. “</w:t>
      </w:r>
      <w:r w:rsidRPr="00166EDE">
        <w:rPr>
          <w:b/>
        </w:rPr>
        <w:t>stat</w:t>
      </w:r>
      <w:r>
        <w:rPr>
          <w:b/>
        </w:rPr>
        <w:t>ion1</w:t>
      </w:r>
      <w:r w:rsidRPr="00166EDE">
        <w:rPr>
          <w:b/>
        </w:rPr>
        <w:t>.csv</w:t>
      </w:r>
      <w:r>
        <w:rPr>
          <w:b/>
        </w:rPr>
        <w:t>”</w:t>
      </w:r>
      <w:r>
        <w:t xml:space="preserve"> </w:t>
      </w:r>
    </w:p>
    <w:p w:rsidR="00652029" w:rsidRPr="00845B1E" w:rsidRDefault="00652029" w:rsidP="00DA4871">
      <w:pPr>
        <w:numPr>
          <w:ilvl w:val="0"/>
          <w:numId w:val="14"/>
        </w:numPr>
        <w:jc w:val="both"/>
      </w:pPr>
      <w:r>
        <w:t xml:space="preserve">The file names should be consistent </w:t>
      </w:r>
      <w:r w:rsidR="000B6FEE">
        <w:t xml:space="preserve">(including case sensitivity) </w:t>
      </w:r>
      <w:r>
        <w:t>with the naming rules used in the configuration file (startup.ini).</w:t>
      </w:r>
    </w:p>
    <w:p w:rsidR="00690A5A" w:rsidRDefault="00690A5A" w:rsidP="00920A94">
      <w:pPr>
        <w:jc w:val="both"/>
      </w:pPr>
    </w:p>
    <w:p w:rsidR="00690A5A" w:rsidRPr="00190C6D" w:rsidRDefault="00690A5A" w:rsidP="00920A94">
      <w:pPr>
        <w:jc w:val="both"/>
      </w:pPr>
      <w:r w:rsidRPr="00525AEB">
        <w:rPr>
          <w:b/>
          <w:i/>
        </w:rPr>
        <w:t>Files loc</w:t>
      </w:r>
      <w:r w:rsidRPr="00190C6D">
        <w:rPr>
          <w:b/>
          <w:i/>
        </w:rPr>
        <w:t>ation:</w:t>
      </w:r>
      <w:r w:rsidRPr="00190C6D">
        <w:t xml:space="preserve"> </w:t>
      </w:r>
    </w:p>
    <w:p w:rsidR="00690A5A" w:rsidRPr="00190C6D" w:rsidRDefault="00690A5A" w:rsidP="00920A94">
      <w:pPr>
        <w:jc w:val="both"/>
      </w:pPr>
    </w:p>
    <w:p w:rsidR="00690A5A" w:rsidRPr="00190C6D" w:rsidRDefault="00690A5A" w:rsidP="00920A94">
      <w:pPr>
        <w:jc w:val="both"/>
      </w:pPr>
      <w:r w:rsidRPr="00190C6D">
        <w:lastRenderedPageBreak/>
        <w:tab/>
        <w:t>….\data\monitoring</w:t>
      </w:r>
    </w:p>
    <w:p w:rsidR="00690A5A" w:rsidRPr="00190C6D" w:rsidRDefault="00690A5A" w:rsidP="00920A94">
      <w:pPr>
        <w:jc w:val="both"/>
        <w:rPr>
          <w:b/>
          <w:i/>
        </w:rPr>
      </w:pPr>
    </w:p>
    <w:p w:rsidR="00690A5A" w:rsidRDefault="00690A5A" w:rsidP="00920A94">
      <w:pPr>
        <w:jc w:val="both"/>
        <w:rPr>
          <w:b/>
          <w:i/>
        </w:rPr>
      </w:pPr>
      <w:r w:rsidRPr="00190C6D">
        <w:rPr>
          <w:b/>
          <w:i/>
        </w:rPr>
        <w:t>Files structure:</w:t>
      </w:r>
    </w:p>
    <w:p w:rsidR="00690A5A" w:rsidRDefault="00690A5A" w:rsidP="00920A94">
      <w:pPr>
        <w:jc w:val="both"/>
        <w:rPr>
          <w:b/>
          <w:i/>
        </w:rPr>
      </w:pPr>
    </w:p>
    <w:p w:rsidR="00690A5A" w:rsidRPr="007A0F3A" w:rsidRDefault="00690A5A" w:rsidP="00920A94">
      <w:pPr>
        <w:ind w:left="360"/>
        <w:jc w:val="both"/>
      </w:pPr>
      <w:r w:rsidRPr="00B81445">
        <w:t>The first row must contain the labels of the columns: year (4 digits), month (1-12), hour</w:t>
      </w:r>
      <w:r>
        <w:t xml:space="preserve"> </w:t>
      </w:r>
      <w:r w:rsidRPr="00B81445">
        <w:t>(0-23)</w:t>
      </w:r>
      <w:r>
        <w:t xml:space="preserve"> </w:t>
      </w:r>
      <w:r w:rsidRPr="00B70A98">
        <w:t xml:space="preserve">and the names of the observed parameters at each station. Following lines should include the observed values on an hourly basis (8760 rows </w:t>
      </w:r>
      <w:r>
        <w:t xml:space="preserve">(or 8784 for leap year) </w:t>
      </w:r>
      <w:r w:rsidRPr="00B70A98">
        <w:t>if entire year is available). If for a given hour data are missing for</w:t>
      </w:r>
      <w:r>
        <w:t xml:space="preserve"> all parameters, the line can be omitted. Data are recognized by their associated date and time. </w:t>
      </w:r>
    </w:p>
    <w:p w:rsidR="00690A5A" w:rsidRPr="00525AEB" w:rsidRDefault="00690A5A" w:rsidP="00920A94">
      <w:pPr>
        <w:jc w:val="both"/>
        <w:rPr>
          <w:b/>
          <w:i/>
        </w:rPr>
      </w:pPr>
    </w:p>
    <w:p w:rsidR="00690A5A" w:rsidRDefault="00690A5A" w:rsidP="00920A94">
      <w:pPr>
        <w:rPr>
          <w:b/>
        </w:rPr>
      </w:pPr>
      <w:r w:rsidRPr="00166EDE">
        <w:rPr>
          <w:b/>
        </w:rPr>
        <w:t xml:space="preserve">Example: </w:t>
      </w:r>
      <w:r>
        <w:rPr>
          <w:b/>
        </w:rPr>
        <w:t>filename &lt;</w:t>
      </w:r>
      <w:r w:rsidRPr="00166EDE">
        <w:rPr>
          <w:b/>
        </w:rPr>
        <w:t>stat</w:t>
      </w:r>
      <w:r>
        <w:rPr>
          <w:b/>
        </w:rPr>
        <w:t>ion1</w:t>
      </w:r>
      <w:r w:rsidRPr="00166EDE">
        <w:rPr>
          <w:b/>
        </w:rPr>
        <w:t>.csv</w:t>
      </w:r>
      <w:r>
        <w:rPr>
          <w:b/>
        </w:rPr>
        <w:t>&gt;</w:t>
      </w:r>
    </w:p>
    <w:p w:rsidR="00690A5A" w:rsidRPr="00166EDE" w:rsidRDefault="00690A5A" w:rsidP="00920A94">
      <w:pPr>
        <w:rPr>
          <w:b/>
        </w:rPr>
      </w:pPr>
    </w:p>
    <w:p w:rsidR="00EA761F" w:rsidRDefault="00EA761F" w:rsidP="00EA761F">
      <w:r>
        <w:t>year;month;day;hour;O3;PM10;WS;WD;TEMP;</w:t>
      </w:r>
    </w:p>
    <w:p w:rsidR="00690A5A" w:rsidRDefault="00690A5A" w:rsidP="00920A94">
      <w:r>
        <w:t xml:space="preserve">2005;1;1;0;40.1;55.4;0.75;310;15.6; </w:t>
      </w:r>
    </w:p>
    <w:p w:rsidR="00690A5A" w:rsidRDefault="00690A5A" w:rsidP="00920A94">
      <w:r>
        <w:t>2005;1;1;1;</w:t>
      </w:r>
      <w:r w:rsidRPr="00585362">
        <w:t xml:space="preserve"> </w:t>
      </w:r>
      <w:r>
        <w:t xml:space="preserve">40.1;55.4;0.75;310;15.6; </w:t>
      </w:r>
    </w:p>
    <w:p w:rsidR="00690A5A" w:rsidRDefault="00690A5A" w:rsidP="00920A94">
      <w:r>
        <w:t>2005;1;1;2;</w:t>
      </w:r>
      <w:r w:rsidRPr="00585362">
        <w:t xml:space="preserve"> </w:t>
      </w:r>
      <w:r>
        <w:t>40.1;55.4;0.75;310;15.6;</w:t>
      </w:r>
    </w:p>
    <w:p w:rsidR="00690A5A" w:rsidRDefault="00690A5A" w:rsidP="00920A94">
      <w:r>
        <w:t>…</w:t>
      </w:r>
    </w:p>
    <w:p w:rsidR="00690A5A" w:rsidRDefault="00690A5A" w:rsidP="00920A94">
      <w:r>
        <w:t>2005;12;31;23;</w:t>
      </w:r>
      <w:r w:rsidRPr="00585362">
        <w:t xml:space="preserve"> </w:t>
      </w:r>
      <w:r>
        <w:t>40.1;55.4;0.75;310;15.6;</w:t>
      </w:r>
    </w:p>
    <w:p w:rsidR="00690A5A" w:rsidRDefault="00690A5A" w:rsidP="00920A94">
      <w:r>
        <w:t>&lt;EOF&gt;</w:t>
      </w:r>
    </w:p>
    <w:p w:rsidR="00690A5A" w:rsidRDefault="00690A5A" w:rsidP="00920A94"/>
    <w:p w:rsidR="00690A5A" w:rsidRDefault="00690A5A" w:rsidP="00920A94">
      <w:pPr>
        <w:rPr>
          <w:b/>
        </w:rPr>
      </w:pPr>
      <w:r w:rsidRPr="00732E56">
        <w:rPr>
          <w:b/>
        </w:rPr>
        <w:t>Particular requirements:</w:t>
      </w:r>
    </w:p>
    <w:p w:rsidR="00690A5A" w:rsidRDefault="00690A5A" w:rsidP="00920A94">
      <w:pPr>
        <w:rPr>
          <w:b/>
        </w:rPr>
      </w:pPr>
    </w:p>
    <w:p w:rsidR="00690A5A" w:rsidRDefault="00690A5A" w:rsidP="00DA4871">
      <w:pPr>
        <w:numPr>
          <w:ilvl w:val="0"/>
          <w:numId w:val="6"/>
        </w:numPr>
      </w:pPr>
      <w:r w:rsidRPr="00BE03F4">
        <w:t>The station names used in startup.ini must be used for each one of these files.</w:t>
      </w:r>
    </w:p>
    <w:p w:rsidR="00690A5A" w:rsidRPr="00B70A98" w:rsidRDefault="00690A5A" w:rsidP="00DA4871">
      <w:pPr>
        <w:numPr>
          <w:ilvl w:val="0"/>
          <w:numId w:val="6"/>
        </w:numPr>
        <w:jc w:val="both"/>
      </w:pPr>
      <w:r>
        <w:t>For non-annual average values each file must contain observation values</w:t>
      </w:r>
      <w:r w:rsidRPr="00BE03F4">
        <w:t xml:space="preserve"> </w:t>
      </w:r>
      <w:r>
        <w:t xml:space="preserve">on an hourly </w:t>
      </w:r>
      <w:r w:rsidRPr="00B70A98">
        <w:t xml:space="preserve">basis. For </w:t>
      </w:r>
      <w:r>
        <w:t>leap</w:t>
      </w:r>
      <w:r w:rsidRPr="00B70A98">
        <w:t xml:space="preserve"> years, </w:t>
      </w:r>
      <w:r>
        <w:t>data for February 29</w:t>
      </w:r>
      <w:r w:rsidRPr="00590504">
        <w:rPr>
          <w:vertAlign w:val="superscript"/>
        </w:rPr>
        <w:t>th</w:t>
      </w:r>
      <w:r>
        <w:t xml:space="preserve"> may be included in the files.  </w:t>
      </w:r>
      <w:r w:rsidRPr="00B70A98">
        <w:t xml:space="preserve">  </w:t>
      </w:r>
    </w:p>
    <w:p w:rsidR="00690A5A" w:rsidRPr="00B70A98" w:rsidRDefault="00690A5A" w:rsidP="00DA4871">
      <w:pPr>
        <w:numPr>
          <w:ilvl w:val="0"/>
          <w:numId w:val="6"/>
        </w:numPr>
        <w:jc w:val="both"/>
      </w:pPr>
      <w:r w:rsidRPr="00B70A98">
        <w:t xml:space="preserve">Data will be read by dates. Missing dates (i.e. lines) will automatically be treated by DELTA as -999. </w:t>
      </w:r>
    </w:p>
    <w:p w:rsidR="00690A5A" w:rsidRDefault="00690A5A" w:rsidP="00DA4871">
      <w:pPr>
        <w:numPr>
          <w:ilvl w:val="0"/>
          <w:numId w:val="6"/>
        </w:numPr>
        <w:jc w:val="both"/>
      </w:pPr>
      <w:r w:rsidRPr="00B70A98">
        <w:t>If data are monitored on a daily basis (</w:t>
      </w:r>
      <w:proofErr w:type="spellStart"/>
      <w:r w:rsidRPr="00B70A98">
        <w:t>e.g</w:t>
      </w:r>
      <w:proofErr w:type="spellEnd"/>
      <w:r w:rsidRPr="00B70A98">
        <w:t xml:space="preserve"> PM10), please put the daily value at </w:t>
      </w:r>
      <w:r w:rsidRPr="00B70A98">
        <w:rPr>
          <w:u w:val="single"/>
        </w:rPr>
        <w:t>all</w:t>
      </w:r>
      <w:r w:rsidRPr="00B70A98">
        <w:t xml:space="preserve"> hours from 0 to 23 for this day.</w:t>
      </w:r>
      <w:r>
        <w:t xml:space="preserve"> </w:t>
      </w:r>
    </w:p>
    <w:p w:rsidR="00690A5A" w:rsidRPr="00B70A98" w:rsidRDefault="00690A5A" w:rsidP="00587904">
      <w:pPr>
        <w:ind w:left="360"/>
        <w:jc w:val="both"/>
      </w:pPr>
      <w:r>
        <w:t>Remark: Daily deposition observations (for example rain) should be distributed over the 24 hours of the particular day.</w:t>
      </w:r>
    </w:p>
    <w:p w:rsidR="00690A5A" w:rsidRDefault="00690A5A" w:rsidP="00DA4871">
      <w:pPr>
        <w:numPr>
          <w:ilvl w:val="0"/>
          <w:numId w:val="6"/>
        </w:numPr>
        <w:jc w:val="both"/>
      </w:pPr>
      <w:r>
        <w:t>If both air quality and meteorological measurements are available for the same site, the data must be included in the same file (as in the example above)</w:t>
      </w:r>
    </w:p>
    <w:p w:rsidR="00690A5A" w:rsidRDefault="00690A5A" w:rsidP="00DA4871">
      <w:pPr>
        <w:numPr>
          <w:ilvl w:val="0"/>
          <w:numId w:val="6"/>
        </w:numPr>
      </w:pPr>
      <w:r>
        <w:t>Each blank row or be</w:t>
      </w:r>
      <w:r w:rsidR="00D07B6B">
        <w:t>ginning with "[", ";" or "#"</w:t>
      </w:r>
      <w:r>
        <w:t xml:space="preserve"> will be discarded</w:t>
      </w:r>
    </w:p>
    <w:p w:rsidR="00690A5A" w:rsidRDefault="00D07B6B" w:rsidP="00DA4871">
      <w:pPr>
        <w:numPr>
          <w:ilvl w:val="0"/>
          <w:numId w:val="6"/>
        </w:numPr>
      </w:pPr>
      <w:r>
        <w:t>S</w:t>
      </w:r>
      <w:r w:rsidR="00690A5A">
        <w:t xml:space="preserve">paces are </w:t>
      </w:r>
      <w:r>
        <w:t xml:space="preserve">not </w:t>
      </w:r>
      <w:r w:rsidR="00690A5A">
        <w:t>permitted between the fields.</w:t>
      </w:r>
    </w:p>
    <w:p w:rsidR="00690A5A" w:rsidRDefault="00690A5A" w:rsidP="00DA4871">
      <w:pPr>
        <w:numPr>
          <w:ilvl w:val="0"/>
          <w:numId w:val="6"/>
        </w:numPr>
        <w:jc w:val="both"/>
      </w:pPr>
      <w:r w:rsidRPr="005F5BC4">
        <w:t xml:space="preserve">Line breaks are not allowed. </w:t>
      </w:r>
    </w:p>
    <w:p w:rsidR="00D07B6B" w:rsidRDefault="00D07B6B" w:rsidP="00DA4871">
      <w:pPr>
        <w:numPr>
          <w:ilvl w:val="0"/>
          <w:numId w:val="6"/>
        </w:numPr>
        <w:jc w:val="both"/>
      </w:pPr>
      <w:r>
        <w:t>The semi-column ending each lines is not mandatory</w:t>
      </w:r>
    </w:p>
    <w:p w:rsidR="000A1691" w:rsidRDefault="000A1691" w:rsidP="000A1691">
      <w:pPr>
        <w:jc w:val="both"/>
      </w:pPr>
    </w:p>
    <w:p w:rsidR="000A1691" w:rsidRPr="000A1691" w:rsidRDefault="000A1691" w:rsidP="000A1691">
      <w:pPr>
        <w:jc w:val="both"/>
        <w:rPr>
          <w:b/>
          <w:u w:val="single"/>
        </w:rPr>
      </w:pPr>
      <w:proofErr w:type="spellStart"/>
      <w:proofErr w:type="gramStart"/>
      <w:r>
        <w:rPr>
          <w:b/>
          <w:u w:val="single"/>
        </w:rPr>
        <w:t>c</w:t>
      </w:r>
      <w:r w:rsidRPr="000A1691">
        <w:rPr>
          <w:b/>
          <w:u w:val="single"/>
        </w:rPr>
        <w:t>df</w:t>
      </w:r>
      <w:proofErr w:type="spellEnd"/>
      <w:proofErr w:type="gramEnd"/>
      <w:r w:rsidRPr="000A1691">
        <w:rPr>
          <w:b/>
          <w:u w:val="single"/>
        </w:rPr>
        <w:t xml:space="preserve"> format</w:t>
      </w:r>
    </w:p>
    <w:p w:rsidR="00690A5A" w:rsidRDefault="00690A5A" w:rsidP="00920A94"/>
    <w:p w:rsidR="000A1691" w:rsidRPr="00920A94" w:rsidRDefault="000A1691" w:rsidP="00920A94">
      <w:r>
        <w:t>The “</w:t>
      </w:r>
      <w:proofErr w:type="spellStart"/>
      <w:r>
        <w:t>cdf</w:t>
      </w:r>
      <w:proofErr w:type="spellEnd"/>
      <w:r>
        <w:t xml:space="preserve">” format </w:t>
      </w:r>
      <w:r w:rsidR="004143C5">
        <w:t>is</w:t>
      </w:r>
      <w:r>
        <w:t xml:space="preserve"> identical to the one specified for </w:t>
      </w:r>
      <w:hyperlink w:anchor="_Hourly_Frequency" w:history="1">
        <w:r w:rsidRPr="000A1691">
          <w:rPr>
            <w:rStyle w:val="Hyperlink"/>
          </w:rPr>
          <w:t xml:space="preserve">modeling </w:t>
        </w:r>
        <w:r>
          <w:rPr>
            <w:rStyle w:val="Hyperlink"/>
          </w:rPr>
          <w:t>result data (</w:t>
        </w:r>
        <w:r w:rsidRPr="000A1691">
          <w:rPr>
            <w:rStyle w:val="Hyperlink"/>
          </w:rPr>
          <w:t>option 2)</w:t>
        </w:r>
      </w:hyperlink>
      <w:r>
        <w:t>.</w:t>
      </w:r>
      <w:r w:rsidR="004143C5">
        <w:t xml:space="preserve"> If provided as “</w:t>
      </w:r>
      <w:proofErr w:type="spellStart"/>
      <w:r w:rsidR="004143C5">
        <w:t>csv</w:t>
      </w:r>
      <w:proofErr w:type="spellEnd"/>
      <w:r w:rsidR="004143C5">
        <w:t>”, the conversion from to “</w:t>
      </w:r>
      <w:proofErr w:type="spellStart"/>
      <w:r w:rsidR="004143C5">
        <w:t>cdf</w:t>
      </w:r>
      <w:proofErr w:type="spellEnd"/>
      <w:r w:rsidR="004143C5">
        <w:t>” will be performed automatically when running DELTA</w:t>
      </w:r>
      <w:r w:rsidR="00790BD7">
        <w:t xml:space="preserve"> if </w:t>
      </w:r>
      <w:proofErr w:type="gramStart"/>
      <w:r w:rsidR="00790BD7">
        <w:t>your</w:t>
      </w:r>
      <w:proofErr w:type="gramEnd"/>
      <w:r w:rsidR="00790BD7">
        <w:t xml:space="preserve"> set of data is new</w:t>
      </w:r>
      <w:r w:rsidR="004143C5">
        <w:t>.</w:t>
      </w:r>
      <w:r w:rsidR="00790BD7">
        <w:t xml:space="preserve"> If not done automatically, you can always perform this operation by running the </w:t>
      </w:r>
      <w:hyperlink w:anchor="_Data-Check_Integrity_Tool" w:history="1">
        <w:r w:rsidR="00790BD7" w:rsidRPr="00790BD7">
          <w:rPr>
            <w:rStyle w:val="Hyperlink"/>
          </w:rPr>
          <w:t>“check integrity tool”</w:t>
        </w:r>
      </w:hyperlink>
      <w:r w:rsidR="00790BD7">
        <w:t xml:space="preserve"> available under the help menu.</w:t>
      </w:r>
    </w:p>
    <w:p w:rsidR="00690A5A" w:rsidRPr="00340FF8" w:rsidRDefault="00690A5A" w:rsidP="00DA4871">
      <w:pPr>
        <w:pStyle w:val="Heading3"/>
        <w:numPr>
          <w:ilvl w:val="2"/>
          <w:numId w:val="24"/>
        </w:numPr>
        <w:rPr>
          <w:sz w:val="24"/>
          <w:szCs w:val="24"/>
          <w:lang w:val="en-GB"/>
        </w:rPr>
      </w:pPr>
      <w:bookmarkStart w:id="403" w:name="_Toc410806033"/>
      <w:bookmarkStart w:id="404" w:name="_Yearly_Frequency_1"/>
      <w:bookmarkEnd w:id="404"/>
      <w:r w:rsidRPr="00340FF8">
        <w:rPr>
          <w:sz w:val="24"/>
          <w:szCs w:val="24"/>
          <w:lang w:val="en-GB"/>
        </w:rPr>
        <w:t>Yearly Frequency</w:t>
      </w:r>
      <w:bookmarkEnd w:id="403"/>
    </w:p>
    <w:p w:rsidR="00690A5A" w:rsidRPr="007A0F3A" w:rsidRDefault="00690A5A" w:rsidP="007A0F3A">
      <w:pPr>
        <w:rPr>
          <w:lang w:val="en-GB"/>
        </w:rPr>
      </w:pPr>
    </w:p>
    <w:p w:rsidR="001532A5" w:rsidRPr="001532A5" w:rsidRDefault="001532A5" w:rsidP="007A0F3A">
      <w:pPr>
        <w:jc w:val="both"/>
        <w:rPr>
          <w:b/>
          <w:u w:val="single"/>
        </w:rPr>
      </w:pPr>
      <w:r w:rsidRPr="001532A5">
        <w:rPr>
          <w:b/>
          <w:u w:val="single"/>
        </w:rPr>
        <w:t>Option 1: Each station monitoring data is assigned a specific file</w:t>
      </w:r>
    </w:p>
    <w:p w:rsidR="001532A5" w:rsidRDefault="001532A5" w:rsidP="007A0F3A">
      <w:pPr>
        <w:jc w:val="both"/>
        <w:rPr>
          <w:b/>
          <w:i/>
        </w:rPr>
      </w:pPr>
    </w:p>
    <w:p w:rsidR="00690A5A" w:rsidRDefault="00690A5A" w:rsidP="007A0F3A">
      <w:pPr>
        <w:jc w:val="both"/>
      </w:pPr>
      <w:r w:rsidRPr="00BC45B8">
        <w:rPr>
          <w:b/>
          <w:i/>
        </w:rPr>
        <w:lastRenderedPageBreak/>
        <w:t>File</w:t>
      </w:r>
      <w:r>
        <w:rPr>
          <w:b/>
          <w:i/>
        </w:rPr>
        <w:t>s</w:t>
      </w:r>
      <w:r w:rsidRPr="00BC45B8">
        <w:rPr>
          <w:b/>
          <w:i/>
        </w:rPr>
        <w:t xml:space="preserve"> names</w:t>
      </w:r>
      <w:r>
        <w:rPr>
          <w:b/>
          <w:i/>
        </w:rPr>
        <w:t xml:space="preserve"> and type</w:t>
      </w:r>
      <w:r w:rsidRPr="00BC45B8">
        <w:rPr>
          <w:b/>
          <w:i/>
        </w:rPr>
        <w:t>:</w:t>
      </w:r>
      <w:r>
        <w:t xml:space="preserve"> </w:t>
      </w:r>
    </w:p>
    <w:p w:rsidR="00690A5A" w:rsidRDefault="00690A5A" w:rsidP="007A0F3A">
      <w:pPr>
        <w:jc w:val="both"/>
      </w:pPr>
    </w:p>
    <w:p w:rsidR="00EA761F" w:rsidRDefault="00EA761F" w:rsidP="00DA4871">
      <w:pPr>
        <w:numPr>
          <w:ilvl w:val="0"/>
          <w:numId w:val="15"/>
        </w:numPr>
        <w:jc w:val="both"/>
      </w:pPr>
      <w:r>
        <w:t>Each station must have an associated file containing the data in comma separated format and with extension .</w:t>
      </w:r>
      <w:proofErr w:type="spellStart"/>
      <w:r>
        <w:t>csv</w:t>
      </w:r>
      <w:proofErr w:type="spellEnd"/>
      <w:r>
        <w:t>, e.g. “</w:t>
      </w:r>
      <w:r w:rsidRPr="00166EDE">
        <w:rPr>
          <w:b/>
        </w:rPr>
        <w:t>stat</w:t>
      </w:r>
      <w:r>
        <w:rPr>
          <w:b/>
        </w:rPr>
        <w:t>ion1</w:t>
      </w:r>
      <w:r w:rsidRPr="00166EDE">
        <w:rPr>
          <w:b/>
        </w:rPr>
        <w:t>.csv</w:t>
      </w:r>
      <w:r>
        <w:rPr>
          <w:b/>
        </w:rPr>
        <w:t>”</w:t>
      </w:r>
      <w:r>
        <w:t xml:space="preserve"> </w:t>
      </w:r>
    </w:p>
    <w:p w:rsidR="00EA761F" w:rsidRPr="00845B1E" w:rsidRDefault="00EA761F" w:rsidP="00DA4871">
      <w:pPr>
        <w:numPr>
          <w:ilvl w:val="0"/>
          <w:numId w:val="14"/>
        </w:numPr>
        <w:jc w:val="both"/>
      </w:pPr>
      <w:r>
        <w:t>The file names should be consistent with the naming rules used in the configuration file &lt;startup.ini</w:t>
      </w:r>
      <w:proofErr w:type="gramStart"/>
      <w:r>
        <w:t xml:space="preserve">&gt;  </w:t>
      </w:r>
      <w:r w:rsidRPr="00845B1E">
        <w:t>(</w:t>
      </w:r>
      <w:proofErr w:type="gramEnd"/>
      <w:r w:rsidRPr="00845B1E">
        <w:t xml:space="preserve">see </w:t>
      </w:r>
      <w:r>
        <w:t xml:space="preserve">Section </w:t>
      </w:r>
      <w:r>
        <w:fldChar w:fldCharType="begin"/>
      </w:r>
      <w:r>
        <w:instrText xml:space="preserve"> REF _Ref341968215 \r \h </w:instrText>
      </w:r>
      <w:r>
        <w:fldChar w:fldCharType="separate"/>
      </w:r>
      <w:r w:rsidR="006B094A">
        <w:t>3.2</w:t>
      </w:r>
      <w:r>
        <w:fldChar w:fldCharType="end"/>
      </w:r>
      <w:r w:rsidRPr="00845B1E">
        <w:t xml:space="preserve">).  </w:t>
      </w:r>
    </w:p>
    <w:p w:rsidR="00690A5A" w:rsidRDefault="00690A5A" w:rsidP="007A0F3A">
      <w:pPr>
        <w:jc w:val="both"/>
      </w:pPr>
    </w:p>
    <w:p w:rsidR="00690A5A" w:rsidRPr="00190C6D" w:rsidRDefault="00690A5A" w:rsidP="007A0F3A">
      <w:pPr>
        <w:jc w:val="both"/>
      </w:pPr>
      <w:r w:rsidRPr="00525AEB">
        <w:rPr>
          <w:b/>
          <w:i/>
        </w:rPr>
        <w:t>Files loc</w:t>
      </w:r>
      <w:r w:rsidRPr="00190C6D">
        <w:rPr>
          <w:b/>
          <w:i/>
        </w:rPr>
        <w:t>ation:</w:t>
      </w:r>
      <w:r w:rsidRPr="00190C6D">
        <w:t xml:space="preserve"> </w:t>
      </w:r>
    </w:p>
    <w:p w:rsidR="00690A5A" w:rsidRPr="00190C6D" w:rsidRDefault="00690A5A" w:rsidP="007A0F3A">
      <w:pPr>
        <w:jc w:val="both"/>
      </w:pPr>
    </w:p>
    <w:p w:rsidR="00690A5A" w:rsidRPr="00190C6D" w:rsidRDefault="00690A5A" w:rsidP="007A0F3A">
      <w:pPr>
        <w:jc w:val="both"/>
      </w:pPr>
      <w:r w:rsidRPr="00190C6D">
        <w:tab/>
        <w:t>….\data\monitoring</w:t>
      </w:r>
    </w:p>
    <w:p w:rsidR="00690A5A" w:rsidRPr="00190C6D" w:rsidRDefault="00690A5A" w:rsidP="007A0F3A">
      <w:pPr>
        <w:jc w:val="both"/>
        <w:rPr>
          <w:b/>
          <w:i/>
        </w:rPr>
      </w:pPr>
    </w:p>
    <w:p w:rsidR="00690A5A" w:rsidRDefault="00690A5A" w:rsidP="007A0F3A">
      <w:pPr>
        <w:jc w:val="both"/>
        <w:rPr>
          <w:b/>
          <w:i/>
        </w:rPr>
      </w:pPr>
      <w:r w:rsidRPr="00190C6D">
        <w:rPr>
          <w:b/>
          <w:i/>
        </w:rPr>
        <w:t>Files structure:</w:t>
      </w:r>
    </w:p>
    <w:p w:rsidR="00690A5A" w:rsidRDefault="00690A5A" w:rsidP="007A0F3A">
      <w:pPr>
        <w:jc w:val="both"/>
        <w:rPr>
          <w:b/>
          <w:i/>
        </w:rPr>
      </w:pPr>
    </w:p>
    <w:p w:rsidR="00690A5A" w:rsidRPr="007A0F3A" w:rsidRDefault="00690A5A" w:rsidP="007A0F3A">
      <w:pPr>
        <w:ind w:left="360"/>
        <w:jc w:val="both"/>
      </w:pPr>
      <w:r w:rsidRPr="00B81445">
        <w:t xml:space="preserve">The first row must </w:t>
      </w:r>
      <w:r>
        <w:t>start with the label “</w:t>
      </w:r>
      <w:proofErr w:type="spellStart"/>
      <w:r>
        <w:t>YearlyAvg</w:t>
      </w:r>
      <w:proofErr w:type="spellEnd"/>
      <w:r>
        <w:t>” to indicate that yearly averaged results are used.</w:t>
      </w:r>
      <w:r w:rsidRPr="00B81445">
        <w:t xml:space="preserve"> </w:t>
      </w:r>
      <w:proofErr w:type="gramStart"/>
      <w:r>
        <w:t>Should follow the year (4 digits) and species of interest.</w:t>
      </w:r>
      <w:proofErr w:type="gramEnd"/>
      <w:r>
        <w:t xml:space="preserve"> All fields should be separated by semi-column. Row 2 should contain the numeric observed values for the parameters mentioned in row 1. </w:t>
      </w:r>
    </w:p>
    <w:p w:rsidR="00690A5A" w:rsidRDefault="00690A5A" w:rsidP="007A0F3A">
      <w:pPr>
        <w:rPr>
          <w:b/>
        </w:rPr>
      </w:pPr>
    </w:p>
    <w:p w:rsidR="00690A5A" w:rsidRDefault="00690A5A" w:rsidP="007A0F3A">
      <w:pPr>
        <w:rPr>
          <w:b/>
        </w:rPr>
      </w:pPr>
      <w:r w:rsidRPr="00166EDE">
        <w:rPr>
          <w:b/>
        </w:rPr>
        <w:t xml:space="preserve">Example: </w:t>
      </w:r>
      <w:r>
        <w:rPr>
          <w:b/>
        </w:rPr>
        <w:t>filename &lt;</w:t>
      </w:r>
      <w:r w:rsidRPr="00166EDE">
        <w:rPr>
          <w:b/>
        </w:rPr>
        <w:t>stat</w:t>
      </w:r>
      <w:r>
        <w:rPr>
          <w:b/>
        </w:rPr>
        <w:t>ion1</w:t>
      </w:r>
      <w:r w:rsidRPr="00166EDE">
        <w:rPr>
          <w:b/>
        </w:rPr>
        <w:t>.csv</w:t>
      </w:r>
      <w:r>
        <w:rPr>
          <w:b/>
        </w:rPr>
        <w:t>&gt;</w:t>
      </w:r>
    </w:p>
    <w:p w:rsidR="00690A5A" w:rsidRDefault="00690A5A" w:rsidP="007A0F3A"/>
    <w:p w:rsidR="00690A5A" w:rsidRDefault="00690A5A" w:rsidP="007A0F3A">
      <w:r>
        <w:t>YearlyAvg</w:t>
      </w:r>
      <w:proofErr w:type="gramStart"/>
      <w:r>
        <w:t>;2009</w:t>
      </w:r>
      <w:proofErr w:type="gramEnd"/>
      <w:r>
        <w:t>;PM10;NO2;WS</w:t>
      </w:r>
    </w:p>
    <w:p w:rsidR="00690A5A" w:rsidRDefault="00690A5A" w:rsidP="007A0F3A">
      <w:r>
        <w:t>; parameter1</w:t>
      </w:r>
      <w:proofErr w:type="gramStart"/>
      <w:r>
        <w:t>;parameter2</w:t>
      </w:r>
      <w:proofErr w:type="gramEnd"/>
      <w:r>
        <w:t>;parameter3</w:t>
      </w:r>
    </w:p>
    <w:p w:rsidR="00690A5A" w:rsidRDefault="00690A5A" w:rsidP="007A0F3A">
      <w:r>
        <w:t>55.1</w:t>
      </w:r>
      <w:proofErr w:type="gramStart"/>
      <w:r>
        <w:t>;15.6</w:t>
      </w:r>
      <w:proofErr w:type="gramEnd"/>
      <w:r>
        <w:t>; 2.1</w:t>
      </w:r>
    </w:p>
    <w:p w:rsidR="00690A5A" w:rsidRDefault="00690A5A" w:rsidP="007A0F3A">
      <w:r>
        <w:t>&lt;EOF&gt;</w:t>
      </w:r>
    </w:p>
    <w:p w:rsidR="00690A5A" w:rsidRDefault="00690A5A" w:rsidP="00EC6F06"/>
    <w:p w:rsidR="00690A5A" w:rsidRDefault="00690A5A" w:rsidP="00B01978">
      <w:pPr>
        <w:rPr>
          <w:b/>
        </w:rPr>
      </w:pPr>
      <w:r w:rsidRPr="00732E56">
        <w:rPr>
          <w:b/>
        </w:rPr>
        <w:t>Particular requirements:</w:t>
      </w:r>
    </w:p>
    <w:p w:rsidR="00690A5A" w:rsidRDefault="00690A5A" w:rsidP="00B01978">
      <w:pPr>
        <w:rPr>
          <w:b/>
        </w:rPr>
      </w:pPr>
    </w:p>
    <w:p w:rsidR="00690A5A" w:rsidRDefault="00690A5A" w:rsidP="00DA4871">
      <w:pPr>
        <w:numPr>
          <w:ilvl w:val="0"/>
          <w:numId w:val="6"/>
        </w:numPr>
      </w:pPr>
      <w:r w:rsidRPr="00BE03F4">
        <w:t>The station names used in startup.ini must be used for each one of these files.</w:t>
      </w:r>
    </w:p>
    <w:p w:rsidR="00690A5A" w:rsidRDefault="00690A5A" w:rsidP="00DA4871">
      <w:pPr>
        <w:numPr>
          <w:ilvl w:val="0"/>
          <w:numId w:val="6"/>
        </w:numPr>
        <w:jc w:val="both"/>
      </w:pPr>
      <w:r>
        <w:t>If data are missing the gaps should be filled by -999.</w:t>
      </w:r>
    </w:p>
    <w:p w:rsidR="00690A5A" w:rsidRDefault="00690A5A" w:rsidP="00DA4871">
      <w:pPr>
        <w:numPr>
          <w:ilvl w:val="0"/>
          <w:numId w:val="6"/>
        </w:numPr>
        <w:jc w:val="both"/>
      </w:pPr>
      <w:r>
        <w:t>If both air quality and meteorological measurements are available for the same site, the data must be included in the same file (as in the example above)</w:t>
      </w:r>
    </w:p>
    <w:p w:rsidR="00690A5A" w:rsidRDefault="00690A5A" w:rsidP="00DA4871">
      <w:pPr>
        <w:numPr>
          <w:ilvl w:val="0"/>
          <w:numId w:val="6"/>
        </w:numPr>
      </w:pPr>
      <w:r>
        <w:t>Each blank row or be</w:t>
      </w:r>
      <w:r w:rsidR="00D07B6B">
        <w:t>ginning with "[", ";" or "#"</w:t>
      </w:r>
      <w:r>
        <w:t xml:space="preserve"> will be discarded</w:t>
      </w:r>
    </w:p>
    <w:p w:rsidR="00690A5A" w:rsidRDefault="00D07B6B" w:rsidP="00DA4871">
      <w:pPr>
        <w:numPr>
          <w:ilvl w:val="0"/>
          <w:numId w:val="6"/>
        </w:numPr>
      </w:pPr>
      <w:r>
        <w:t>S</w:t>
      </w:r>
      <w:r w:rsidR="00690A5A">
        <w:t xml:space="preserve">paces are </w:t>
      </w:r>
      <w:r>
        <w:t xml:space="preserve">not </w:t>
      </w:r>
      <w:r w:rsidR="00690A5A">
        <w:t>permitted between the fields.</w:t>
      </w:r>
    </w:p>
    <w:p w:rsidR="00690A5A" w:rsidRDefault="00690A5A" w:rsidP="00DA4871">
      <w:pPr>
        <w:numPr>
          <w:ilvl w:val="0"/>
          <w:numId w:val="6"/>
        </w:numPr>
        <w:jc w:val="both"/>
      </w:pPr>
      <w:r w:rsidRPr="005F5BC4">
        <w:t xml:space="preserve">Line breaks are not allowed. </w:t>
      </w:r>
    </w:p>
    <w:p w:rsidR="001532A5" w:rsidRDefault="001532A5" w:rsidP="001532A5">
      <w:pPr>
        <w:jc w:val="both"/>
      </w:pPr>
    </w:p>
    <w:p w:rsidR="001532A5" w:rsidRPr="001532A5" w:rsidRDefault="001532A5" w:rsidP="001532A5">
      <w:pPr>
        <w:jc w:val="both"/>
        <w:rPr>
          <w:b/>
          <w:u w:val="single"/>
        </w:rPr>
      </w:pPr>
      <w:r>
        <w:rPr>
          <w:b/>
          <w:u w:val="single"/>
        </w:rPr>
        <w:t>Option 2</w:t>
      </w:r>
      <w:r w:rsidRPr="001532A5">
        <w:rPr>
          <w:b/>
          <w:u w:val="single"/>
        </w:rPr>
        <w:t xml:space="preserve">: </w:t>
      </w:r>
      <w:r>
        <w:rPr>
          <w:b/>
          <w:u w:val="single"/>
        </w:rPr>
        <w:t>All station monitoring data are</w:t>
      </w:r>
      <w:r w:rsidRPr="001532A5">
        <w:rPr>
          <w:b/>
          <w:u w:val="single"/>
        </w:rPr>
        <w:t xml:space="preserve"> assigned </w:t>
      </w:r>
      <w:r>
        <w:rPr>
          <w:b/>
          <w:u w:val="single"/>
        </w:rPr>
        <w:t>to a single</w:t>
      </w:r>
      <w:r w:rsidRPr="001532A5">
        <w:rPr>
          <w:b/>
          <w:u w:val="single"/>
        </w:rPr>
        <w:t xml:space="preserve"> file</w:t>
      </w:r>
    </w:p>
    <w:p w:rsidR="001532A5" w:rsidRDefault="001532A5" w:rsidP="001532A5">
      <w:pPr>
        <w:jc w:val="both"/>
      </w:pPr>
    </w:p>
    <w:p w:rsidR="001532A5" w:rsidRDefault="001532A5" w:rsidP="001532A5">
      <w:pPr>
        <w:jc w:val="both"/>
      </w:pPr>
      <w:r>
        <w:t>This “</w:t>
      </w:r>
      <w:proofErr w:type="spellStart"/>
      <w:r>
        <w:t>csv</w:t>
      </w:r>
      <w:proofErr w:type="spellEnd"/>
      <w:r>
        <w:t xml:space="preserve">” format should be identical to the one specified for </w:t>
      </w:r>
      <w:hyperlink w:anchor="_Yearly_Frequency" w:history="1">
        <w:r w:rsidRPr="001532A5">
          <w:rPr>
            <w:rStyle w:val="Hyperlink"/>
          </w:rPr>
          <w:t>yearly modeling result data</w:t>
        </w:r>
      </w:hyperlink>
      <w:r w:rsidR="00790BD7">
        <w:rPr>
          <w:rStyle w:val="Hyperlink"/>
        </w:rPr>
        <w:t xml:space="preserve">. </w:t>
      </w:r>
      <w:r w:rsidR="00790BD7" w:rsidRPr="00790BD7">
        <w:t>Note that the name of the file is mandatory and should be “OBS_Yearly.csv”</w:t>
      </w:r>
    </w:p>
    <w:p w:rsidR="00690A5A" w:rsidRPr="00EC6F06" w:rsidRDefault="00690A5A" w:rsidP="00EC6F06"/>
    <w:p w:rsidR="00690A5A" w:rsidRPr="004D2DFE" w:rsidRDefault="00690A5A" w:rsidP="00DA4871">
      <w:pPr>
        <w:pStyle w:val="Heading3"/>
        <w:numPr>
          <w:ilvl w:val="1"/>
          <w:numId w:val="24"/>
        </w:numPr>
        <w:rPr>
          <w:lang w:val="en-GB"/>
        </w:rPr>
      </w:pPr>
      <w:r>
        <w:rPr>
          <w:rFonts w:ascii="Times New Roman" w:hAnsi="Times New Roman"/>
          <w:lang w:val="en-GB"/>
        </w:rPr>
        <w:t xml:space="preserve"> </w:t>
      </w:r>
      <w:bookmarkStart w:id="405" w:name="_Toc410806034"/>
      <w:r>
        <w:rPr>
          <w:lang w:val="en-GB"/>
        </w:rPr>
        <w:t>Model file</w:t>
      </w:r>
      <w:bookmarkEnd w:id="405"/>
    </w:p>
    <w:p w:rsidR="00690A5A" w:rsidRPr="00340FF8" w:rsidRDefault="00690A5A" w:rsidP="00DA4871">
      <w:pPr>
        <w:pStyle w:val="Heading3"/>
        <w:numPr>
          <w:ilvl w:val="2"/>
          <w:numId w:val="24"/>
        </w:numPr>
        <w:rPr>
          <w:sz w:val="24"/>
          <w:szCs w:val="24"/>
          <w:lang w:val="en-GB"/>
        </w:rPr>
      </w:pPr>
      <w:bookmarkStart w:id="406" w:name="_Hourly_Frequency"/>
      <w:bookmarkStart w:id="407" w:name="_Toc410806035"/>
      <w:bookmarkEnd w:id="406"/>
      <w:r w:rsidRPr="00340FF8">
        <w:rPr>
          <w:sz w:val="24"/>
          <w:szCs w:val="24"/>
          <w:lang w:val="en-GB"/>
        </w:rPr>
        <w:t>Hourly Frequency</w:t>
      </w:r>
      <w:bookmarkEnd w:id="407"/>
    </w:p>
    <w:p w:rsidR="00690A5A" w:rsidRDefault="00690A5A" w:rsidP="004D2DFE">
      <w:pPr>
        <w:spacing w:before="120"/>
        <w:jc w:val="both"/>
      </w:pPr>
      <w:r>
        <w:t xml:space="preserve">Modeled data can be prepared in one of the following formats: </w:t>
      </w:r>
    </w:p>
    <w:p w:rsidR="00690A5A" w:rsidRDefault="00690A5A" w:rsidP="004D2DFE">
      <w:pPr>
        <w:spacing w:before="120"/>
        <w:jc w:val="both"/>
      </w:pPr>
    </w:p>
    <w:p w:rsidR="00690A5A" w:rsidRPr="00B70A98" w:rsidRDefault="00690A5A" w:rsidP="00DA4871">
      <w:pPr>
        <w:numPr>
          <w:ilvl w:val="0"/>
          <w:numId w:val="7"/>
        </w:numPr>
        <w:jc w:val="both"/>
      </w:pPr>
      <w:proofErr w:type="spellStart"/>
      <w:proofErr w:type="gramStart"/>
      <w:r>
        <w:t>netcdf</w:t>
      </w:r>
      <w:proofErr w:type="spellEnd"/>
      <w:proofErr w:type="gramEnd"/>
      <w:r>
        <w:t xml:space="preserve"> (option 1) format</w:t>
      </w:r>
      <w:r w:rsidRPr="009B5E4B">
        <w:t xml:space="preserve"> </w:t>
      </w:r>
      <w:r>
        <w:t xml:space="preserve">(one single file for a </w:t>
      </w:r>
      <w:r w:rsidRPr="005F5BC4">
        <w:t xml:space="preserve">given model </w:t>
      </w:r>
      <w:r w:rsidRPr="00B70A98">
        <w:t>and time period</w:t>
      </w:r>
      <w:r w:rsidR="00D07B6B">
        <w:t xml:space="preserve">. A </w:t>
      </w:r>
      <w:proofErr w:type="spellStart"/>
      <w:r w:rsidR="00D07B6B">
        <w:t>ncdf</w:t>
      </w:r>
      <w:proofErr w:type="spellEnd"/>
      <w:r w:rsidR="00D07B6B">
        <w:t xml:space="preserve">-variable must be generated for each </w:t>
      </w:r>
      <w:r w:rsidRPr="00B70A98">
        <w:t>station</w:t>
      </w:r>
      <w:r w:rsidR="00D07B6B">
        <w:t>/species combination</w:t>
      </w:r>
    </w:p>
    <w:p w:rsidR="00690A5A" w:rsidRPr="00B70A98" w:rsidRDefault="00690A5A" w:rsidP="00E76714">
      <w:pPr>
        <w:ind w:left="720"/>
        <w:jc w:val="both"/>
      </w:pPr>
    </w:p>
    <w:p w:rsidR="00690A5A" w:rsidRPr="002A6769" w:rsidRDefault="00690A5A" w:rsidP="00DA4871">
      <w:pPr>
        <w:numPr>
          <w:ilvl w:val="0"/>
          <w:numId w:val="7"/>
        </w:numPr>
        <w:jc w:val="both"/>
      </w:pPr>
      <w:proofErr w:type="spellStart"/>
      <w:proofErr w:type="gramStart"/>
      <w:r w:rsidRPr="00B70A98">
        <w:lastRenderedPageBreak/>
        <w:t>netcdf</w:t>
      </w:r>
      <w:proofErr w:type="spellEnd"/>
      <w:proofErr w:type="gramEnd"/>
      <w:r w:rsidRPr="00B70A98">
        <w:t xml:space="preserve"> (option 2) format (on</w:t>
      </w:r>
      <w:r w:rsidR="00D07B6B">
        <w:t xml:space="preserve">e single file for a given model and </w:t>
      </w:r>
      <w:r w:rsidRPr="00D07B6B">
        <w:t>time period</w:t>
      </w:r>
      <w:r w:rsidR="00D07B6B">
        <w:t>.</w:t>
      </w:r>
      <w:r w:rsidRPr="00D07B6B">
        <w:t xml:space="preserve"> </w:t>
      </w:r>
      <w:proofErr w:type="gramStart"/>
      <w:r w:rsidR="00D07B6B">
        <w:t>A</w:t>
      </w:r>
      <w:proofErr w:type="gramEnd"/>
      <w:r w:rsidR="00D07B6B">
        <w:t xml:space="preserve"> </w:t>
      </w:r>
      <w:proofErr w:type="spellStart"/>
      <w:r w:rsidR="00D07B6B">
        <w:t>ncdf</w:t>
      </w:r>
      <w:proofErr w:type="spellEnd"/>
      <w:r w:rsidR="00D07B6B">
        <w:t xml:space="preserve">-variable must be generated for each </w:t>
      </w:r>
      <w:r w:rsidR="00D07B6B" w:rsidRPr="00B70A98">
        <w:t>station</w:t>
      </w:r>
      <w:r w:rsidR="00D07B6B">
        <w:t>.</w:t>
      </w:r>
    </w:p>
    <w:p w:rsidR="00690A5A" w:rsidRPr="005F5BC4" w:rsidRDefault="00690A5A" w:rsidP="004D2DFE">
      <w:pPr>
        <w:ind w:left="360"/>
        <w:jc w:val="both"/>
      </w:pPr>
    </w:p>
    <w:p w:rsidR="00690A5A" w:rsidRDefault="00690A5A" w:rsidP="00356A32">
      <w:pPr>
        <w:numPr>
          <w:ilvl w:val="0"/>
          <w:numId w:val="7"/>
        </w:numPr>
        <w:jc w:val="both"/>
      </w:pPr>
      <w:proofErr w:type="spellStart"/>
      <w:proofErr w:type="gramStart"/>
      <w:r w:rsidRPr="005F5BC4">
        <w:t>csv</w:t>
      </w:r>
      <w:proofErr w:type="spellEnd"/>
      <w:proofErr w:type="gramEnd"/>
      <w:r w:rsidRPr="005F5BC4">
        <w:t xml:space="preserve"> format (</w:t>
      </w:r>
      <w:r>
        <w:t xml:space="preserve">similar to the one described </w:t>
      </w:r>
      <w:r w:rsidRPr="005F5BC4">
        <w:t xml:space="preserve">for the observations) </w:t>
      </w:r>
      <w:r w:rsidR="00EA761F">
        <w:t xml:space="preserve">Such files </w:t>
      </w:r>
      <w:r w:rsidR="004143C5">
        <w:t>can then be converted</w:t>
      </w:r>
      <w:r w:rsidR="00356A32">
        <w:t xml:space="preserve"> to “</w:t>
      </w:r>
      <w:proofErr w:type="spellStart"/>
      <w:r w:rsidR="00356A32">
        <w:t>cdf</w:t>
      </w:r>
      <w:proofErr w:type="spellEnd"/>
      <w:r w:rsidR="00356A32">
        <w:t xml:space="preserve">” format </w:t>
      </w:r>
      <w:r w:rsidR="004143C5">
        <w:t>through the</w:t>
      </w:r>
      <w:r w:rsidR="00EA761F">
        <w:t xml:space="preserve"> </w:t>
      </w:r>
      <w:hyperlink w:anchor="_CSV_to_NetCDF" w:history="1">
        <w:r w:rsidR="00EA761F" w:rsidRPr="00356A32">
          <w:rPr>
            <w:rStyle w:val="Hyperlink"/>
          </w:rPr>
          <w:t>utility</w:t>
        </w:r>
      </w:hyperlink>
      <w:r w:rsidR="00EA761F">
        <w:t xml:space="preserve"> </w:t>
      </w:r>
      <w:r w:rsidR="004143C5">
        <w:t xml:space="preserve">functionality available </w:t>
      </w:r>
      <w:r w:rsidR="00356A32">
        <w:t xml:space="preserve">under the help menu. </w:t>
      </w:r>
    </w:p>
    <w:p w:rsidR="00690A5A" w:rsidRDefault="00690A5A" w:rsidP="00522B2D">
      <w:pPr>
        <w:jc w:val="both"/>
      </w:pPr>
    </w:p>
    <w:p w:rsidR="00690A5A" w:rsidRDefault="00690A5A" w:rsidP="004D2DFE"/>
    <w:p w:rsidR="00690A5A" w:rsidRPr="00BC2360" w:rsidRDefault="00690A5A" w:rsidP="004D2DFE">
      <w:pPr>
        <w:jc w:val="both"/>
        <w:rPr>
          <w:b/>
          <w:color w:val="0070C0"/>
          <w:u w:val="single"/>
        </w:rPr>
      </w:pPr>
      <w:r w:rsidRPr="00BC2360">
        <w:rPr>
          <w:b/>
          <w:color w:val="0070C0"/>
          <w:u w:val="single"/>
        </w:rPr>
        <w:t xml:space="preserve">Description of the </w:t>
      </w:r>
      <w:proofErr w:type="spellStart"/>
      <w:r w:rsidRPr="00BC2360">
        <w:rPr>
          <w:b/>
          <w:color w:val="0070C0"/>
          <w:u w:val="single"/>
        </w:rPr>
        <w:t>netcdf</w:t>
      </w:r>
      <w:proofErr w:type="spellEnd"/>
      <w:r w:rsidRPr="00BC2360">
        <w:rPr>
          <w:b/>
          <w:color w:val="0070C0"/>
          <w:u w:val="single"/>
        </w:rPr>
        <w:t xml:space="preserve"> (option 1) format</w:t>
      </w:r>
    </w:p>
    <w:p w:rsidR="00690A5A" w:rsidRDefault="00690A5A" w:rsidP="004D2DFE">
      <w:pPr>
        <w:jc w:val="both"/>
        <w:rPr>
          <w:b/>
          <w:u w:val="single"/>
        </w:rPr>
      </w:pPr>
    </w:p>
    <w:p w:rsidR="00690A5A" w:rsidRDefault="00690A5A" w:rsidP="00DA4871">
      <w:pPr>
        <w:numPr>
          <w:ilvl w:val="0"/>
          <w:numId w:val="14"/>
        </w:numPr>
        <w:jc w:val="both"/>
      </w:pPr>
      <w:r>
        <w:t xml:space="preserve">One single </w:t>
      </w:r>
      <w:proofErr w:type="spellStart"/>
      <w:r>
        <w:t>netcdf</w:t>
      </w:r>
      <w:proofErr w:type="spellEnd"/>
      <w:r>
        <w:t xml:space="preserve"> file should be provided for a given model. It must contain </w:t>
      </w:r>
      <w:r w:rsidRPr="007C0D29">
        <w:t xml:space="preserve">a time </w:t>
      </w:r>
      <w:r w:rsidR="00D07B6B">
        <w:t>series</w:t>
      </w:r>
      <w:r w:rsidRPr="007C0D29">
        <w:t xml:space="preserve"> for each </w:t>
      </w:r>
      <w:r>
        <w:t xml:space="preserve">station and variable listed in &lt;startup.ini &gt;. </w:t>
      </w:r>
    </w:p>
    <w:p w:rsidR="00690A5A" w:rsidRDefault="00690A5A" w:rsidP="004D2DFE">
      <w:pPr>
        <w:ind w:left="360"/>
        <w:jc w:val="both"/>
      </w:pPr>
    </w:p>
    <w:p w:rsidR="00690A5A" w:rsidRDefault="00690A5A" w:rsidP="00DA4871">
      <w:pPr>
        <w:numPr>
          <w:ilvl w:val="0"/>
          <w:numId w:val="14"/>
        </w:numPr>
        <w:jc w:val="both"/>
      </w:pPr>
      <w:r>
        <w:t>The names of the parameters should be the same as in the configuration file &lt;startup.ini&gt;</w:t>
      </w:r>
      <w:r w:rsidRPr="00E11BFC">
        <w:t>.</w:t>
      </w:r>
    </w:p>
    <w:p w:rsidR="00690A5A" w:rsidRDefault="00690A5A" w:rsidP="00A53A37">
      <w:pPr>
        <w:ind w:left="360"/>
      </w:pPr>
    </w:p>
    <w:p w:rsidR="00690A5A" w:rsidRDefault="00690A5A" w:rsidP="00DA4871">
      <w:pPr>
        <w:numPr>
          <w:ilvl w:val="0"/>
          <w:numId w:val="14"/>
        </w:numPr>
        <w:jc w:val="both"/>
      </w:pPr>
      <w:r>
        <w:t xml:space="preserve">The units in the </w:t>
      </w:r>
      <w:proofErr w:type="spellStart"/>
      <w:r>
        <w:t>netcdf</w:t>
      </w:r>
      <w:proofErr w:type="spellEnd"/>
      <w:r>
        <w:t xml:space="preserve"> file should be the same as specified in startup.ini  </w:t>
      </w:r>
    </w:p>
    <w:p w:rsidR="00690A5A" w:rsidRPr="00391084" w:rsidRDefault="00690A5A" w:rsidP="004D2DFE">
      <w:pPr>
        <w:jc w:val="both"/>
        <w:rPr>
          <w:sz w:val="20"/>
          <w:szCs w:val="20"/>
        </w:rPr>
      </w:pPr>
    </w:p>
    <w:p w:rsidR="00690A5A" w:rsidRDefault="00690A5A" w:rsidP="004D2DFE">
      <w:pPr>
        <w:jc w:val="both"/>
        <w:rPr>
          <w:b/>
          <w:i/>
        </w:rPr>
      </w:pPr>
    </w:p>
    <w:p w:rsidR="00690A5A" w:rsidRDefault="00690A5A" w:rsidP="004D2DFE">
      <w:pPr>
        <w:jc w:val="both"/>
      </w:pPr>
      <w:r w:rsidRPr="00525AEB">
        <w:rPr>
          <w:b/>
          <w:i/>
        </w:rPr>
        <w:t>Files loc</w:t>
      </w:r>
      <w:r w:rsidRPr="00190C6D">
        <w:rPr>
          <w:b/>
          <w:i/>
        </w:rPr>
        <w:t>ation:</w:t>
      </w:r>
      <w:r w:rsidRPr="00190C6D">
        <w:t xml:space="preserve"> </w:t>
      </w:r>
      <w:r w:rsidRPr="00190C6D">
        <w:tab/>
      </w:r>
    </w:p>
    <w:p w:rsidR="00690A5A" w:rsidRDefault="00690A5A" w:rsidP="004D2DFE">
      <w:pPr>
        <w:jc w:val="both"/>
      </w:pPr>
    </w:p>
    <w:p w:rsidR="00690A5A" w:rsidRPr="00A27D49" w:rsidRDefault="00690A5A" w:rsidP="00A27D49">
      <w:pPr>
        <w:tabs>
          <w:tab w:val="left" w:pos="1440"/>
        </w:tabs>
        <w:jc w:val="both"/>
      </w:pPr>
      <w:r>
        <w:tab/>
      </w:r>
      <w:r w:rsidRPr="00190C6D">
        <w:t>….\data\modeling</w:t>
      </w:r>
    </w:p>
    <w:p w:rsidR="00690A5A" w:rsidRDefault="00690A5A" w:rsidP="004D2DFE">
      <w:pPr>
        <w:jc w:val="both"/>
        <w:rPr>
          <w:b/>
          <w:i/>
        </w:rPr>
      </w:pPr>
    </w:p>
    <w:p w:rsidR="00690A5A" w:rsidRDefault="00690A5A" w:rsidP="004D2DFE">
      <w:pPr>
        <w:jc w:val="both"/>
        <w:rPr>
          <w:b/>
          <w:i/>
        </w:rPr>
      </w:pPr>
    </w:p>
    <w:p w:rsidR="00690A5A" w:rsidRDefault="00690A5A" w:rsidP="004D2DFE">
      <w:pPr>
        <w:jc w:val="both"/>
        <w:rPr>
          <w:b/>
          <w:i/>
        </w:rPr>
      </w:pPr>
      <w:r w:rsidRPr="00525AEB">
        <w:rPr>
          <w:b/>
          <w:i/>
        </w:rPr>
        <w:t>Files structure:</w:t>
      </w:r>
    </w:p>
    <w:p w:rsidR="00690A5A" w:rsidRDefault="00690A5A" w:rsidP="004D2DFE">
      <w:pPr>
        <w:jc w:val="both"/>
        <w:rPr>
          <w:b/>
          <w:i/>
        </w:rPr>
      </w:pPr>
    </w:p>
    <w:p w:rsidR="00690A5A" w:rsidRDefault="00690A5A" w:rsidP="004D2DFE">
      <w:pPr>
        <w:jc w:val="both"/>
      </w:pPr>
      <w:r w:rsidRPr="007C0D29">
        <w:t xml:space="preserve">Each data block </w:t>
      </w:r>
      <w:r>
        <w:t xml:space="preserve">inside the </w:t>
      </w:r>
      <w:proofErr w:type="spellStart"/>
      <w:r>
        <w:t>netCD</w:t>
      </w:r>
      <w:r w:rsidR="00D07B6B">
        <w:t>F</w:t>
      </w:r>
      <w:proofErr w:type="spellEnd"/>
      <w:r w:rsidR="00D07B6B">
        <w:t xml:space="preserve"> file should be named as “</w:t>
      </w:r>
      <w:proofErr w:type="spellStart"/>
      <w:r w:rsidR="00D07B6B">
        <w:t>StatN</w:t>
      </w:r>
      <w:r>
        <w:t>ame_Parameter</w:t>
      </w:r>
      <w:proofErr w:type="spellEnd"/>
      <w:r>
        <w:t>” (see examples below)</w:t>
      </w:r>
      <w:r w:rsidRPr="00F27FB6">
        <w:t xml:space="preserve"> </w:t>
      </w:r>
      <w:proofErr w:type="gramStart"/>
      <w:r>
        <w:t xml:space="preserve">where </w:t>
      </w:r>
      <w:r w:rsidRPr="007C0D29">
        <w:t xml:space="preserve"> </w:t>
      </w:r>
      <w:r w:rsidR="00D07B6B">
        <w:t>“</w:t>
      </w:r>
      <w:proofErr w:type="spellStart"/>
      <w:proofErr w:type="gramEnd"/>
      <w:r w:rsidR="00D07B6B">
        <w:t>StatN</w:t>
      </w:r>
      <w:r>
        <w:t>ame</w:t>
      </w:r>
      <w:proofErr w:type="spellEnd"/>
      <w:r>
        <w:t>”  is the name of the station corresponding to the one set in the &lt;startup.ini &gt;,</w:t>
      </w:r>
      <w:r w:rsidRPr="00F27FB6">
        <w:t xml:space="preserve"> </w:t>
      </w:r>
      <w:r>
        <w:t>and “Parameter” refers to the modeled pollutants and meteorological variables, as indicated in the &lt;startup.ini &gt;</w:t>
      </w:r>
    </w:p>
    <w:p w:rsidR="00690A5A" w:rsidRPr="00CD001B" w:rsidRDefault="00690A5A" w:rsidP="004D2DFE">
      <w:pPr>
        <w:spacing w:before="120"/>
        <w:jc w:val="both"/>
      </w:pPr>
      <w:r w:rsidRPr="007C0D29">
        <w:t xml:space="preserve">Each </w:t>
      </w:r>
      <w:r>
        <w:t>data block</w:t>
      </w:r>
      <w:r w:rsidRPr="007C0D29">
        <w:t xml:space="preserve"> </w:t>
      </w:r>
      <w:r>
        <w:t xml:space="preserve">should </w:t>
      </w:r>
      <w:r w:rsidRPr="006E7D82">
        <w:t>co</w:t>
      </w:r>
      <w:r>
        <w:t>ntain</w:t>
      </w:r>
      <w:r w:rsidRPr="006E7D82">
        <w:t xml:space="preserve"> </w:t>
      </w:r>
      <w:r>
        <w:t xml:space="preserve">either (a) </w:t>
      </w:r>
      <w:r w:rsidRPr="006E7D82">
        <w:t xml:space="preserve">1 year </w:t>
      </w:r>
      <w:r w:rsidRPr="00B70A98">
        <w:t xml:space="preserve">of hourly data for each station and parameter (1dimensional array with 8760 </w:t>
      </w:r>
      <w:r w:rsidR="00D07B6B">
        <w:t xml:space="preserve">[8784 for leap years] </w:t>
      </w:r>
      <w:r w:rsidRPr="00B70A98">
        <w:t>hourly data)</w:t>
      </w:r>
      <w:r w:rsidR="003D05E9">
        <w:t xml:space="preserve"> </w:t>
      </w:r>
      <w:r>
        <w:t>o</w:t>
      </w:r>
      <w:r w:rsidRPr="00B70A98">
        <w:t>r (b) a specific time period smaller than the entire year. In the latter case an additional attribute should be included</w:t>
      </w:r>
      <w:r>
        <w:t xml:space="preserve"> in the </w:t>
      </w:r>
      <w:proofErr w:type="spellStart"/>
      <w:r>
        <w:t>netCDF</w:t>
      </w:r>
      <w:proofErr w:type="spellEnd"/>
      <w:r>
        <w:t xml:space="preserve"> file to set the initial starting time (in hours) as follows (</w:t>
      </w:r>
      <w:r w:rsidRPr="00CD001B">
        <w:t xml:space="preserve">global attributes: </w:t>
      </w:r>
      <w:proofErr w:type="spellStart"/>
      <w:r w:rsidRPr="00CD001B">
        <w:t>StartHour</w:t>
      </w:r>
      <w:proofErr w:type="spellEnd"/>
      <w:r w:rsidRPr="00CD001B">
        <w:t xml:space="preserve"> = 1320 indicating that the period of interest starts at hour=1320). Within the specific time period data should be continuous, i.e. include missing values as “-999”. </w:t>
      </w:r>
    </w:p>
    <w:p w:rsidR="00690A5A" w:rsidRPr="00CD001B" w:rsidRDefault="00690A5A" w:rsidP="004D2DFE">
      <w:pPr>
        <w:spacing w:before="120"/>
        <w:jc w:val="both"/>
      </w:pPr>
      <w:r w:rsidRPr="00CD001B">
        <w:t xml:space="preserve">In the case of a leap year model results for February 29th should be included </w:t>
      </w:r>
      <w:r w:rsidR="004370C6">
        <w:t xml:space="preserve">(or set to -999) </w:t>
      </w:r>
      <w:r w:rsidRPr="00CD001B">
        <w:t>if the period contains this day.</w:t>
      </w:r>
    </w:p>
    <w:p w:rsidR="00690A5A" w:rsidRPr="006E7D82" w:rsidRDefault="00690A5A" w:rsidP="004D2DFE">
      <w:pPr>
        <w:spacing w:before="120"/>
        <w:jc w:val="both"/>
      </w:pPr>
      <w:r>
        <w:t>Modeled data at a given station</w:t>
      </w:r>
      <w:r w:rsidRPr="009B5E4B">
        <w:t xml:space="preserve"> may contain </w:t>
      </w:r>
      <w:r>
        <w:t xml:space="preserve">either </w:t>
      </w:r>
      <w:r w:rsidRPr="009B5E4B">
        <w:t xml:space="preserve">air quality </w:t>
      </w:r>
      <w:r>
        <w:t xml:space="preserve">fields, </w:t>
      </w:r>
      <w:r w:rsidRPr="009B5E4B">
        <w:t xml:space="preserve">meteorological </w:t>
      </w:r>
      <w:r>
        <w:t>fields or both.</w:t>
      </w:r>
    </w:p>
    <w:p w:rsidR="00690A5A" w:rsidRPr="006E7D82" w:rsidRDefault="00690A5A" w:rsidP="004D2DFE">
      <w:pPr>
        <w:jc w:val="both"/>
        <w:rPr>
          <w:b/>
          <w:sz w:val="20"/>
          <w:szCs w:val="20"/>
        </w:rPr>
      </w:pPr>
    </w:p>
    <w:p w:rsidR="00690A5A" w:rsidRPr="006E7D82" w:rsidRDefault="00690A5A" w:rsidP="004D2DFE">
      <w:pPr>
        <w:jc w:val="both"/>
        <w:rPr>
          <w:b/>
          <w:sz w:val="20"/>
          <w:szCs w:val="20"/>
        </w:rPr>
      </w:pPr>
      <w:r w:rsidRPr="006E7D82">
        <w:rPr>
          <w:b/>
          <w:sz w:val="20"/>
          <w:szCs w:val="20"/>
        </w:rPr>
        <w:t xml:space="preserve">Example: &lt;2008_WRFCHIM_TIME.cdf&gt; </w:t>
      </w:r>
    </w:p>
    <w:p w:rsidR="00690A5A" w:rsidRDefault="00690A5A" w:rsidP="004D2DFE">
      <w:pPr>
        <w:rPr>
          <w:rFonts w:ascii="Courier New" w:hAnsi="Courier New" w:cs="Courier New"/>
          <w:sz w:val="20"/>
          <w:szCs w:val="20"/>
        </w:rPr>
      </w:pPr>
    </w:p>
    <w:p w:rsidR="00690A5A" w:rsidRPr="00790BD7" w:rsidRDefault="00690A5A" w:rsidP="004D2DFE">
      <w:pPr>
        <w:rPr>
          <w:rFonts w:ascii="Courier New" w:hAnsi="Courier New" w:cs="Courier New"/>
          <w:sz w:val="20"/>
          <w:szCs w:val="20"/>
          <w:lang w:val="fr-FR"/>
        </w:rPr>
      </w:pPr>
      <w:proofErr w:type="spellStart"/>
      <w:proofErr w:type="gramStart"/>
      <w:r w:rsidRPr="00790BD7">
        <w:rPr>
          <w:rFonts w:ascii="Courier New" w:hAnsi="Courier New" w:cs="Courier New"/>
          <w:sz w:val="20"/>
          <w:szCs w:val="20"/>
          <w:lang w:val="fr-FR"/>
        </w:rPr>
        <w:t>netcdf</w:t>
      </w:r>
      <w:proofErr w:type="spellEnd"/>
      <w:proofErr w:type="gramEnd"/>
      <w:r w:rsidRPr="00790BD7">
        <w:rPr>
          <w:rFonts w:ascii="Courier New" w:hAnsi="Courier New" w:cs="Courier New"/>
          <w:sz w:val="20"/>
          <w:szCs w:val="20"/>
          <w:lang w:val="fr-FR"/>
        </w:rPr>
        <w:t xml:space="preserve"> 2008_WRFCHIM_TIME.cdf {</w:t>
      </w:r>
    </w:p>
    <w:p w:rsidR="00690A5A" w:rsidRPr="00790BD7" w:rsidRDefault="00690A5A" w:rsidP="004D2DFE">
      <w:pPr>
        <w:rPr>
          <w:rFonts w:ascii="Courier New" w:hAnsi="Courier New" w:cs="Courier New"/>
          <w:sz w:val="20"/>
          <w:szCs w:val="20"/>
          <w:lang w:val="fr-FR"/>
        </w:rPr>
      </w:pPr>
      <w:proofErr w:type="gramStart"/>
      <w:r w:rsidRPr="00790BD7">
        <w:rPr>
          <w:rFonts w:ascii="Courier New" w:hAnsi="Courier New" w:cs="Courier New"/>
          <w:sz w:val="20"/>
          <w:szCs w:val="20"/>
          <w:lang w:val="fr-FR"/>
        </w:rPr>
        <w:t>dimensions</w:t>
      </w:r>
      <w:proofErr w:type="gramEnd"/>
      <w:r w:rsidRPr="00790BD7">
        <w:rPr>
          <w:rFonts w:ascii="Courier New" w:hAnsi="Courier New" w:cs="Courier New"/>
          <w:sz w:val="20"/>
          <w:szCs w:val="20"/>
          <w:lang w:val="fr-FR"/>
        </w:rPr>
        <w:t>:</w:t>
      </w:r>
    </w:p>
    <w:p w:rsidR="00690A5A" w:rsidRPr="00790BD7" w:rsidRDefault="00690A5A" w:rsidP="004D2DFE">
      <w:pPr>
        <w:rPr>
          <w:rFonts w:ascii="Courier New" w:hAnsi="Courier New" w:cs="Courier New"/>
          <w:sz w:val="20"/>
          <w:szCs w:val="20"/>
          <w:lang w:val="fr-FR"/>
        </w:rPr>
      </w:pPr>
      <w:r w:rsidRPr="00790BD7">
        <w:rPr>
          <w:rFonts w:ascii="Courier New" w:hAnsi="Courier New" w:cs="Courier New"/>
          <w:sz w:val="20"/>
          <w:szCs w:val="20"/>
          <w:lang w:val="fr-FR"/>
        </w:rPr>
        <w:t xml:space="preserve">  T = 8760 ;</w:t>
      </w:r>
    </w:p>
    <w:p w:rsidR="00690A5A" w:rsidRPr="00085623" w:rsidRDefault="00690A5A" w:rsidP="004D2DFE">
      <w:pPr>
        <w:rPr>
          <w:rFonts w:ascii="Courier New" w:hAnsi="Courier New" w:cs="Courier New"/>
          <w:sz w:val="20"/>
          <w:szCs w:val="20"/>
        </w:rPr>
      </w:pPr>
      <w:proofErr w:type="gramStart"/>
      <w:r w:rsidRPr="00085623">
        <w:rPr>
          <w:rFonts w:ascii="Courier New" w:hAnsi="Courier New" w:cs="Courier New"/>
          <w:sz w:val="20"/>
          <w:szCs w:val="20"/>
        </w:rPr>
        <w:t>variables</w:t>
      </w:r>
      <w:proofErr w:type="gramEnd"/>
      <w:r w:rsidRPr="00085623">
        <w:rPr>
          <w:rFonts w:ascii="Courier New" w:hAnsi="Courier New" w:cs="Courier New"/>
          <w:sz w:val="20"/>
          <w:szCs w:val="20"/>
        </w:rPr>
        <w:t>:</w:t>
      </w:r>
    </w:p>
    <w:p w:rsidR="00690A5A" w:rsidRPr="00085623" w:rsidRDefault="00690A5A" w:rsidP="004D2DFE">
      <w:pPr>
        <w:rPr>
          <w:rFonts w:ascii="Courier New" w:hAnsi="Courier New" w:cs="Courier New"/>
          <w:sz w:val="20"/>
          <w:szCs w:val="20"/>
        </w:rPr>
      </w:pPr>
      <w:r w:rsidRPr="00085623">
        <w:rPr>
          <w:rFonts w:ascii="Courier New" w:hAnsi="Courier New" w:cs="Courier New"/>
          <w:sz w:val="20"/>
          <w:szCs w:val="20"/>
        </w:rPr>
        <w:t xml:space="preserve">  </w:t>
      </w:r>
      <w:proofErr w:type="gramStart"/>
      <w:r w:rsidRPr="00085623">
        <w:rPr>
          <w:rFonts w:ascii="Courier New" w:hAnsi="Courier New" w:cs="Courier New"/>
          <w:sz w:val="20"/>
          <w:szCs w:val="20"/>
        </w:rPr>
        <w:t>float</w:t>
      </w:r>
      <w:proofErr w:type="gramEnd"/>
      <w:r w:rsidRPr="00085623">
        <w:rPr>
          <w:rFonts w:ascii="Courier New" w:hAnsi="Courier New" w:cs="Courier New"/>
          <w:sz w:val="20"/>
          <w:szCs w:val="20"/>
        </w:rPr>
        <w:t xml:space="preserve"> station0_CO2(T);</w:t>
      </w:r>
    </w:p>
    <w:p w:rsidR="00690A5A" w:rsidRPr="005E7621" w:rsidRDefault="00690A5A" w:rsidP="004D2DFE">
      <w:pPr>
        <w:rPr>
          <w:rFonts w:ascii="Courier New" w:hAnsi="Courier New" w:cs="Courier New"/>
          <w:sz w:val="20"/>
          <w:szCs w:val="20"/>
        </w:rPr>
      </w:pPr>
      <w:r w:rsidRPr="00085623">
        <w:rPr>
          <w:rFonts w:ascii="Courier New" w:hAnsi="Courier New" w:cs="Courier New"/>
          <w:sz w:val="20"/>
          <w:szCs w:val="20"/>
        </w:rPr>
        <w:t xml:space="preserve">  </w:t>
      </w:r>
      <w:proofErr w:type="gramStart"/>
      <w:r w:rsidRPr="005E7621">
        <w:rPr>
          <w:rFonts w:ascii="Courier New" w:hAnsi="Courier New" w:cs="Courier New"/>
          <w:sz w:val="20"/>
          <w:szCs w:val="20"/>
        </w:rPr>
        <w:t>float</w:t>
      </w:r>
      <w:proofErr w:type="gramEnd"/>
      <w:r w:rsidRPr="005E7621">
        <w:rPr>
          <w:rFonts w:ascii="Courier New" w:hAnsi="Courier New" w:cs="Courier New"/>
          <w:sz w:val="20"/>
          <w:szCs w:val="20"/>
        </w:rPr>
        <w:t xml:space="preserve"> </w:t>
      </w:r>
      <w:r>
        <w:rPr>
          <w:rFonts w:ascii="Courier New" w:hAnsi="Courier New" w:cs="Courier New"/>
          <w:sz w:val="20"/>
          <w:szCs w:val="20"/>
        </w:rPr>
        <w:t>station1_N</w:t>
      </w:r>
      <w:r w:rsidRPr="005E7621">
        <w:rPr>
          <w:rFonts w:ascii="Courier New" w:hAnsi="Courier New" w:cs="Courier New"/>
          <w:sz w:val="20"/>
          <w:szCs w:val="20"/>
        </w:rPr>
        <w:t>O2(T);</w:t>
      </w:r>
    </w:p>
    <w:p w:rsidR="00690A5A" w:rsidRPr="005E7621" w:rsidRDefault="00690A5A" w:rsidP="004D2DFE">
      <w:pPr>
        <w:rPr>
          <w:rFonts w:ascii="Courier New" w:hAnsi="Courier New" w:cs="Courier New"/>
          <w:sz w:val="20"/>
          <w:szCs w:val="20"/>
        </w:rPr>
      </w:pPr>
      <w:r w:rsidRPr="005E7621">
        <w:rPr>
          <w:rFonts w:ascii="Courier New" w:hAnsi="Courier New" w:cs="Courier New"/>
          <w:sz w:val="20"/>
          <w:szCs w:val="20"/>
        </w:rPr>
        <w:t xml:space="preserve">  </w:t>
      </w:r>
      <w:proofErr w:type="gramStart"/>
      <w:r w:rsidRPr="005E7621">
        <w:rPr>
          <w:rFonts w:ascii="Courier New" w:hAnsi="Courier New" w:cs="Courier New"/>
          <w:sz w:val="20"/>
          <w:szCs w:val="20"/>
        </w:rPr>
        <w:t>float</w:t>
      </w:r>
      <w:proofErr w:type="gramEnd"/>
      <w:r w:rsidRPr="005E7621">
        <w:rPr>
          <w:rFonts w:ascii="Courier New" w:hAnsi="Courier New" w:cs="Courier New"/>
          <w:sz w:val="20"/>
          <w:szCs w:val="20"/>
        </w:rPr>
        <w:t xml:space="preserve"> </w:t>
      </w:r>
      <w:r>
        <w:rPr>
          <w:rFonts w:ascii="Courier New" w:hAnsi="Courier New" w:cs="Courier New"/>
          <w:sz w:val="20"/>
          <w:szCs w:val="20"/>
        </w:rPr>
        <w:t>station1_WS</w:t>
      </w:r>
      <w:r w:rsidRPr="005E7621">
        <w:rPr>
          <w:rFonts w:ascii="Courier New" w:hAnsi="Courier New" w:cs="Courier New"/>
          <w:sz w:val="20"/>
          <w:szCs w:val="20"/>
        </w:rPr>
        <w:t>(T);</w:t>
      </w:r>
    </w:p>
    <w:p w:rsidR="00690A5A" w:rsidRPr="005E7621" w:rsidRDefault="00690A5A" w:rsidP="004D2DFE">
      <w:pPr>
        <w:rPr>
          <w:rFonts w:ascii="Courier New" w:hAnsi="Courier New" w:cs="Courier New"/>
          <w:sz w:val="20"/>
          <w:szCs w:val="20"/>
        </w:rPr>
      </w:pPr>
      <w:r w:rsidRPr="005E7621">
        <w:rPr>
          <w:rFonts w:ascii="Courier New" w:hAnsi="Courier New" w:cs="Courier New"/>
          <w:sz w:val="20"/>
          <w:szCs w:val="20"/>
        </w:rPr>
        <w:t xml:space="preserve">  </w:t>
      </w:r>
      <w:proofErr w:type="gramStart"/>
      <w:r w:rsidRPr="005E7621">
        <w:rPr>
          <w:rFonts w:ascii="Courier New" w:hAnsi="Courier New" w:cs="Courier New"/>
          <w:sz w:val="20"/>
          <w:szCs w:val="20"/>
        </w:rPr>
        <w:t>float</w:t>
      </w:r>
      <w:proofErr w:type="gramEnd"/>
      <w:r w:rsidRPr="005E7621">
        <w:rPr>
          <w:rFonts w:ascii="Courier New" w:hAnsi="Courier New" w:cs="Courier New"/>
          <w:sz w:val="20"/>
          <w:szCs w:val="20"/>
        </w:rPr>
        <w:t xml:space="preserve"> </w:t>
      </w:r>
      <w:r>
        <w:rPr>
          <w:rFonts w:ascii="Courier New" w:hAnsi="Courier New" w:cs="Courier New"/>
          <w:sz w:val="20"/>
          <w:szCs w:val="20"/>
        </w:rPr>
        <w:t>station1_WD</w:t>
      </w:r>
      <w:r w:rsidRPr="005E7621">
        <w:rPr>
          <w:rFonts w:ascii="Courier New" w:hAnsi="Courier New" w:cs="Courier New"/>
          <w:sz w:val="20"/>
          <w:szCs w:val="20"/>
        </w:rPr>
        <w:t>(T);</w:t>
      </w:r>
    </w:p>
    <w:p w:rsidR="00690A5A" w:rsidRPr="005E7621" w:rsidRDefault="00690A5A" w:rsidP="004D2DFE">
      <w:pPr>
        <w:rPr>
          <w:rFonts w:ascii="Courier New" w:hAnsi="Courier New" w:cs="Courier New"/>
          <w:sz w:val="20"/>
          <w:szCs w:val="20"/>
        </w:rPr>
      </w:pPr>
      <w:r w:rsidRPr="005E7621">
        <w:rPr>
          <w:rFonts w:ascii="Courier New" w:hAnsi="Courier New" w:cs="Courier New"/>
          <w:sz w:val="20"/>
          <w:szCs w:val="20"/>
        </w:rPr>
        <w:lastRenderedPageBreak/>
        <w:t xml:space="preserve">  </w:t>
      </w:r>
      <w:proofErr w:type="gramStart"/>
      <w:r w:rsidRPr="005E7621">
        <w:rPr>
          <w:rFonts w:ascii="Courier New" w:hAnsi="Courier New" w:cs="Courier New"/>
          <w:sz w:val="20"/>
          <w:szCs w:val="20"/>
        </w:rPr>
        <w:t>float</w:t>
      </w:r>
      <w:proofErr w:type="gramEnd"/>
      <w:r w:rsidRPr="005E7621">
        <w:rPr>
          <w:rFonts w:ascii="Courier New" w:hAnsi="Courier New" w:cs="Courier New"/>
          <w:sz w:val="20"/>
          <w:szCs w:val="20"/>
        </w:rPr>
        <w:t xml:space="preserve"> </w:t>
      </w:r>
      <w:r>
        <w:rPr>
          <w:rFonts w:ascii="Courier New" w:hAnsi="Courier New" w:cs="Courier New"/>
          <w:sz w:val="20"/>
          <w:szCs w:val="20"/>
        </w:rPr>
        <w:t>station2</w:t>
      </w:r>
      <w:r w:rsidRPr="005E7621">
        <w:rPr>
          <w:rFonts w:ascii="Courier New" w:hAnsi="Courier New" w:cs="Courier New"/>
          <w:sz w:val="20"/>
          <w:szCs w:val="20"/>
        </w:rPr>
        <w:t>_CO2(T);</w:t>
      </w:r>
    </w:p>
    <w:p w:rsidR="00690A5A" w:rsidRPr="005E7621" w:rsidRDefault="00690A5A" w:rsidP="004D2DFE">
      <w:pPr>
        <w:rPr>
          <w:rFonts w:ascii="Courier New" w:hAnsi="Courier New" w:cs="Courier New"/>
          <w:sz w:val="20"/>
          <w:szCs w:val="20"/>
        </w:rPr>
      </w:pPr>
      <w:r w:rsidRPr="005E7621">
        <w:rPr>
          <w:rFonts w:ascii="Courier New" w:hAnsi="Courier New" w:cs="Courier New"/>
          <w:sz w:val="20"/>
          <w:szCs w:val="20"/>
        </w:rPr>
        <w:t xml:space="preserve">  </w:t>
      </w:r>
      <w:proofErr w:type="gramStart"/>
      <w:r w:rsidRPr="005E7621">
        <w:rPr>
          <w:rFonts w:ascii="Courier New" w:hAnsi="Courier New" w:cs="Courier New"/>
          <w:sz w:val="20"/>
          <w:szCs w:val="20"/>
        </w:rPr>
        <w:t>float</w:t>
      </w:r>
      <w:proofErr w:type="gramEnd"/>
      <w:r w:rsidRPr="005E7621">
        <w:rPr>
          <w:rFonts w:ascii="Courier New" w:hAnsi="Courier New" w:cs="Courier New"/>
          <w:sz w:val="20"/>
          <w:szCs w:val="20"/>
        </w:rPr>
        <w:t xml:space="preserve"> </w:t>
      </w:r>
      <w:r>
        <w:rPr>
          <w:rFonts w:ascii="Courier New" w:hAnsi="Courier New" w:cs="Courier New"/>
          <w:sz w:val="20"/>
          <w:szCs w:val="20"/>
        </w:rPr>
        <w:t>station2_N</w:t>
      </w:r>
      <w:r w:rsidRPr="005E7621">
        <w:rPr>
          <w:rFonts w:ascii="Courier New" w:hAnsi="Courier New" w:cs="Courier New"/>
          <w:sz w:val="20"/>
          <w:szCs w:val="20"/>
        </w:rPr>
        <w:t>O2(T);</w:t>
      </w:r>
    </w:p>
    <w:p w:rsidR="00690A5A" w:rsidRDefault="00690A5A" w:rsidP="004D2DFE">
      <w:pPr>
        <w:rPr>
          <w:rFonts w:ascii="Courier New" w:hAnsi="Courier New" w:cs="Courier New"/>
          <w:sz w:val="20"/>
          <w:szCs w:val="20"/>
        </w:rPr>
      </w:pPr>
      <w:r w:rsidRPr="005E7621">
        <w:rPr>
          <w:rFonts w:ascii="Courier New" w:hAnsi="Courier New" w:cs="Courier New"/>
          <w:sz w:val="20"/>
          <w:szCs w:val="20"/>
        </w:rPr>
        <w:t xml:space="preserve">  </w:t>
      </w:r>
      <w:proofErr w:type="gramStart"/>
      <w:r w:rsidRPr="005E7621">
        <w:rPr>
          <w:rFonts w:ascii="Courier New" w:hAnsi="Courier New" w:cs="Courier New"/>
          <w:sz w:val="20"/>
          <w:szCs w:val="20"/>
        </w:rPr>
        <w:t>float</w:t>
      </w:r>
      <w:proofErr w:type="gramEnd"/>
      <w:r w:rsidRPr="005E7621">
        <w:rPr>
          <w:rFonts w:ascii="Courier New" w:hAnsi="Courier New" w:cs="Courier New"/>
          <w:sz w:val="20"/>
          <w:szCs w:val="20"/>
        </w:rPr>
        <w:t xml:space="preserve"> </w:t>
      </w:r>
      <w:r>
        <w:rPr>
          <w:rFonts w:ascii="Courier New" w:hAnsi="Courier New" w:cs="Courier New"/>
          <w:sz w:val="20"/>
          <w:szCs w:val="20"/>
        </w:rPr>
        <w:t>station2_WS</w:t>
      </w:r>
      <w:r w:rsidRPr="005E7621">
        <w:rPr>
          <w:rFonts w:ascii="Courier New" w:hAnsi="Courier New" w:cs="Courier New"/>
          <w:sz w:val="20"/>
          <w:szCs w:val="20"/>
        </w:rPr>
        <w:t>(T);</w:t>
      </w:r>
    </w:p>
    <w:p w:rsidR="00690A5A" w:rsidRPr="005E7621" w:rsidRDefault="00690A5A" w:rsidP="004D2DFE">
      <w:pPr>
        <w:rPr>
          <w:rFonts w:ascii="Courier New" w:hAnsi="Courier New" w:cs="Courier New"/>
          <w:sz w:val="20"/>
          <w:szCs w:val="20"/>
        </w:rPr>
      </w:pPr>
      <w:r w:rsidRPr="005E7621">
        <w:rPr>
          <w:rFonts w:ascii="Courier New" w:hAnsi="Courier New" w:cs="Courier New"/>
          <w:sz w:val="20"/>
          <w:szCs w:val="20"/>
        </w:rPr>
        <w:t xml:space="preserve">  </w:t>
      </w:r>
      <w:proofErr w:type="gramStart"/>
      <w:r w:rsidRPr="006F2205">
        <w:rPr>
          <w:rFonts w:ascii="Courier New" w:hAnsi="Courier New" w:cs="Courier New"/>
          <w:sz w:val="20"/>
          <w:szCs w:val="20"/>
        </w:rPr>
        <w:t>float</w:t>
      </w:r>
      <w:proofErr w:type="gramEnd"/>
      <w:r w:rsidRPr="006F2205">
        <w:rPr>
          <w:rFonts w:ascii="Courier New" w:hAnsi="Courier New" w:cs="Courier New"/>
          <w:sz w:val="20"/>
          <w:szCs w:val="20"/>
        </w:rPr>
        <w:t xml:space="preserve"> station2_WD(T);</w:t>
      </w:r>
    </w:p>
    <w:p w:rsidR="00690A5A" w:rsidRPr="006F2205" w:rsidRDefault="00690A5A" w:rsidP="004D2DFE">
      <w:pPr>
        <w:rPr>
          <w:rFonts w:ascii="Courier New" w:hAnsi="Courier New" w:cs="Courier New"/>
          <w:sz w:val="20"/>
          <w:szCs w:val="20"/>
        </w:rPr>
      </w:pPr>
      <w:r w:rsidRPr="006F2205">
        <w:rPr>
          <w:rFonts w:ascii="Courier New" w:hAnsi="Courier New" w:cs="Courier New"/>
          <w:sz w:val="20"/>
          <w:szCs w:val="20"/>
        </w:rPr>
        <w:t>}</w:t>
      </w:r>
    </w:p>
    <w:p w:rsidR="00690A5A" w:rsidRPr="006F2205" w:rsidRDefault="00690A5A" w:rsidP="004D2DFE">
      <w:pPr>
        <w:rPr>
          <w:sz w:val="20"/>
          <w:szCs w:val="20"/>
        </w:rPr>
      </w:pPr>
    </w:p>
    <w:p w:rsidR="00690A5A" w:rsidRPr="00D67470" w:rsidRDefault="00690A5A" w:rsidP="0011431C">
      <w:pPr>
        <w:jc w:val="both"/>
        <w:rPr>
          <w:b/>
          <w:sz w:val="20"/>
          <w:szCs w:val="20"/>
        </w:rPr>
      </w:pPr>
      <w:r w:rsidRPr="006E7D82">
        <w:rPr>
          <w:b/>
          <w:sz w:val="20"/>
          <w:szCs w:val="20"/>
        </w:rPr>
        <w:t xml:space="preserve">Example: &lt;2008_WRFCHIM_TIME.cdf&gt; </w:t>
      </w:r>
      <w:r>
        <w:rPr>
          <w:b/>
          <w:sz w:val="20"/>
          <w:szCs w:val="20"/>
        </w:rPr>
        <w:t>with time period less than entire year</w:t>
      </w:r>
    </w:p>
    <w:p w:rsidR="00690A5A" w:rsidRPr="006E7D82" w:rsidRDefault="00690A5A" w:rsidP="0011431C">
      <w:pPr>
        <w:jc w:val="both"/>
        <w:rPr>
          <w:b/>
          <w:sz w:val="20"/>
          <w:szCs w:val="20"/>
        </w:rPr>
      </w:pPr>
    </w:p>
    <w:p w:rsidR="00690A5A" w:rsidRDefault="00690A5A" w:rsidP="0011431C">
      <w:pPr>
        <w:rPr>
          <w:rFonts w:ascii="Courier New" w:hAnsi="Courier New" w:cs="Courier New"/>
          <w:sz w:val="20"/>
          <w:szCs w:val="20"/>
        </w:rPr>
      </w:pPr>
    </w:p>
    <w:p w:rsidR="00690A5A" w:rsidRPr="008A7E62" w:rsidRDefault="00690A5A" w:rsidP="0011431C">
      <w:pPr>
        <w:rPr>
          <w:rFonts w:ascii="Courier New" w:hAnsi="Courier New" w:cs="Courier New"/>
          <w:sz w:val="20"/>
          <w:szCs w:val="20"/>
          <w:lang w:val="fr-FR"/>
        </w:rPr>
      </w:pPr>
      <w:proofErr w:type="spellStart"/>
      <w:proofErr w:type="gramStart"/>
      <w:r w:rsidRPr="008A7E62">
        <w:rPr>
          <w:rFonts w:ascii="Courier New" w:hAnsi="Courier New" w:cs="Courier New"/>
          <w:sz w:val="20"/>
          <w:szCs w:val="20"/>
          <w:lang w:val="fr-FR"/>
        </w:rPr>
        <w:t>netcdf</w:t>
      </w:r>
      <w:proofErr w:type="spellEnd"/>
      <w:proofErr w:type="gramEnd"/>
      <w:r w:rsidRPr="008A7E62">
        <w:rPr>
          <w:rFonts w:ascii="Courier New" w:hAnsi="Courier New" w:cs="Courier New"/>
          <w:sz w:val="20"/>
          <w:szCs w:val="20"/>
          <w:lang w:val="fr-FR"/>
        </w:rPr>
        <w:t xml:space="preserve"> 2008_WRFCHIM_TIME.cdf {</w:t>
      </w:r>
    </w:p>
    <w:p w:rsidR="00690A5A" w:rsidRPr="008A7E62" w:rsidRDefault="00690A5A" w:rsidP="0011431C">
      <w:pPr>
        <w:rPr>
          <w:rFonts w:ascii="Courier New" w:hAnsi="Courier New" w:cs="Courier New"/>
          <w:sz w:val="20"/>
          <w:szCs w:val="20"/>
          <w:lang w:val="fr-FR"/>
        </w:rPr>
      </w:pPr>
      <w:proofErr w:type="gramStart"/>
      <w:r w:rsidRPr="008A7E62">
        <w:rPr>
          <w:rFonts w:ascii="Courier New" w:hAnsi="Courier New" w:cs="Courier New"/>
          <w:sz w:val="20"/>
          <w:szCs w:val="20"/>
          <w:lang w:val="fr-FR"/>
        </w:rPr>
        <w:t>dimensions</w:t>
      </w:r>
      <w:proofErr w:type="gramEnd"/>
      <w:r w:rsidRPr="008A7E62">
        <w:rPr>
          <w:rFonts w:ascii="Courier New" w:hAnsi="Courier New" w:cs="Courier New"/>
          <w:sz w:val="20"/>
          <w:szCs w:val="20"/>
          <w:lang w:val="fr-FR"/>
        </w:rPr>
        <w:t>:</w:t>
      </w:r>
    </w:p>
    <w:p w:rsidR="00690A5A" w:rsidRPr="008A7E62" w:rsidRDefault="00690A5A" w:rsidP="0011431C">
      <w:pPr>
        <w:rPr>
          <w:rFonts w:ascii="Courier New" w:hAnsi="Courier New" w:cs="Courier New"/>
          <w:sz w:val="20"/>
          <w:szCs w:val="20"/>
          <w:lang w:val="fr-FR"/>
        </w:rPr>
      </w:pPr>
      <w:r w:rsidRPr="008A7E62">
        <w:rPr>
          <w:rFonts w:ascii="Courier New" w:hAnsi="Courier New" w:cs="Courier New"/>
          <w:sz w:val="20"/>
          <w:szCs w:val="20"/>
          <w:lang w:val="fr-FR"/>
        </w:rPr>
        <w:t xml:space="preserve">  T = 744 ;</w:t>
      </w:r>
    </w:p>
    <w:p w:rsidR="00690A5A" w:rsidRDefault="00690A5A" w:rsidP="0011431C">
      <w:pPr>
        <w:pStyle w:val="NormalWeb"/>
        <w:tabs>
          <w:tab w:val="left" w:pos="720"/>
        </w:tabs>
        <w:spacing w:before="0" w:beforeAutospacing="0" w:after="0" w:afterAutospacing="0"/>
        <w:rPr>
          <w:rFonts w:ascii="Cambria" w:hAnsi="Cambria"/>
        </w:rPr>
      </w:pPr>
      <w:proofErr w:type="gramStart"/>
      <w:r>
        <w:rPr>
          <w:rFonts w:ascii="Cambria" w:hAnsi="Cambria"/>
        </w:rPr>
        <w:t>global</w:t>
      </w:r>
      <w:proofErr w:type="gramEnd"/>
      <w:r>
        <w:rPr>
          <w:rFonts w:ascii="Cambria" w:hAnsi="Cambria"/>
        </w:rPr>
        <w:t xml:space="preserve"> attributes:</w:t>
      </w:r>
    </w:p>
    <w:p w:rsidR="00690A5A" w:rsidRPr="0011431C" w:rsidRDefault="00690A5A" w:rsidP="0011431C">
      <w:pPr>
        <w:pStyle w:val="NormalWeb"/>
        <w:tabs>
          <w:tab w:val="left" w:pos="720"/>
        </w:tabs>
        <w:spacing w:before="0" w:beforeAutospacing="0" w:after="0" w:afterAutospacing="0"/>
        <w:rPr>
          <w:rFonts w:ascii="Cambria" w:hAnsi="Cambria"/>
        </w:rPr>
      </w:pPr>
      <w:r>
        <w:rPr>
          <w:rFonts w:ascii="Cambria" w:hAnsi="Cambria"/>
        </w:rPr>
        <w:t xml:space="preserve"> </w:t>
      </w:r>
      <w:proofErr w:type="spellStart"/>
      <w:r w:rsidRPr="00F51D9F">
        <w:rPr>
          <w:rFonts w:ascii="Courier New" w:hAnsi="Courier New" w:cs="Courier New"/>
          <w:sz w:val="20"/>
          <w:szCs w:val="20"/>
        </w:rPr>
        <w:t>StartHour</w:t>
      </w:r>
      <w:proofErr w:type="spellEnd"/>
      <w:r w:rsidRPr="00F51D9F">
        <w:rPr>
          <w:rFonts w:ascii="Courier New" w:hAnsi="Courier New" w:cs="Courier New"/>
          <w:sz w:val="20"/>
          <w:szCs w:val="20"/>
        </w:rPr>
        <w:t xml:space="preserve"> = </w:t>
      </w:r>
      <w:proofErr w:type="gramStart"/>
      <w:r w:rsidRPr="00F51D9F">
        <w:rPr>
          <w:rFonts w:ascii="Courier New" w:hAnsi="Courier New" w:cs="Courier New"/>
          <w:sz w:val="20"/>
          <w:szCs w:val="20"/>
        </w:rPr>
        <w:t>1320s</w:t>
      </w:r>
      <w:r>
        <w:rPr>
          <w:rFonts w:ascii="Cambria" w:hAnsi="Cambria"/>
        </w:rPr>
        <w:t xml:space="preserve"> ;</w:t>
      </w:r>
      <w:proofErr w:type="gramEnd"/>
    </w:p>
    <w:p w:rsidR="00690A5A" w:rsidRPr="00381476" w:rsidRDefault="00690A5A" w:rsidP="0011431C">
      <w:pPr>
        <w:rPr>
          <w:rFonts w:ascii="Courier New" w:hAnsi="Courier New" w:cs="Courier New"/>
          <w:sz w:val="20"/>
          <w:szCs w:val="20"/>
        </w:rPr>
      </w:pPr>
      <w:proofErr w:type="gramStart"/>
      <w:r w:rsidRPr="0011431C">
        <w:rPr>
          <w:rFonts w:ascii="Cambria" w:hAnsi="Cambria"/>
        </w:rPr>
        <w:t>variables</w:t>
      </w:r>
      <w:proofErr w:type="gramEnd"/>
      <w:r w:rsidRPr="00381476">
        <w:rPr>
          <w:rFonts w:ascii="Courier New" w:hAnsi="Courier New" w:cs="Courier New"/>
          <w:sz w:val="20"/>
          <w:szCs w:val="20"/>
        </w:rPr>
        <w:t>:</w:t>
      </w:r>
    </w:p>
    <w:p w:rsidR="00690A5A" w:rsidRPr="00381476" w:rsidRDefault="00690A5A" w:rsidP="0011431C">
      <w:pPr>
        <w:rPr>
          <w:rFonts w:ascii="Courier New" w:hAnsi="Courier New" w:cs="Courier New"/>
          <w:sz w:val="20"/>
          <w:szCs w:val="20"/>
        </w:rPr>
      </w:pPr>
      <w:r w:rsidRPr="00381476">
        <w:rPr>
          <w:rFonts w:ascii="Courier New" w:hAnsi="Courier New" w:cs="Courier New"/>
          <w:sz w:val="20"/>
          <w:szCs w:val="20"/>
        </w:rPr>
        <w:t xml:space="preserve">  </w:t>
      </w:r>
      <w:proofErr w:type="gramStart"/>
      <w:r w:rsidRPr="00381476">
        <w:rPr>
          <w:rFonts w:ascii="Courier New" w:hAnsi="Courier New" w:cs="Courier New"/>
          <w:sz w:val="20"/>
          <w:szCs w:val="20"/>
        </w:rPr>
        <w:t>float</w:t>
      </w:r>
      <w:proofErr w:type="gramEnd"/>
      <w:r w:rsidRPr="00381476">
        <w:rPr>
          <w:rFonts w:ascii="Courier New" w:hAnsi="Courier New" w:cs="Courier New"/>
          <w:sz w:val="20"/>
          <w:szCs w:val="20"/>
        </w:rPr>
        <w:t xml:space="preserve"> station0_CO2(T);</w:t>
      </w:r>
    </w:p>
    <w:p w:rsidR="00690A5A" w:rsidRPr="005E7621" w:rsidRDefault="00690A5A" w:rsidP="0011431C">
      <w:pPr>
        <w:rPr>
          <w:rFonts w:ascii="Courier New" w:hAnsi="Courier New" w:cs="Courier New"/>
          <w:sz w:val="20"/>
          <w:szCs w:val="20"/>
        </w:rPr>
      </w:pPr>
      <w:r w:rsidRPr="00381476">
        <w:rPr>
          <w:rFonts w:ascii="Courier New" w:hAnsi="Courier New" w:cs="Courier New"/>
          <w:sz w:val="20"/>
          <w:szCs w:val="20"/>
        </w:rPr>
        <w:t xml:space="preserve">  </w:t>
      </w:r>
      <w:proofErr w:type="gramStart"/>
      <w:r w:rsidRPr="005E7621">
        <w:rPr>
          <w:rFonts w:ascii="Courier New" w:hAnsi="Courier New" w:cs="Courier New"/>
          <w:sz w:val="20"/>
          <w:szCs w:val="20"/>
        </w:rPr>
        <w:t>float</w:t>
      </w:r>
      <w:proofErr w:type="gramEnd"/>
      <w:r w:rsidRPr="005E7621">
        <w:rPr>
          <w:rFonts w:ascii="Courier New" w:hAnsi="Courier New" w:cs="Courier New"/>
          <w:sz w:val="20"/>
          <w:szCs w:val="20"/>
        </w:rPr>
        <w:t xml:space="preserve"> </w:t>
      </w:r>
      <w:r>
        <w:rPr>
          <w:rFonts w:ascii="Courier New" w:hAnsi="Courier New" w:cs="Courier New"/>
          <w:sz w:val="20"/>
          <w:szCs w:val="20"/>
        </w:rPr>
        <w:t>station1_N</w:t>
      </w:r>
      <w:r w:rsidRPr="005E7621">
        <w:rPr>
          <w:rFonts w:ascii="Courier New" w:hAnsi="Courier New" w:cs="Courier New"/>
          <w:sz w:val="20"/>
          <w:szCs w:val="20"/>
        </w:rPr>
        <w:t>O2(T);</w:t>
      </w:r>
    </w:p>
    <w:p w:rsidR="00690A5A" w:rsidRPr="005E7621" w:rsidRDefault="00690A5A" w:rsidP="0011431C">
      <w:pPr>
        <w:rPr>
          <w:rFonts w:ascii="Courier New" w:hAnsi="Courier New" w:cs="Courier New"/>
          <w:sz w:val="20"/>
          <w:szCs w:val="20"/>
        </w:rPr>
      </w:pPr>
      <w:r w:rsidRPr="005E7621">
        <w:rPr>
          <w:rFonts w:ascii="Courier New" w:hAnsi="Courier New" w:cs="Courier New"/>
          <w:sz w:val="20"/>
          <w:szCs w:val="20"/>
        </w:rPr>
        <w:t xml:space="preserve">  </w:t>
      </w:r>
      <w:proofErr w:type="gramStart"/>
      <w:r w:rsidRPr="005E7621">
        <w:rPr>
          <w:rFonts w:ascii="Courier New" w:hAnsi="Courier New" w:cs="Courier New"/>
          <w:sz w:val="20"/>
          <w:szCs w:val="20"/>
        </w:rPr>
        <w:t>float</w:t>
      </w:r>
      <w:proofErr w:type="gramEnd"/>
      <w:r w:rsidRPr="005E7621">
        <w:rPr>
          <w:rFonts w:ascii="Courier New" w:hAnsi="Courier New" w:cs="Courier New"/>
          <w:sz w:val="20"/>
          <w:szCs w:val="20"/>
        </w:rPr>
        <w:t xml:space="preserve"> </w:t>
      </w:r>
      <w:r>
        <w:rPr>
          <w:rFonts w:ascii="Courier New" w:hAnsi="Courier New" w:cs="Courier New"/>
          <w:sz w:val="20"/>
          <w:szCs w:val="20"/>
        </w:rPr>
        <w:t>station1_WS</w:t>
      </w:r>
      <w:r w:rsidRPr="005E7621">
        <w:rPr>
          <w:rFonts w:ascii="Courier New" w:hAnsi="Courier New" w:cs="Courier New"/>
          <w:sz w:val="20"/>
          <w:szCs w:val="20"/>
        </w:rPr>
        <w:t>(T);</w:t>
      </w:r>
    </w:p>
    <w:p w:rsidR="00690A5A" w:rsidRPr="005E7621" w:rsidRDefault="00690A5A" w:rsidP="0011431C">
      <w:pPr>
        <w:rPr>
          <w:rFonts w:ascii="Courier New" w:hAnsi="Courier New" w:cs="Courier New"/>
          <w:sz w:val="20"/>
          <w:szCs w:val="20"/>
        </w:rPr>
      </w:pPr>
      <w:r w:rsidRPr="005E7621">
        <w:rPr>
          <w:rFonts w:ascii="Courier New" w:hAnsi="Courier New" w:cs="Courier New"/>
          <w:sz w:val="20"/>
          <w:szCs w:val="20"/>
        </w:rPr>
        <w:t xml:space="preserve">  </w:t>
      </w:r>
      <w:proofErr w:type="gramStart"/>
      <w:r w:rsidRPr="005E7621">
        <w:rPr>
          <w:rFonts w:ascii="Courier New" w:hAnsi="Courier New" w:cs="Courier New"/>
          <w:sz w:val="20"/>
          <w:szCs w:val="20"/>
        </w:rPr>
        <w:t>float</w:t>
      </w:r>
      <w:proofErr w:type="gramEnd"/>
      <w:r w:rsidRPr="005E7621">
        <w:rPr>
          <w:rFonts w:ascii="Courier New" w:hAnsi="Courier New" w:cs="Courier New"/>
          <w:sz w:val="20"/>
          <w:szCs w:val="20"/>
        </w:rPr>
        <w:t xml:space="preserve"> </w:t>
      </w:r>
      <w:r>
        <w:rPr>
          <w:rFonts w:ascii="Courier New" w:hAnsi="Courier New" w:cs="Courier New"/>
          <w:sz w:val="20"/>
          <w:szCs w:val="20"/>
        </w:rPr>
        <w:t>station1_WD</w:t>
      </w:r>
      <w:r w:rsidRPr="005E7621">
        <w:rPr>
          <w:rFonts w:ascii="Courier New" w:hAnsi="Courier New" w:cs="Courier New"/>
          <w:sz w:val="20"/>
          <w:szCs w:val="20"/>
        </w:rPr>
        <w:t>(T);</w:t>
      </w:r>
    </w:p>
    <w:p w:rsidR="00690A5A" w:rsidRPr="005E7621" w:rsidRDefault="00690A5A" w:rsidP="0011431C">
      <w:pPr>
        <w:rPr>
          <w:rFonts w:ascii="Courier New" w:hAnsi="Courier New" w:cs="Courier New"/>
          <w:sz w:val="20"/>
          <w:szCs w:val="20"/>
        </w:rPr>
      </w:pPr>
      <w:r w:rsidRPr="005E7621">
        <w:rPr>
          <w:rFonts w:ascii="Courier New" w:hAnsi="Courier New" w:cs="Courier New"/>
          <w:sz w:val="20"/>
          <w:szCs w:val="20"/>
        </w:rPr>
        <w:t xml:space="preserve">  </w:t>
      </w:r>
      <w:proofErr w:type="gramStart"/>
      <w:r w:rsidRPr="005E7621">
        <w:rPr>
          <w:rFonts w:ascii="Courier New" w:hAnsi="Courier New" w:cs="Courier New"/>
          <w:sz w:val="20"/>
          <w:szCs w:val="20"/>
        </w:rPr>
        <w:t>float</w:t>
      </w:r>
      <w:proofErr w:type="gramEnd"/>
      <w:r w:rsidRPr="005E7621">
        <w:rPr>
          <w:rFonts w:ascii="Courier New" w:hAnsi="Courier New" w:cs="Courier New"/>
          <w:sz w:val="20"/>
          <w:szCs w:val="20"/>
        </w:rPr>
        <w:t xml:space="preserve"> </w:t>
      </w:r>
      <w:r>
        <w:rPr>
          <w:rFonts w:ascii="Courier New" w:hAnsi="Courier New" w:cs="Courier New"/>
          <w:sz w:val="20"/>
          <w:szCs w:val="20"/>
        </w:rPr>
        <w:t>station2</w:t>
      </w:r>
      <w:r w:rsidRPr="005E7621">
        <w:rPr>
          <w:rFonts w:ascii="Courier New" w:hAnsi="Courier New" w:cs="Courier New"/>
          <w:sz w:val="20"/>
          <w:szCs w:val="20"/>
        </w:rPr>
        <w:t>_CO2(T);</w:t>
      </w:r>
    </w:p>
    <w:p w:rsidR="00690A5A" w:rsidRPr="005E7621" w:rsidRDefault="00690A5A" w:rsidP="0011431C">
      <w:pPr>
        <w:rPr>
          <w:rFonts w:ascii="Courier New" w:hAnsi="Courier New" w:cs="Courier New"/>
          <w:sz w:val="20"/>
          <w:szCs w:val="20"/>
        </w:rPr>
      </w:pPr>
      <w:r w:rsidRPr="005E7621">
        <w:rPr>
          <w:rFonts w:ascii="Courier New" w:hAnsi="Courier New" w:cs="Courier New"/>
          <w:sz w:val="20"/>
          <w:szCs w:val="20"/>
        </w:rPr>
        <w:t xml:space="preserve">  </w:t>
      </w:r>
      <w:proofErr w:type="gramStart"/>
      <w:r w:rsidRPr="005E7621">
        <w:rPr>
          <w:rFonts w:ascii="Courier New" w:hAnsi="Courier New" w:cs="Courier New"/>
          <w:sz w:val="20"/>
          <w:szCs w:val="20"/>
        </w:rPr>
        <w:t>float</w:t>
      </w:r>
      <w:proofErr w:type="gramEnd"/>
      <w:r w:rsidRPr="005E7621">
        <w:rPr>
          <w:rFonts w:ascii="Courier New" w:hAnsi="Courier New" w:cs="Courier New"/>
          <w:sz w:val="20"/>
          <w:szCs w:val="20"/>
        </w:rPr>
        <w:t xml:space="preserve"> </w:t>
      </w:r>
      <w:r>
        <w:rPr>
          <w:rFonts w:ascii="Courier New" w:hAnsi="Courier New" w:cs="Courier New"/>
          <w:sz w:val="20"/>
          <w:szCs w:val="20"/>
        </w:rPr>
        <w:t>station2_N</w:t>
      </w:r>
      <w:r w:rsidRPr="005E7621">
        <w:rPr>
          <w:rFonts w:ascii="Courier New" w:hAnsi="Courier New" w:cs="Courier New"/>
          <w:sz w:val="20"/>
          <w:szCs w:val="20"/>
        </w:rPr>
        <w:t>O2(T);</w:t>
      </w:r>
    </w:p>
    <w:p w:rsidR="00690A5A" w:rsidRDefault="00690A5A" w:rsidP="0011431C">
      <w:pPr>
        <w:rPr>
          <w:rFonts w:ascii="Courier New" w:hAnsi="Courier New" w:cs="Courier New"/>
          <w:sz w:val="20"/>
          <w:szCs w:val="20"/>
        </w:rPr>
      </w:pPr>
      <w:r w:rsidRPr="005E7621">
        <w:rPr>
          <w:rFonts w:ascii="Courier New" w:hAnsi="Courier New" w:cs="Courier New"/>
          <w:sz w:val="20"/>
          <w:szCs w:val="20"/>
        </w:rPr>
        <w:t xml:space="preserve">  </w:t>
      </w:r>
      <w:proofErr w:type="gramStart"/>
      <w:r w:rsidRPr="005E7621">
        <w:rPr>
          <w:rFonts w:ascii="Courier New" w:hAnsi="Courier New" w:cs="Courier New"/>
          <w:sz w:val="20"/>
          <w:szCs w:val="20"/>
        </w:rPr>
        <w:t>float</w:t>
      </w:r>
      <w:proofErr w:type="gramEnd"/>
      <w:r w:rsidRPr="005E7621">
        <w:rPr>
          <w:rFonts w:ascii="Courier New" w:hAnsi="Courier New" w:cs="Courier New"/>
          <w:sz w:val="20"/>
          <w:szCs w:val="20"/>
        </w:rPr>
        <w:t xml:space="preserve"> </w:t>
      </w:r>
      <w:r>
        <w:rPr>
          <w:rFonts w:ascii="Courier New" w:hAnsi="Courier New" w:cs="Courier New"/>
          <w:sz w:val="20"/>
          <w:szCs w:val="20"/>
        </w:rPr>
        <w:t>station2_WS</w:t>
      </w:r>
      <w:r w:rsidRPr="005E7621">
        <w:rPr>
          <w:rFonts w:ascii="Courier New" w:hAnsi="Courier New" w:cs="Courier New"/>
          <w:sz w:val="20"/>
          <w:szCs w:val="20"/>
        </w:rPr>
        <w:t>(T);</w:t>
      </w:r>
    </w:p>
    <w:p w:rsidR="00690A5A" w:rsidRPr="005E7621" w:rsidRDefault="00690A5A" w:rsidP="0011431C">
      <w:pPr>
        <w:rPr>
          <w:rFonts w:ascii="Courier New" w:hAnsi="Courier New" w:cs="Courier New"/>
          <w:sz w:val="20"/>
          <w:szCs w:val="20"/>
        </w:rPr>
      </w:pPr>
      <w:r w:rsidRPr="005E7621">
        <w:rPr>
          <w:rFonts w:ascii="Courier New" w:hAnsi="Courier New" w:cs="Courier New"/>
          <w:sz w:val="20"/>
          <w:szCs w:val="20"/>
        </w:rPr>
        <w:t xml:space="preserve">  </w:t>
      </w:r>
      <w:proofErr w:type="gramStart"/>
      <w:r w:rsidRPr="006F2205">
        <w:rPr>
          <w:rFonts w:ascii="Courier New" w:hAnsi="Courier New" w:cs="Courier New"/>
          <w:sz w:val="20"/>
          <w:szCs w:val="20"/>
        </w:rPr>
        <w:t>float</w:t>
      </w:r>
      <w:proofErr w:type="gramEnd"/>
      <w:r w:rsidRPr="006F2205">
        <w:rPr>
          <w:rFonts w:ascii="Courier New" w:hAnsi="Courier New" w:cs="Courier New"/>
          <w:sz w:val="20"/>
          <w:szCs w:val="20"/>
        </w:rPr>
        <w:t xml:space="preserve"> station2_WD(T);</w:t>
      </w:r>
    </w:p>
    <w:p w:rsidR="00690A5A" w:rsidRPr="006F2205" w:rsidRDefault="00690A5A" w:rsidP="0011431C">
      <w:pPr>
        <w:rPr>
          <w:rFonts w:ascii="Courier New" w:hAnsi="Courier New" w:cs="Courier New"/>
          <w:sz w:val="20"/>
          <w:szCs w:val="20"/>
        </w:rPr>
      </w:pPr>
      <w:r w:rsidRPr="006F2205">
        <w:rPr>
          <w:rFonts w:ascii="Courier New" w:hAnsi="Courier New" w:cs="Courier New"/>
          <w:sz w:val="20"/>
          <w:szCs w:val="20"/>
        </w:rPr>
        <w:t>}</w:t>
      </w:r>
    </w:p>
    <w:p w:rsidR="00690A5A" w:rsidRPr="006F2205" w:rsidRDefault="00690A5A" w:rsidP="004D2DFE">
      <w:pPr>
        <w:jc w:val="both"/>
        <w:rPr>
          <w:b/>
          <w:sz w:val="20"/>
          <w:szCs w:val="20"/>
        </w:rPr>
      </w:pPr>
    </w:p>
    <w:p w:rsidR="00690A5A" w:rsidRPr="00797987" w:rsidRDefault="00690A5A" w:rsidP="004D2DFE">
      <w:pPr>
        <w:jc w:val="both"/>
        <w:rPr>
          <w:sz w:val="20"/>
          <w:szCs w:val="20"/>
          <w:lang w:val="en-GB"/>
        </w:rPr>
      </w:pPr>
    </w:p>
    <w:p w:rsidR="00690A5A" w:rsidRDefault="00690A5A" w:rsidP="00356A32">
      <w:r w:rsidRPr="00D67470">
        <w:rPr>
          <w:b/>
        </w:rPr>
        <w:t>Particular requirements:</w:t>
      </w:r>
      <w:r w:rsidR="00356A32">
        <w:rPr>
          <w:b/>
        </w:rPr>
        <w:t xml:space="preserve"> </w:t>
      </w:r>
      <w:r w:rsidRPr="00506549">
        <w:t>If a parameter is entirely missing (i.e</w:t>
      </w:r>
      <w:r>
        <w:t>.</w:t>
      </w:r>
      <w:r w:rsidRPr="00506549">
        <w:t xml:space="preserve"> not provided by the model) for a station, but the same parameter is present in the monitoring dataset for the same station, the user must include that parameter in the *.</w:t>
      </w:r>
      <w:proofErr w:type="spellStart"/>
      <w:r>
        <w:t>cdf</w:t>
      </w:r>
      <w:proofErr w:type="spellEnd"/>
      <w:r w:rsidRPr="00506549">
        <w:t xml:space="preserve"> file as a</w:t>
      </w:r>
      <w:r w:rsidR="004370C6">
        <w:t>n</w:t>
      </w:r>
      <w:r w:rsidRPr="00506549">
        <w:t xml:space="preserve"> hourly series of “-999”.</w:t>
      </w:r>
    </w:p>
    <w:p w:rsidR="00690A5A" w:rsidRDefault="00690A5A" w:rsidP="00E76714">
      <w:pPr>
        <w:pStyle w:val="ListParagraph"/>
      </w:pPr>
    </w:p>
    <w:p w:rsidR="00690A5A" w:rsidRPr="00BC2360" w:rsidRDefault="00690A5A" w:rsidP="00E76714">
      <w:pPr>
        <w:jc w:val="both"/>
        <w:rPr>
          <w:b/>
          <w:color w:val="0070C0"/>
          <w:u w:val="single"/>
        </w:rPr>
      </w:pPr>
      <w:r w:rsidRPr="00BC2360">
        <w:rPr>
          <w:b/>
          <w:color w:val="0070C0"/>
          <w:u w:val="single"/>
        </w:rPr>
        <w:t xml:space="preserve">Description of the </w:t>
      </w:r>
      <w:proofErr w:type="spellStart"/>
      <w:r w:rsidRPr="00BC2360">
        <w:rPr>
          <w:b/>
          <w:color w:val="0070C0"/>
          <w:u w:val="single"/>
        </w:rPr>
        <w:t>netcdf</w:t>
      </w:r>
      <w:proofErr w:type="spellEnd"/>
      <w:r w:rsidRPr="00BC2360">
        <w:rPr>
          <w:b/>
          <w:color w:val="0070C0"/>
          <w:u w:val="single"/>
        </w:rPr>
        <w:t xml:space="preserve"> (option 2) format</w:t>
      </w:r>
    </w:p>
    <w:p w:rsidR="00690A5A" w:rsidRPr="00FA510C" w:rsidRDefault="00690A5A" w:rsidP="00E76714">
      <w:pPr>
        <w:jc w:val="both"/>
        <w:rPr>
          <w:b/>
          <w:u w:val="single"/>
        </w:rPr>
      </w:pPr>
    </w:p>
    <w:p w:rsidR="00690A5A" w:rsidRDefault="00690A5A" w:rsidP="00DA4871">
      <w:pPr>
        <w:numPr>
          <w:ilvl w:val="0"/>
          <w:numId w:val="14"/>
        </w:numPr>
        <w:jc w:val="both"/>
      </w:pPr>
      <w:r w:rsidRPr="00FA510C">
        <w:t xml:space="preserve">One single </w:t>
      </w:r>
      <w:proofErr w:type="spellStart"/>
      <w:r w:rsidRPr="00FA510C">
        <w:t>netcdf</w:t>
      </w:r>
      <w:proofErr w:type="spellEnd"/>
      <w:r w:rsidRPr="00FA510C">
        <w:t xml:space="preserve"> file should be provided for a given model</w:t>
      </w:r>
      <w:r w:rsidR="004370C6">
        <w:t>. For each station it must contain a time series for each variable listed in the &lt;startup.ini&gt; file.</w:t>
      </w:r>
    </w:p>
    <w:p w:rsidR="004370C6" w:rsidRPr="00FA510C" w:rsidRDefault="004370C6" w:rsidP="004370C6">
      <w:pPr>
        <w:ind w:left="720"/>
        <w:jc w:val="both"/>
      </w:pPr>
    </w:p>
    <w:p w:rsidR="00690A5A" w:rsidRPr="00FA510C" w:rsidRDefault="00690A5A" w:rsidP="00DA4871">
      <w:pPr>
        <w:numPr>
          <w:ilvl w:val="0"/>
          <w:numId w:val="14"/>
        </w:numPr>
        <w:jc w:val="both"/>
      </w:pPr>
      <w:r w:rsidRPr="00FA510C">
        <w:t xml:space="preserve">All parameters </w:t>
      </w:r>
      <w:r w:rsidR="004370C6">
        <w:t xml:space="preserve">(i.e. variables, </w:t>
      </w:r>
      <w:r w:rsidRPr="00FA510C">
        <w:t>e.g</w:t>
      </w:r>
      <w:r w:rsidR="004370C6">
        <w:t>. NO2, PM10...) should be defined in byte format</w:t>
      </w:r>
      <w:r w:rsidRPr="00FA510C">
        <w:t xml:space="preserve"> in a systematic orde</w:t>
      </w:r>
      <w:r>
        <w:t>r defined in a global attribute</w:t>
      </w:r>
      <w:r w:rsidR="004370C6">
        <w:t>.</w:t>
      </w:r>
    </w:p>
    <w:p w:rsidR="00690A5A" w:rsidRPr="00FA510C" w:rsidRDefault="00690A5A" w:rsidP="00E76714">
      <w:pPr>
        <w:ind w:left="360"/>
        <w:jc w:val="both"/>
      </w:pPr>
    </w:p>
    <w:p w:rsidR="00690A5A" w:rsidRPr="00FA510C" w:rsidRDefault="00690A5A" w:rsidP="00DA4871">
      <w:pPr>
        <w:numPr>
          <w:ilvl w:val="0"/>
          <w:numId w:val="14"/>
        </w:numPr>
        <w:jc w:val="both"/>
      </w:pPr>
      <w:r w:rsidRPr="00FA510C">
        <w:t>The names of the parameters should be the same as in the co</w:t>
      </w:r>
      <w:r>
        <w:t xml:space="preserve">nfiguration file &lt;startup.ini&gt; </w:t>
      </w:r>
      <w:r w:rsidRPr="00FA510C">
        <w:t xml:space="preserve">(see </w:t>
      </w:r>
      <w:r>
        <w:t>Section 2.2</w:t>
      </w:r>
      <w:r w:rsidRPr="00FA510C">
        <w:t xml:space="preserve">).  </w:t>
      </w:r>
    </w:p>
    <w:p w:rsidR="00690A5A" w:rsidRPr="00FA510C" w:rsidRDefault="00690A5A" w:rsidP="00E76714">
      <w:pPr>
        <w:jc w:val="both"/>
        <w:rPr>
          <w:b/>
          <w:u w:val="single"/>
        </w:rPr>
      </w:pPr>
    </w:p>
    <w:p w:rsidR="00690A5A" w:rsidRPr="00FA510C" w:rsidRDefault="00690A5A" w:rsidP="00E76714">
      <w:pPr>
        <w:jc w:val="both"/>
        <w:rPr>
          <w:sz w:val="20"/>
          <w:szCs w:val="20"/>
        </w:rPr>
      </w:pPr>
    </w:p>
    <w:p w:rsidR="00690A5A" w:rsidRPr="00FA510C" w:rsidRDefault="00690A5A" w:rsidP="00E76714">
      <w:pPr>
        <w:jc w:val="both"/>
      </w:pPr>
      <w:r w:rsidRPr="00FA510C">
        <w:rPr>
          <w:b/>
          <w:i/>
        </w:rPr>
        <w:t>Files location:</w:t>
      </w:r>
      <w:r w:rsidRPr="00FA510C">
        <w:t xml:space="preserve"> </w:t>
      </w:r>
    </w:p>
    <w:p w:rsidR="00690A5A" w:rsidRPr="00FA510C" w:rsidRDefault="00690A5A" w:rsidP="00E76714">
      <w:pPr>
        <w:jc w:val="both"/>
      </w:pPr>
    </w:p>
    <w:p w:rsidR="00690A5A" w:rsidRPr="00FA510C" w:rsidRDefault="00690A5A" w:rsidP="00E76714">
      <w:pPr>
        <w:jc w:val="both"/>
      </w:pPr>
      <w:r w:rsidRPr="00FA510C">
        <w:tab/>
        <w:t>….\data\modeling</w:t>
      </w:r>
    </w:p>
    <w:p w:rsidR="00690A5A" w:rsidRPr="00FA510C" w:rsidRDefault="00690A5A" w:rsidP="00E76714">
      <w:pPr>
        <w:jc w:val="both"/>
        <w:rPr>
          <w:b/>
          <w:i/>
        </w:rPr>
      </w:pPr>
    </w:p>
    <w:p w:rsidR="00690A5A" w:rsidRPr="00FA510C" w:rsidRDefault="00690A5A" w:rsidP="00E76714">
      <w:pPr>
        <w:jc w:val="both"/>
        <w:rPr>
          <w:b/>
          <w:i/>
        </w:rPr>
      </w:pPr>
      <w:r w:rsidRPr="00FA510C">
        <w:rPr>
          <w:b/>
          <w:i/>
        </w:rPr>
        <w:t>Files structure:</w:t>
      </w:r>
    </w:p>
    <w:p w:rsidR="00690A5A" w:rsidRPr="00FA510C" w:rsidRDefault="00690A5A" w:rsidP="00E76714">
      <w:pPr>
        <w:jc w:val="both"/>
        <w:rPr>
          <w:b/>
          <w:i/>
        </w:rPr>
      </w:pPr>
    </w:p>
    <w:p w:rsidR="00690A5A" w:rsidRPr="00FA510C" w:rsidRDefault="00690A5A" w:rsidP="00E76714">
      <w:pPr>
        <w:jc w:val="both"/>
      </w:pPr>
      <w:r w:rsidRPr="007C0D29">
        <w:t xml:space="preserve">Each data block </w:t>
      </w:r>
      <w:r>
        <w:t xml:space="preserve">inside the </w:t>
      </w:r>
      <w:proofErr w:type="spellStart"/>
      <w:r>
        <w:t>netCDF</w:t>
      </w:r>
      <w:proofErr w:type="spellEnd"/>
      <w:r w:rsidR="004370C6">
        <w:t xml:space="preserve"> file should be named as “</w:t>
      </w:r>
      <w:proofErr w:type="spellStart"/>
      <w:r w:rsidR="004370C6">
        <w:t>StatN</w:t>
      </w:r>
      <w:r>
        <w:t>ame_Parameter</w:t>
      </w:r>
      <w:proofErr w:type="spellEnd"/>
      <w:r>
        <w:t>” (see examples below)</w:t>
      </w:r>
      <w:r w:rsidRPr="00F27FB6">
        <w:t xml:space="preserve"> </w:t>
      </w:r>
      <w:proofErr w:type="gramStart"/>
      <w:r>
        <w:t xml:space="preserve">where </w:t>
      </w:r>
      <w:r w:rsidRPr="007C0D29">
        <w:t xml:space="preserve"> </w:t>
      </w:r>
      <w:r w:rsidR="004370C6">
        <w:t>“</w:t>
      </w:r>
      <w:proofErr w:type="spellStart"/>
      <w:proofErr w:type="gramEnd"/>
      <w:r w:rsidR="004370C6">
        <w:t>StatN</w:t>
      </w:r>
      <w:r>
        <w:t>ame</w:t>
      </w:r>
      <w:proofErr w:type="spellEnd"/>
      <w:r>
        <w:t>”  is the name of the station corresponding to the one set in the &lt;startup.ini &gt;</w:t>
      </w:r>
    </w:p>
    <w:p w:rsidR="00690A5A" w:rsidRDefault="00690A5A" w:rsidP="00B70A98">
      <w:pPr>
        <w:spacing w:before="120"/>
        <w:jc w:val="both"/>
        <w:rPr>
          <w:rFonts w:ascii="Cambria" w:hAnsi="Cambria"/>
        </w:rPr>
      </w:pPr>
      <w:r w:rsidRPr="007C0D29">
        <w:t xml:space="preserve">Each </w:t>
      </w:r>
      <w:r>
        <w:t>data block</w:t>
      </w:r>
      <w:r w:rsidRPr="007C0D29">
        <w:t xml:space="preserve"> </w:t>
      </w:r>
      <w:r>
        <w:t xml:space="preserve">should </w:t>
      </w:r>
      <w:r w:rsidRPr="006E7D82">
        <w:t>co</w:t>
      </w:r>
      <w:r>
        <w:t>ntain</w:t>
      </w:r>
      <w:r w:rsidRPr="006E7D82">
        <w:t xml:space="preserve"> </w:t>
      </w:r>
      <w:r>
        <w:t xml:space="preserve">either (a) </w:t>
      </w:r>
      <w:r w:rsidRPr="006E7D82">
        <w:t xml:space="preserve">1 year </w:t>
      </w:r>
      <w:r w:rsidRPr="00B70A98">
        <w:t>of hourly data f</w:t>
      </w:r>
      <w:r w:rsidR="004370C6">
        <w:t xml:space="preserve">or each station and parameter (2 </w:t>
      </w:r>
      <w:r w:rsidRPr="00B70A98">
        <w:t xml:space="preserve">dimensional array with 8760 </w:t>
      </w:r>
      <w:r w:rsidR="004370C6">
        <w:t xml:space="preserve">[or 8784 for leap years] </w:t>
      </w:r>
      <w:r w:rsidRPr="00B70A98">
        <w:t xml:space="preserve">hourly data). </w:t>
      </w:r>
      <w:proofErr w:type="gramStart"/>
      <w:r w:rsidRPr="00B70A98">
        <w:t xml:space="preserve">Or (b) a specific time </w:t>
      </w:r>
      <w:r w:rsidRPr="00B70A98">
        <w:lastRenderedPageBreak/>
        <w:t>period smaller than the entire year.</w:t>
      </w:r>
      <w:proofErr w:type="gramEnd"/>
      <w:r w:rsidRPr="00B70A98">
        <w:t xml:space="preserve"> In the latter case an additional attribute should be included</w:t>
      </w:r>
      <w:r>
        <w:t xml:space="preserve"> in the </w:t>
      </w:r>
      <w:proofErr w:type="spellStart"/>
      <w:r>
        <w:t>netCDF</w:t>
      </w:r>
      <w:proofErr w:type="spellEnd"/>
      <w:r>
        <w:t xml:space="preserve"> file to set the initial starting time (in hours) as follows (</w:t>
      </w:r>
      <w:r>
        <w:rPr>
          <w:rFonts w:ascii="Cambria" w:hAnsi="Cambria"/>
        </w:rPr>
        <w:t xml:space="preserve">global attributes: </w:t>
      </w:r>
      <w:proofErr w:type="spellStart"/>
      <w:r>
        <w:rPr>
          <w:rFonts w:ascii="Cambria" w:hAnsi="Cambria"/>
        </w:rPr>
        <w:t>StartHour</w:t>
      </w:r>
      <w:proofErr w:type="spellEnd"/>
      <w:r>
        <w:rPr>
          <w:rFonts w:ascii="Cambria" w:hAnsi="Cambria"/>
        </w:rPr>
        <w:t xml:space="preserve"> = 1320 indicating that the period of interest starts at hour=1320). Within the specific time period data should be continuous, i.e. include missing values as “-999”. </w:t>
      </w:r>
    </w:p>
    <w:p w:rsidR="00690A5A" w:rsidRPr="006E7D82" w:rsidRDefault="00690A5A" w:rsidP="00F51D9F">
      <w:pPr>
        <w:spacing w:before="120"/>
        <w:jc w:val="both"/>
      </w:pPr>
      <w:proofErr w:type="spellStart"/>
      <w:r>
        <w:t>Modelled</w:t>
      </w:r>
      <w:proofErr w:type="spellEnd"/>
      <w:r>
        <w:t xml:space="preserve"> data at a given station</w:t>
      </w:r>
      <w:r w:rsidRPr="009B5E4B">
        <w:t xml:space="preserve"> may contain </w:t>
      </w:r>
      <w:r>
        <w:t xml:space="preserve">either </w:t>
      </w:r>
      <w:r w:rsidRPr="009B5E4B">
        <w:t xml:space="preserve">air quality </w:t>
      </w:r>
      <w:r>
        <w:t xml:space="preserve">fields, </w:t>
      </w:r>
      <w:r w:rsidRPr="009B5E4B">
        <w:t xml:space="preserve">meteorological </w:t>
      </w:r>
      <w:r>
        <w:t>fields or both.</w:t>
      </w:r>
    </w:p>
    <w:p w:rsidR="00690A5A" w:rsidRPr="006E7D82" w:rsidRDefault="00690A5A" w:rsidP="00BC2360">
      <w:pPr>
        <w:jc w:val="both"/>
      </w:pPr>
    </w:p>
    <w:p w:rsidR="00690A5A" w:rsidRPr="00FA510C" w:rsidRDefault="00690A5A" w:rsidP="00E76714">
      <w:pPr>
        <w:jc w:val="both"/>
        <w:rPr>
          <w:b/>
          <w:sz w:val="20"/>
          <w:szCs w:val="20"/>
        </w:rPr>
      </w:pPr>
    </w:p>
    <w:p w:rsidR="00690A5A" w:rsidRPr="00FA510C" w:rsidRDefault="00690A5A" w:rsidP="00E76714">
      <w:pPr>
        <w:jc w:val="both"/>
        <w:rPr>
          <w:b/>
          <w:sz w:val="20"/>
          <w:szCs w:val="20"/>
        </w:rPr>
      </w:pPr>
      <w:r w:rsidRPr="00FA510C">
        <w:rPr>
          <w:b/>
          <w:sz w:val="20"/>
          <w:szCs w:val="20"/>
        </w:rPr>
        <w:t>Example: &lt;2008_CHIM_TIME.cdf&gt;</w:t>
      </w:r>
    </w:p>
    <w:p w:rsidR="00690A5A" w:rsidRDefault="00690A5A" w:rsidP="005E7621">
      <w:pPr>
        <w:rPr>
          <w:rFonts w:ascii="Courier New" w:hAnsi="Courier New" w:cs="Courier New"/>
          <w:sz w:val="20"/>
          <w:szCs w:val="20"/>
        </w:rPr>
      </w:pPr>
    </w:p>
    <w:p w:rsidR="00690A5A" w:rsidRPr="005E7621" w:rsidRDefault="00690A5A" w:rsidP="005E7621">
      <w:pPr>
        <w:rPr>
          <w:rFonts w:ascii="Courier New" w:hAnsi="Courier New" w:cs="Courier New"/>
          <w:sz w:val="20"/>
          <w:szCs w:val="20"/>
        </w:rPr>
      </w:pPr>
      <w:proofErr w:type="spellStart"/>
      <w:proofErr w:type="gramStart"/>
      <w:r w:rsidRPr="005E7621">
        <w:rPr>
          <w:rFonts w:ascii="Courier New" w:hAnsi="Courier New" w:cs="Courier New"/>
          <w:sz w:val="20"/>
          <w:szCs w:val="20"/>
        </w:rPr>
        <w:t>netcdf</w:t>
      </w:r>
      <w:proofErr w:type="spellEnd"/>
      <w:proofErr w:type="gramEnd"/>
      <w:r w:rsidRPr="005E7621">
        <w:rPr>
          <w:rFonts w:ascii="Courier New" w:hAnsi="Courier New" w:cs="Courier New"/>
          <w:sz w:val="20"/>
          <w:szCs w:val="20"/>
        </w:rPr>
        <w:t xml:space="preserve"> </w:t>
      </w:r>
      <w:r>
        <w:rPr>
          <w:rFonts w:ascii="Courier New" w:hAnsi="Courier New" w:cs="Courier New"/>
          <w:sz w:val="20"/>
          <w:szCs w:val="20"/>
        </w:rPr>
        <w:t>2008_</w:t>
      </w:r>
      <w:r w:rsidRPr="005E7621">
        <w:rPr>
          <w:rFonts w:ascii="Courier New" w:hAnsi="Courier New" w:cs="Courier New"/>
          <w:sz w:val="20"/>
          <w:szCs w:val="20"/>
        </w:rPr>
        <w:t>CHIM_TIME.cdf {</w:t>
      </w:r>
    </w:p>
    <w:p w:rsidR="00690A5A" w:rsidRPr="00085623" w:rsidRDefault="00690A5A" w:rsidP="005E7621">
      <w:pPr>
        <w:rPr>
          <w:rFonts w:ascii="Courier New" w:hAnsi="Courier New" w:cs="Courier New"/>
          <w:sz w:val="20"/>
          <w:szCs w:val="20"/>
        </w:rPr>
      </w:pPr>
      <w:proofErr w:type="gramStart"/>
      <w:r w:rsidRPr="00085623">
        <w:rPr>
          <w:rFonts w:ascii="Courier New" w:hAnsi="Courier New" w:cs="Courier New"/>
          <w:sz w:val="20"/>
          <w:szCs w:val="20"/>
        </w:rPr>
        <w:t>dimensions</w:t>
      </w:r>
      <w:proofErr w:type="gramEnd"/>
      <w:r w:rsidRPr="00085623">
        <w:rPr>
          <w:rFonts w:ascii="Courier New" w:hAnsi="Courier New" w:cs="Courier New"/>
          <w:sz w:val="20"/>
          <w:szCs w:val="20"/>
        </w:rPr>
        <w:t>:</w:t>
      </w:r>
    </w:p>
    <w:p w:rsidR="00690A5A" w:rsidRPr="00085623" w:rsidRDefault="00690A5A" w:rsidP="005E7621">
      <w:pPr>
        <w:rPr>
          <w:rFonts w:ascii="Courier New" w:hAnsi="Courier New" w:cs="Courier New"/>
          <w:sz w:val="20"/>
          <w:szCs w:val="20"/>
        </w:rPr>
      </w:pPr>
      <w:r w:rsidRPr="00085623">
        <w:rPr>
          <w:rFonts w:ascii="Courier New" w:hAnsi="Courier New" w:cs="Courier New"/>
          <w:sz w:val="20"/>
          <w:szCs w:val="20"/>
        </w:rPr>
        <w:t xml:space="preserve">  V = </w:t>
      </w:r>
      <w:proofErr w:type="gramStart"/>
      <w:r w:rsidRPr="00085623">
        <w:rPr>
          <w:rFonts w:ascii="Courier New" w:hAnsi="Courier New" w:cs="Courier New"/>
          <w:sz w:val="20"/>
          <w:szCs w:val="20"/>
        </w:rPr>
        <w:t>3 ;</w:t>
      </w:r>
      <w:proofErr w:type="gramEnd"/>
    </w:p>
    <w:p w:rsidR="00690A5A" w:rsidRPr="005E7621" w:rsidRDefault="00690A5A" w:rsidP="005E7621">
      <w:pPr>
        <w:rPr>
          <w:rFonts w:ascii="Courier New" w:hAnsi="Courier New" w:cs="Courier New"/>
          <w:sz w:val="20"/>
          <w:szCs w:val="20"/>
          <w:lang w:val="fr-FR"/>
        </w:rPr>
      </w:pPr>
      <w:r w:rsidRPr="00085623">
        <w:rPr>
          <w:rFonts w:ascii="Courier New" w:hAnsi="Courier New" w:cs="Courier New"/>
          <w:sz w:val="20"/>
          <w:szCs w:val="20"/>
        </w:rPr>
        <w:t xml:space="preserve">  </w:t>
      </w:r>
      <w:r w:rsidRPr="005E7621">
        <w:rPr>
          <w:rFonts w:ascii="Courier New" w:hAnsi="Courier New" w:cs="Courier New"/>
          <w:sz w:val="20"/>
          <w:szCs w:val="20"/>
          <w:lang w:val="fr-FR"/>
        </w:rPr>
        <w:t>T = 8760 ;</w:t>
      </w:r>
    </w:p>
    <w:p w:rsidR="00690A5A" w:rsidRPr="005E7621" w:rsidRDefault="00690A5A" w:rsidP="005E7621">
      <w:pPr>
        <w:rPr>
          <w:rFonts w:ascii="Courier New" w:hAnsi="Courier New" w:cs="Courier New"/>
          <w:sz w:val="20"/>
          <w:szCs w:val="20"/>
          <w:lang w:val="fr-FR"/>
        </w:rPr>
      </w:pPr>
      <w:proofErr w:type="gramStart"/>
      <w:r>
        <w:rPr>
          <w:rFonts w:ascii="Courier New" w:hAnsi="Courier New" w:cs="Courier New"/>
          <w:sz w:val="20"/>
          <w:szCs w:val="20"/>
          <w:lang w:val="fr-FR"/>
        </w:rPr>
        <w:t>v</w:t>
      </w:r>
      <w:r w:rsidRPr="005E7621">
        <w:rPr>
          <w:rFonts w:ascii="Courier New" w:hAnsi="Courier New" w:cs="Courier New"/>
          <w:sz w:val="20"/>
          <w:szCs w:val="20"/>
          <w:lang w:val="fr-FR"/>
        </w:rPr>
        <w:t>ariables</w:t>
      </w:r>
      <w:proofErr w:type="gramEnd"/>
      <w:r w:rsidRPr="005E7621">
        <w:rPr>
          <w:rFonts w:ascii="Courier New" w:hAnsi="Courier New" w:cs="Courier New"/>
          <w:sz w:val="20"/>
          <w:szCs w:val="20"/>
          <w:lang w:val="fr-FR"/>
        </w:rPr>
        <w:t>:</w:t>
      </w:r>
    </w:p>
    <w:p w:rsidR="00690A5A" w:rsidRPr="005E7621" w:rsidRDefault="00690A5A" w:rsidP="005E7621">
      <w:pPr>
        <w:rPr>
          <w:rFonts w:ascii="Courier New" w:hAnsi="Courier New" w:cs="Courier New"/>
          <w:sz w:val="20"/>
          <w:szCs w:val="20"/>
          <w:lang w:val="fr-FR"/>
        </w:rPr>
      </w:pPr>
      <w:r w:rsidRPr="005E7621">
        <w:rPr>
          <w:rFonts w:ascii="Courier New" w:hAnsi="Courier New" w:cs="Courier New"/>
          <w:sz w:val="20"/>
          <w:szCs w:val="20"/>
          <w:lang w:val="fr-FR"/>
        </w:rPr>
        <w:t xml:space="preserve">  </w:t>
      </w:r>
      <w:proofErr w:type="spellStart"/>
      <w:r w:rsidRPr="005E7621">
        <w:rPr>
          <w:rFonts w:ascii="Courier New" w:hAnsi="Courier New" w:cs="Courier New"/>
          <w:sz w:val="20"/>
          <w:szCs w:val="20"/>
          <w:lang w:val="fr-FR"/>
        </w:rPr>
        <w:t>float</w:t>
      </w:r>
      <w:proofErr w:type="spellEnd"/>
      <w:r w:rsidRPr="005E7621">
        <w:rPr>
          <w:rFonts w:ascii="Courier New" w:hAnsi="Courier New" w:cs="Courier New"/>
          <w:sz w:val="20"/>
          <w:szCs w:val="20"/>
          <w:lang w:val="fr-FR"/>
        </w:rPr>
        <w:t xml:space="preserve"> </w:t>
      </w:r>
      <w:r>
        <w:rPr>
          <w:rFonts w:ascii="Courier New" w:hAnsi="Courier New" w:cs="Courier New"/>
          <w:sz w:val="20"/>
          <w:szCs w:val="20"/>
          <w:lang w:val="fr-FR"/>
        </w:rPr>
        <w:t>station0</w:t>
      </w:r>
      <w:r w:rsidRPr="005E7621">
        <w:rPr>
          <w:rFonts w:ascii="Courier New" w:hAnsi="Courier New" w:cs="Courier New"/>
          <w:sz w:val="20"/>
          <w:szCs w:val="20"/>
          <w:lang w:val="fr-FR"/>
        </w:rPr>
        <w:t xml:space="preserve"> (T</w:t>
      </w:r>
      <w:proofErr w:type="gramStart"/>
      <w:r>
        <w:rPr>
          <w:rFonts w:ascii="Courier New" w:hAnsi="Courier New" w:cs="Courier New"/>
          <w:sz w:val="20"/>
          <w:szCs w:val="20"/>
          <w:lang w:val="fr-FR"/>
        </w:rPr>
        <w:t>,V</w:t>
      </w:r>
      <w:proofErr w:type="gramEnd"/>
      <w:r w:rsidRPr="005E7621">
        <w:rPr>
          <w:rFonts w:ascii="Courier New" w:hAnsi="Courier New" w:cs="Courier New"/>
          <w:sz w:val="20"/>
          <w:szCs w:val="20"/>
          <w:lang w:val="fr-FR"/>
        </w:rPr>
        <w:t>);</w:t>
      </w:r>
    </w:p>
    <w:p w:rsidR="00690A5A" w:rsidRPr="00CE4F2B" w:rsidRDefault="00690A5A" w:rsidP="005E7621">
      <w:pPr>
        <w:rPr>
          <w:rFonts w:ascii="Courier New" w:hAnsi="Courier New" w:cs="Courier New"/>
          <w:sz w:val="20"/>
          <w:szCs w:val="20"/>
          <w:lang w:val="fr-FR"/>
        </w:rPr>
      </w:pPr>
      <w:r w:rsidRPr="005E7621">
        <w:rPr>
          <w:rFonts w:ascii="Courier New" w:hAnsi="Courier New" w:cs="Courier New"/>
          <w:sz w:val="20"/>
          <w:szCs w:val="20"/>
          <w:lang w:val="fr-FR"/>
        </w:rPr>
        <w:t xml:space="preserve">  </w:t>
      </w:r>
      <w:proofErr w:type="spellStart"/>
      <w:r w:rsidRPr="00CE4F2B">
        <w:rPr>
          <w:rFonts w:ascii="Courier New" w:hAnsi="Courier New" w:cs="Courier New"/>
          <w:sz w:val="20"/>
          <w:szCs w:val="20"/>
          <w:lang w:val="fr-FR"/>
        </w:rPr>
        <w:t>float</w:t>
      </w:r>
      <w:proofErr w:type="spellEnd"/>
      <w:r w:rsidRPr="00CE4F2B">
        <w:rPr>
          <w:rFonts w:ascii="Courier New" w:hAnsi="Courier New" w:cs="Courier New"/>
          <w:sz w:val="20"/>
          <w:szCs w:val="20"/>
          <w:lang w:val="fr-FR"/>
        </w:rPr>
        <w:t xml:space="preserve"> </w:t>
      </w:r>
      <w:r>
        <w:rPr>
          <w:rFonts w:ascii="Courier New" w:hAnsi="Courier New" w:cs="Courier New"/>
          <w:sz w:val="20"/>
          <w:szCs w:val="20"/>
          <w:lang w:val="fr-FR"/>
        </w:rPr>
        <w:t>station1</w:t>
      </w:r>
      <w:r w:rsidRPr="00CE4F2B">
        <w:rPr>
          <w:rFonts w:ascii="Courier New" w:hAnsi="Courier New" w:cs="Courier New"/>
          <w:sz w:val="20"/>
          <w:szCs w:val="20"/>
          <w:lang w:val="fr-FR"/>
        </w:rPr>
        <w:t xml:space="preserve"> (T</w:t>
      </w:r>
      <w:proofErr w:type="gramStart"/>
      <w:r>
        <w:rPr>
          <w:rFonts w:ascii="Courier New" w:hAnsi="Courier New" w:cs="Courier New"/>
          <w:sz w:val="20"/>
          <w:szCs w:val="20"/>
          <w:lang w:val="fr-FR"/>
        </w:rPr>
        <w:t>,V</w:t>
      </w:r>
      <w:proofErr w:type="gramEnd"/>
      <w:r w:rsidRPr="00CE4F2B">
        <w:rPr>
          <w:rFonts w:ascii="Courier New" w:hAnsi="Courier New" w:cs="Courier New"/>
          <w:sz w:val="20"/>
          <w:szCs w:val="20"/>
          <w:lang w:val="fr-FR"/>
        </w:rPr>
        <w:t>);</w:t>
      </w:r>
    </w:p>
    <w:p w:rsidR="00690A5A" w:rsidRDefault="00690A5A" w:rsidP="005E7621">
      <w:pPr>
        <w:rPr>
          <w:rFonts w:ascii="Courier New" w:hAnsi="Courier New" w:cs="Courier New"/>
          <w:sz w:val="20"/>
          <w:szCs w:val="20"/>
          <w:lang w:val="fr-FR"/>
        </w:rPr>
      </w:pPr>
      <w:r w:rsidRPr="00CE4F2B">
        <w:rPr>
          <w:rFonts w:ascii="Courier New" w:hAnsi="Courier New" w:cs="Courier New"/>
          <w:sz w:val="20"/>
          <w:szCs w:val="20"/>
          <w:lang w:val="fr-FR"/>
        </w:rPr>
        <w:t xml:space="preserve">  </w:t>
      </w:r>
      <w:proofErr w:type="spellStart"/>
      <w:r w:rsidRPr="00CE4F2B">
        <w:rPr>
          <w:rFonts w:ascii="Courier New" w:hAnsi="Courier New" w:cs="Courier New"/>
          <w:sz w:val="20"/>
          <w:szCs w:val="20"/>
          <w:lang w:val="fr-FR"/>
        </w:rPr>
        <w:t>float</w:t>
      </w:r>
      <w:proofErr w:type="spellEnd"/>
      <w:r w:rsidRPr="00CE4F2B">
        <w:rPr>
          <w:rFonts w:ascii="Courier New" w:hAnsi="Courier New" w:cs="Courier New"/>
          <w:sz w:val="20"/>
          <w:szCs w:val="20"/>
          <w:lang w:val="fr-FR"/>
        </w:rPr>
        <w:t xml:space="preserve"> </w:t>
      </w:r>
      <w:r>
        <w:rPr>
          <w:rFonts w:ascii="Courier New" w:hAnsi="Courier New" w:cs="Courier New"/>
          <w:sz w:val="20"/>
          <w:szCs w:val="20"/>
          <w:lang w:val="fr-FR"/>
        </w:rPr>
        <w:t>station2</w:t>
      </w:r>
      <w:r w:rsidRPr="00CE4F2B">
        <w:rPr>
          <w:rFonts w:ascii="Courier New" w:hAnsi="Courier New" w:cs="Courier New"/>
          <w:sz w:val="20"/>
          <w:szCs w:val="20"/>
          <w:lang w:val="fr-FR"/>
        </w:rPr>
        <w:t xml:space="preserve"> (T</w:t>
      </w:r>
      <w:proofErr w:type="gramStart"/>
      <w:r>
        <w:rPr>
          <w:rFonts w:ascii="Courier New" w:hAnsi="Courier New" w:cs="Courier New"/>
          <w:sz w:val="20"/>
          <w:szCs w:val="20"/>
          <w:lang w:val="fr-FR"/>
        </w:rPr>
        <w:t>,V</w:t>
      </w:r>
      <w:proofErr w:type="gramEnd"/>
      <w:r w:rsidRPr="00CE4F2B">
        <w:rPr>
          <w:rFonts w:ascii="Courier New" w:hAnsi="Courier New" w:cs="Courier New"/>
          <w:sz w:val="20"/>
          <w:szCs w:val="20"/>
          <w:lang w:val="fr-FR"/>
        </w:rPr>
        <w:t>);</w:t>
      </w:r>
    </w:p>
    <w:p w:rsidR="00690A5A" w:rsidRPr="008A7E62" w:rsidRDefault="00690A5A" w:rsidP="005E7621">
      <w:pPr>
        <w:rPr>
          <w:rFonts w:ascii="Courier New" w:hAnsi="Courier New" w:cs="Courier New"/>
          <w:sz w:val="20"/>
          <w:szCs w:val="20"/>
          <w:lang w:val="fr-FR"/>
        </w:rPr>
      </w:pPr>
      <w:r w:rsidRPr="008A7E62">
        <w:rPr>
          <w:rFonts w:ascii="Courier New" w:hAnsi="Courier New" w:cs="Courier New"/>
          <w:sz w:val="20"/>
          <w:szCs w:val="20"/>
          <w:lang w:val="fr-FR"/>
        </w:rPr>
        <w:t xml:space="preserve">// </w:t>
      </w:r>
      <w:proofErr w:type="gramStart"/>
      <w:r w:rsidRPr="008A7E62">
        <w:rPr>
          <w:rFonts w:ascii="Courier New" w:hAnsi="Courier New" w:cs="Courier New"/>
          <w:sz w:val="20"/>
          <w:szCs w:val="20"/>
          <w:lang w:val="fr-FR"/>
        </w:rPr>
        <w:t>global</w:t>
      </w:r>
      <w:proofErr w:type="gramEnd"/>
      <w:r w:rsidRPr="008A7E62">
        <w:rPr>
          <w:rFonts w:ascii="Courier New" w:hAnsi="Courier New" w:cs="Courier New"/>
          <w:sz w:val="20"/>
          <w:szCs w:val="20"/>
          <w:lang w:val="fr-FR"/>
        </w:rPr>
        <w:t xml:space="preserve"> </w:t>
      </w:r>
      <w:proofErr w:type="spellStart"/>
      <w:r w:rsidRPr="008A7E62">
        <w:rPr>
          <w:rFonts w:ascii="Courier New" w:hAnsi="Courier New" w:cs="Courier New"/>
          <w:sz w:val="20"/>
          <w:szCs w:val="20"/>
          <w:lang w:val="fr-FR"/>
        </w:rPr>
        <w:t>attributes</w:t>
      </w:r>
      <w:proofErr w:type="spellEnd"/>
      <w:r w:rsidRPr="008A7E62">
        <w:rPr>
          <w:rFonts w:ascii="Courier New" w:hAnsi="Courier New" w:cs="Courier New"/>
          <w:sz w:val="20"/>
          <w:szCs w:val="20"/>
          <w:lang w:val="fr-FR"/>
        </w:rPr>
        <w:t> :</w:t>
      </w:r>
    </w:p>
    <w:p w:rsidR="00690A5A" w:rsidRPr="008A7E62" w:rsidRDefault="00690A5A" w:rsidP="005E7621">
      <w:pPr>
        <w:rPr>
          <w:rFonts w:ascii="Courier New" w:hAnsi="Courier New" w:cs="Courier New"/>
          <w:sz w:val="20"/>
          <w:szCs w:val="20"/>
          <w:lang w:val="fr-FR"/>
        </w:rPr>
      </w:pPr>
      <w:r w:rsidRPr="008A7E62">
        <w:rPr>
          <w:rFonts w:ascii="Courier New" w:hAnsi="Courier New" w:cs="Courier New"/>
          <w:sz w:val="20"/>
          <w:szCs w:val="20"/>
          <w:lang w:val="fr-FR"/>
        </w:rPr>
        <w:t xml:space="preserve">  : </w:t>
      </w:r>
      <w:proofErr w:type="spellStart"/>
      <w:r w:rsidRPr="008A7E62">
        <w:rPr>
          <w:rFonts w:ascii="Courier New" w:hAnsi="Courier New" w:cs="Courier New"/>
          <w:sz w:val="20"/>
          <w:szCs w:val="20"/>
          <w:lang w:val="fr-FR"/>
        </w:rPr>
        <w:t>Parameters</w:t>
      </w:r>
      <w:proofErr w:type="spellEnd"/>
      <w:r w:rsidRPr="008A7E62">
        <w:rPr>
          <w:rFonts w:ascii="Courier New" w:hAnsi="Courier New" w:cs="Courier New"/>
          <w:sz w:val="20"/>
          <w:szCs w:val="20"/>
          <w:lang w:val="fr-FR"/>
        </w:rPr>
        <w:t xml:space="preserve"> = 78b, 79b, 50b, 32b, 80b, 77b, 49b, 48b, 32b, 79b, 51b ;</w:t>
      </w:r>
    </w:p>
    <w:p w:rsidR="00690A5A" w:rsidRPr="006F2205" w:rsidRDefault="00690A5A" w:rsidP="005E7621">
      <w:pPr>
        <w:rPr>
          <w:rFonts w:ascii="Courier New" w:hAnsi="Courier New" w:cs="Courier New"/>
          <w:sz w:val="20"/>
          <w:szCs w:val="20"/>
        </w:rPr>
      </w:pPr>
      <w:r w:rsidRPr="006F2205">
        <w:rPr>
          <w:rFonts w:ascii="Courier New" w:hAnsi="Courier New" w:cs="Courier New"/>
          <w:sz w:val="20"/>
          <w:szCs w:val="20"/>
        </w:rPr>
        <w:t>}</w:t>
      </w:r>
    </w:p>
    <w:p w:rsidR="00690A5A" w:rsidRPr="00CE4F2B" w:rsidRDefault="00690A5A" w:rsidP="005E7621">
      <w:pPr>
        <w:rPr>
          <w:rFonts w:ascii="Courier New" w:hAnsi="Courier New" w:cs="Courier New"/>
          <w:sz w:val="20"/>
          <w:szCs w:val="20"/>
        </w:rPr>
      </w:pPr>
      <w:r w:rsidRPr="00CE4F2B">
        <w:rPr>
          <w:rFonts w:ascii="Courier New" w:hAnsi="Courier New" w:cs="Courier New"/>
          <w:sz w:val="20"/>
          <w:szCs w:val="20"/>
        </w:rPr>
        <w:t xml:space="preserve">Here </w:t>
      </w:r>
      <w:r>
        <w:rPr>
          <w:rFonts w:ascii="Courier New" w:hAnsi="Courier New" w:cs="Courier New"/>
          <w:sz w:val="20"/>
          <w:szCs w:val="20"/>
        </w:rPr>
        <w:t>‘</w:t>
      </w:r>
      <w:r w:rsidRPr="00CE4F2B">
        <w:rPr>
          <w:rFonts w:ascii="Courier New" w:hAnsi="Courier New" w:cs="Courier New"/>
          <w:sz w:val="20"/>
          <w:szCs w:val="20"/>
        </w:rPr>
        <w:t>78b, 79b, 50b, 32b, 80</w:t>
      </w:r>
      <w:r>
        <w:rPr>
          <w:rFonts w:ascii="Courier New" w:hAnsi="Courier New" w:cs="Courier New"/>
          <w:sz w:val="20"/>
          <w:szCs w:val="20"/>
        </w:rPr>
        <w:t>b</w:t>
      </w:r>
      <w:r w:rsidRPr="00CE4F2B">
        <w:rPr>
          <w:rFonts w:ascii="Courier New" w:hAnsi="Courier New" w:cs="Courier New"/>
          <w:sz w:val="20"/>
          <w:szCs w:val="20"/>
        </w:rPr>
        <w:t>, 77</w:t>
      </w:r>
      <w:r>
        <w:rPr>
          <w:rFonts w:ascii="Courier New" w:hAnsi="Courier New" w:cs="Courier New"/>
          <w:sz w:val="20"/>
          <w:szCs w:val="20"/>
        </w:rPr>
        <w:t>b</w:t>
      </w:r>
      <w:r w:rsidRPr="00CE4F2B">
        <w:rPr>
          <w:rFonts w:ascii="Courier New" w:hAnsi="Courier New" w:cs="Courier New"/>
          <w:sz w:val="20"/>
          <w:szCs w:val="20"/>
        </w:rPr>
        <w:t>, 49</w:t>
      </w:r>
      <w:r>
        <w:rPr>
          <w:rFonts w:ascii="Courier New" w:hAnsi="Courier New" w:cs="Courier New"/>
          <w:sz w:val="20"/>
          <w:szCs w:val="20"/>
        </w:rPr>
        <w:t>b</w:t>
      </w:r>
      <w:r w:rsidRPr="00CE4F2B">
        <w:rPr>
          <w:rFonts w:ascii="Courier New" w:hAnsi="Courier New" w:cs="Courier New"/>
          <w:sz w:val="20"/>
          <w:szCs w:val="20"/>
        </w:rPr>
        <w:t>, 48</w:t>
      </w:r>
      <w:r>
        <w:rPr>
          <w:rFonts w:ascii="Courier New" w:hAnsi="Courier New" w:cs="Courier New"/>
          <w:sz w:val="20"/>
          <w:szCs w:val="20"/>
        </w:rPr>
        <w:t>b</w:t>
      </w:r>
      <w:r w:rsidRPr="00CE4F2B">
        <w:rPr>
          <w:rFonts w:ascii="Courier New" w:hAnsi="Courier New" w:cs="Courier New"/>
          <w:sz w:val="20"/>
          <w:szCs w:val="20"/>
        </w:rPr>
        <w:t>, 32</w:t>
      </w:r>
      <w:r>
        <w:rPr>
          <w:rFonts w:ascii="Courier New" w:hAnsi="Courier New" w:cs="Courier New"/>
          <w:sz w:val="20"/>
          <w:szCs w:val="20"/>
        </w:rPr>
        <w:t>b</w:t>
      </w:r>
      <w:r w:rsidRPr="00CE4F2B">
        <w:rPr>
          <w:rFonts w:ascii="Courier New" w:hAnsi="Courier New" w:cs="Courier New"/>
          <w:sz w:val="20"/>
          <w:szCs w:val="20"/>
        </w:rPr>
        <w:t>, 79</w:t>
      </w:r>
      <w:r>
        <w:rPr>
          <w:rFonts w:ascii="Courier New" w:hAnsi="Courier New" w:cs="Courier New"/>
          <w:sz w:val="20"/>
          <w:szCs w:val="20"/>
        </w:rPr>
        <w:t>b</w:t>
      </w:r>
      <w:r w:rsidRPr="00CE4F2B">
        <w:rPr>
          <w:rFonts w:ascii="Courier New" w:hAnsi="Courier New" w:cs="Courier New"/>
          <w:sz w:val="20"/>
          <w:szCs w:val="20"/>
        </w:rPr>
        <w:t>, 51</w:t>
      </w:r>
      <w:r>
        <w:rPr>
          <w:rFonts w:ascii="Courier New" w:hAnsi="Courier New" w:cs="Courier New"/>
          <w:sz w:val="20"/>
          <w:szCs w:val="20"/>
        </w:rPr>
        <w:t>b’ is the byte format of ‘NO2 PM10 O3’.</w:t>
      </w:r>
    </w:p>
    <w:p w:rsidR="00690A5A" w:rsidRDefault="00690A5A" w:rsidP="00E76714">
      <w:pPr>
        <w:rPr>
          <w:sz w:val="20"/>
          <w:szCs w:val="20"/>
          <w:highlight w:val="yellow"/>
        </w:rPr>
      </w:pPr>
    </w:p>
    <w:p w:rsidR="00690A5A" w:rsidRPr="00FA510C" w:rsidRDefault="00690A5A" w:rsidP="0011431C">
      <w:pPr>
        <w:jc w:val="both"/>
        <w:rPr>
          <w:b/>
          <w:sz w:val="20"/>
          <w:szCs w:val="20"/>
        </w:rPr>
      </w:pPr>
      <w:r w:rsidRPr="00FA510C">
        <w:rPr>
          <w:b/>
          <w:sz w:val="20"/>
          <w:szCs w:val="20"/>
        </w:rPr>
        <w:t>Example: &lt;2008_CHIM_TIME.cdf&gt;</w:t>
      </w:r>
      <w:r>
        <w:rPr>
          <w:b/>
          <w:sz w:val="20"/>
          <w:szCs w:val="20"/>
        </w:rPr>
        <w:t xml:space="preserve"> with given time period (less than entire year)</w:t>
      </w:r>
    </w:p>
    <w:p w:rsidR="00690A5A" w:rsidRDefault="00690A5A" w:rsidP="0011431C">
      <w:pPr>
        <w:rPr>
          <w:rFonts w:ascii="Courier New" w:hAnsi="Courier New" w:cs="Courier New"/>
          <w:sz w:val="20"/>
          <w:szCs w:val="20"/>
        </w:rPr>
      </w:pPr>
    </w:p>
    <w:p w:rsidR="00690A5A" w:rsidRPr="008A7E62" w:rsidRDefault="00690A5A" w:rsidP="0011431C">
      <w:pPr>
        <w:rPr>
          <w:rFonts w:ascii="Courier New" w:hAnsi="Courier New" w:cs="Courier New"/>
          <w:sz w:val="20"/>
          <w:szCs w:val="20"/>
          <w:lang w:val="fr-FR"/>
        </w:rPr>
      </w:pPr>
      <w:proofErr w:type="spellStart"/>
      <w:proofErr w:type="gramStart"/>
      <w:r w:rsidRPr="008A7E62">
        <w:rPr>
          <w:rFonts w:ascii="Courier New" w:hAnsi="Courier New" w:cs="Courier New"/>
          <w:sz w:val="20"/>
          <w:szCs w:val="20"/>
          <w:lang w:val="fr-FR"/>
        </w:rPr>
        <w:t>netcdf</w:t>
      </w:r>
      <w:proofErr w:type="spellEnd"/>
      <w:proofErr w:type="gramEnd"/>
      <w:r w:rsidRPr="008A7E62">
        <w:rPr>
          <w:rFonts w:ascii="Courier New" w:hAnsi="Courier New" w:cs="Courier New"/>
          <w:sz w:val="20"/>
          <w:szCs w:val="20"/>
          <w:lang w:val="fr-FR"/>
        </w:rPr>
        <w:t xml:space="preserve"> 2008_CHIM_TIME.cdf {</w:t>
      </w:r>
    </w:p>
    <w:p w:rsidR="00690A5A" w:rsidRPr="008A7E62" w:rsidRDefault="00690A5A" w:rsidP="0011431C">
      <w:pPr>
        <w:rPr>
          <w:rFonts w:ascii="Courier New" w:hAnsi="Courier New" w:cs="Courier New"/>
          <w:sz w:val="20"/>
          <w:szCs w:val="20"/>
          <w:lang w:val="fr-FR"/>
        </w:rPr>
      </w:pPr>
      <w:proofErr w:type="gramStart"/>
      <w:r w:rsidRPr="008A7E62">
        <w:rPr>
          <w:rFonts w:ascii="Courier New" w:hAnsi="Courier New" w:cs="Courier New"/>
          <w:sz w:val="20"/>
          <w:szCs w:val="20"/>
          <w:lang w:val="fr-FR"/>
        </w:rPr>
        <w:t>dimensions</w:t>
      </w:r>
      <w:proofErr w:type="gramEnd"/>
      <w:r w:rsidRPr="008A7E62">
        <w:rPr>
          <w:rFonts w:ascii="Courier New" w:hAnsi="Courier New" w:cs="Courier New"/>
          <w:sz w:val="20"/>
          <w:szCs w:val="20"/>
          <w:lang w:val="fr-FR"/>
        </w:rPr>
        <w:t>:</w:t>
      </w:r>
    </w:p>
    <w:p w:rsidR="00690A5A" w:rsidRPr="008A7E62" w:rsidRDefault="00690A5A" w:rsidP="0011431C">
      <w:pPr>
        <w:rPr>
          <w:rFonts w:ascii="Courier New" w:hAnsi="Courier New" w:cs="Courier New"/>
          <w:sz w:val="20"/>
          <w:szCs w:val="20"/>
          <w:lang w:val="fr-FR"/>
        </w:rPr>
      </w:pPr>
      <w:r w:rsidRPr="008A7E62">
        <w:rPr>
          <w:rFonts w:ascii="Courier New" w:hAnsi="Courier New" w:cs="Courier New"/>
          <w:sz w:val="20"/>
          <w:szCs w:val="20"/>
          <w:lang w:val="fr-FR"/>
        </w:rPr>
        <w:t xml:space="preserve">  V = 3 ;</w:t>
      </w:r>
    </w:p>
    <w:p w:rsidR="00690A5A" w:rsidRPr="008A7E62" w:rsidRDefault="00690A5A" w:rsidP="0011431C">
      <w:pPr>
        <w:rPr>
          <w:rFonts w:ascii="Courier New" w:hAnsi="Courier New" w:cs="Courier New"/>
          <w:sz w:val="20"/>
          <w:szCs w:val="20"/>
          <w:lang w:val="fr-FR"/>
        </w:rPr>
      </w:pPr>
      <w:r w:rsidRPr="008A7E62">
        <w:rPr>
          <w:rFonts w:ascii="Courier New" w:hAnsi="Courier New" w:cs="Courier New"/>
          <w:sz w:val="20"/>
          <w:szCs w:val="20"/>
          <w:lang w:val="fr-FR"/>
        </w:rPr>
        <w:t xml:space="preserve">  T = 744 ;</w:t>
      </w:r>
    </w:p>
    <w:p w:rsidR="00690A5A" w:rsidRDefault="00690A5A" w:rsidP="0011431C">
      <w:pPr>
        <w:pStyle w:val="NormalWeb"/>
        <w:tabs>
          <w:tab w:val="left" w:pos="720"/>
        </w:tabs>
        <w:spacing w:before="0" w:beforeAutospacing="0" w:after="0" w:afterAutospacing="0"/>
        <w:rPr>
          <w:rFonts w:ascii="Cambria" w:hAnsi="Cambria"/>
        </w:rPr>
      </w:pPr>
      <w:proofErr w:type="gramStart"/>
      <w:r>
        <w:rPr>
          <w:rFonts w:ascii="Cambria" w:hAnsi="Cambria"/>
        </w:rPr>
        <w:t>global</w:t>
      </w:r>
      <w:proofErr w:type="gramEnd"/>
      <w:r>
        <w:rPr>
          <w:rFonts w:ascii="Cambria" w:hAnsi="Cambria"/>
        </w:rPr>
        <w:t xml:space="preserve"> attributes:</w:t>
      </w:r>
    </w:p>
    <w:p w:rsidR="00690A5A" w:rsidRPr="0011431C" w:rsidRDefault="00690A5A" w:rsidP="0011431C">
      <w:pPr>
        <w:pStyle w:val="NormalWeb"/>
        <w:tabs>
          <w:tab w:val="left" w:pos="720"/>
        </w:tabs>
        <w:spacing w:before="0" w:beforeAutospacing="0" w:after="0" w:afterAutospacing="0"/>
        <w:rPr>
          <w:rFonts w:ascii="Cambria" w:hAnsi="Cambria"/>
        </w:rPr>
      </w:pPr>
      <w:r>
        <w:rPr>
          <w:rFonts w:ascii="Cambria" w:hAnsi="Cambria"/>
        </w:rPr>
        <w:t xml:space="preserve"> </w:t>
      </w:r>
      <w:proofErr w:type="spellStart"/>
      <w:r w:rsidRPr="00F51D9F">
        <w:rPr>
          <w:rFonts w:ascii="Courier New" w:hAnsi="Courier New" w:cs="Courier New"/>
          <w:sz w:val="20"/>
          <w:szCs w:val="20"/>
        </w:rPr>
        <w:t>StartHour</w:t>
      </w:r>
      <w:proofErr w:type="spellEnd"/>
      <w:r w:rsidRPr="00F51D9F">
        <w:rPr>
          <w:rFonts w:ascii="Courier New" w:hAnsi="Courier New" w:cs="Courier New"/>
          <w:sz w:val="20"/>
          <w:szCs w:val="20"/>
        </w:rPr>
        <w:t xml:space="preserve"> = </w:t>
      </w:r>
      <w:proofErr w:type="gramStart"/>
      <w:r w:rsidRPr="00F51D9F">
        <w:rPr>
          <w:rFonts w:ascii="Courier New" w:hAnsi="Courier New" w:cs="Courier New"/>
          <w:sz w:val="20"/>
          <w:szCs w:val="20"/>
        </w:rPr>
        <w:t>1320s</w:t>
      </w:r>
      <w:r>
        <w:rPr>
          <w:rFonts w:ascii="Cambria" w:hAnsi="Cambria"/>
        </w:rPr>
        <w:t xml:space="preserve"> ;</w:t>
      </w:r>
      <w:proofErr w:type="gramEnd"/>
    </w:p>
    <w:p w:rsidR="00690A5A" w:rsidRPr="00F51D9F" w:rsidRDefault="00690A5A" w:rsidP="0011431C">
      <w:pPr>
        <w:rPr>
          <w:rFonts w:ascii="Courier New" w:hAnsi="Courier New" w:cs="Courier New"/>
          <w:sz w:val="20"/>
          <w:szCs w:val="20"/>
        </w:rPr>
      </w:pPr>
      <w:proofErr w:type="gramStart"/>
      <w:r w:rsidRPr="00F51D9F">
        <w:rPr>
          <w:rFonts w:ascii="Courier New" w:hAnsi="Courier New" w:cs="Courier New"/>
          <w:sz w:val="20"/>
          <w:szCs w:val="20"/>
        </w:rPr>
        <w:t>variables</w:t>
      </w:r>
      <w:proofErr w:type="gramEnd"/>
      <w:r w:rsidRPr="00F51D9F">
        <w:rPr>
          <w:rFonts w:ascii="Courier New" w:hAnsi="Courier New" w:cs="Courier New"/>
          <w:sz w:val="20"/>
          <w:szCs w:val="20"/>
        </w:rPr>
        <w:t>:</w:t>
      </w:r>
    </w:p>
    <w:p w:rsidR="00690A5A" w:rsidRPr="00F51D9F" w:rsidRDefault="00690A5A" w:rsidP="0011431C">
      <w:pPr>
        <w:rPr>
          <w:rFonts w:ascii="Courier New" w:hAnsi="Courier New" w:cs="Courier New"/>
          <w:sz w:val="20"/>
          <w:szCs w:val="20"/>
        </w:rPr>
      </w:pPr>
      <w:r w:rsidRPr="00F51D9F">
        <w:rPr>
          <w:rFonts w:ascii="Courier New" w:hAnsi="Courier New" w:cs="Courier New"/>
          <w:sz w:val="20"/>
          <w:szCs w:val="20"/>
        </w:rPr>
        <w:t xml:space="preserve">  </w:t>
      </w:r>
      <w:proofErr w:type="gramStart"/>
      <w:r w:rsidRPr="00F51D9F">
        <w:rPr>
          <w:rFonts w:ascii="Courier New" w:hAnsi="Courier New" w:cs="Courier New"/>
          <w:sz w:val="20"/>
          <w:szCs w:val="20"/>
        </w:rPr>
        <w:t>float</w:t>
      </w:r>
      <w:proofErr w:type="gramEnd"/>
      <w:r w:rsidRPr="00F51D9F">
        <w:rPr>
          <w:rFonts w:ascii="Courier New" w:hAnsi="Courier New" w:cs="Courier New"/>
          <w:sz w:val="20"/>
          <w:szCs w:val="20"/>
        </w:rPr>
        <w:t xml:space="preserve"> station0 (T,V);</w:t>
      </w:r>
    </w:p>
    <w:p w:rsidR="00690A5A" w:rsidRPr="00F51D9F" w:rsidRDefault="00690A5A" w:rsidP="0011431C">
      <w:pPr>
        <w:rPr>
          <w:rFonts w:ascii="Courier New" w:hAnsi="Courier New" w:cs="Courier New"/>
          <w:sz w:val="20"/>
          <w:szCs w:val="20"/>
        </w:rPr>
      </w:pPr>
      <w:r w:rsidRPr="00F51D9F">
        <w:rPr>
          <w:rFonts w:ascii="Courier New" w:hAnsi="Courier New" w:cs="Courier New"/>
          <w:sz w:val="20"/>
          <w:szCs w:val="20"/>
        </w:rPr>
        <w:t xml:space="preserve">  </w:t>
      </w:r>
      <w:proofErr w:type="gramStart"/>
      <w:r w:rsidRPr="00F51D9F">
        <w:rPr>
          <w:rFonts w:ascii="Courier New" w:hAnsi="Courier New" w:cs="Courier New"/>
          <w:sz w:val="20"/>
          <w:szCs w:val="20"/>
        </w:rPr>
        <w:t>float</w:t>
      </w:r>
      <w:proofErr w:type="gramEnd"/>
      <w:r w:rsidRPr="00F51D9F">
        <w:rPr>
          <w:rFonts w:ascii="Courier New" w:hAnsi="Courier New" w:cs="Courier New"/>
          <w:sz w:val="20"/>
          <w:szCs w:val="20"/>
        </w:rPr>
        <w:t xml:space="preserve"> station1 (T,V);</w:t>
      </w:r>
    </w:p>
    <w:p w:rsidR="00690A5A" w:rsidRPr="00F51D9F" w:rsidRDefault="00690A5A" w:rsidP="0011431C">
      <w:pPr>
        <w:rPr>
          <w:rFonts w:ascii="Courier New" w:hAnsi="Courier New" w:cs="Courier New"/>
          <w:sz w:val="20"/>
          <w:szCs w:val="20"/>
        </w:rPr>
      </w:pPr>
      <w:r w:rsidRPr="00F51D9F">
        <w:rPr>
          <w:rFonts w:ascii="Courier New" w:hAnsi="Courier New" w:cs="Courier New"/>
          <w:sz w:val="20"/>
          <w:szCs w:val="20"/>
        </w:rPr>
        <w:t xml:space="preserve">  </w:t>
      </w:r>
      <w:proofErr w:type="gramStart"/>
      <w:r w:rsidRPr="00F51D9F">
        <w:rPr>
          <w:rFonts w:ascii="Courier New" w:hAnsi="Courier New" w:cs="Courier New"/>
          <w:sz w:val="20"/>
          <w:szCs w:val="20"/>
        </w:rPr>
        <w:t>float</w:t>
      </w:r>
      <w:proofErr w:type="gramEnd"/>
      <w:r w:rsidRPr="00F51D9F">
        <w:rPr>
          <w:rFonts w:ascii="Courier New" w:hAnsi="Courier New" w:cs="Courier New"/>
          <w:sz w:val="20"/>
          <w:szCs w:val="20"/>
        </w:rPr>
        <w:t xml:space="preserve"> station2 (T,V);</w:t>
      </w:r>
    </w:p>
    <w:p w:rsidR="00690A5A" w:rsidRPr="00F51D9F" w:rsidRDefault="00690A5A" w:rsidP="0011431C">
      <w:pPr>
        <w:rPr>
          <w:rFonts w:ascii="Courier New" w:hAnsi="Courier New" w:cs="Courier New"/>
          <w:sz w:val="20"/>
          <w:szCs w:val="20"/>
        </w:rPr>
      </w:pPr>
      <w:r w:rsidRPr="00F51D9F">
        <w:rPr>
          <w:rFonts w:ascii="Courier New" w:hAnsi="Courier New" w:cs="Courier New"/>
          <w:sz w:val="20"/>
          <w:szCs w:val="20"/>
        </w:rPr>
        <w:t xml:space="preserve">// global </w:t>
      </w:r>
      <w:proofErr w:type="gramStart"/>
      <w:r w:rsidRPr="00F51D9F">
        <w:rPr>
          <w:rFonts w:ascii="Courier New" w:hAnsi="Courier New" w:cs="Courier New"/>
          <w:sz w:val="20"/>
          <w:szCs w:val="20"/>
        </w:rPr>
        <w:t>attributes :</w:t>
      </w:r>
      <w:proofErr w:type="gramEnd"/>
    </w:p>
    <w:p w:rsidR="00690A5A" w:rsidRPr="00F51D9F" w:rsidRDefault="00690A5A" w:rsidP="0011431C">
      <w:pPr>
        <w:rPr>
          <w:rFonts w:ascii="Courier New" w:hAnsi="Courier New" w:cs="Courier New"/>
          <w:sz w:val="20"/>
          <w:szCs w:val="20"/>
        </w:rPr>
      </w:pPr>
      <w:r w:rsidRPr="00F51D9F">
        <w:rPr>
          <w:rFonts w:ascii="Courier New" w:hAnsi="Courier New" w:cs="Courier New"/>
          <w:sz w:val="20"/>
          <w:szCs w:val="20"/>
        </w:rPr>
        <w:t xml:space="preserve">  : Parameters = 78b, 79b, 50b, 32b, 80b, 77b, 49b, 48b, 32b, 79b, </w:t>
      </w:r>
      <w:proofErr w:type="gramStart"/>
      <w:r w:rsidRPr="00F51D9F">
        <w:rPr>
          <w:rFonts w:ascii="Courier New" w:hAnsi="Courier New" w:cs="Courier New"/>
          <w:sz w:val="20"/>
          <w:szCs w:val="20"/>
        </w:rPr>
        <w:t>51b ;</w:t>
      </w:r>
      <w:proofErr w:type="gramEnd"/>
    </w:p>
    <w:p w:rsidR="00690A5A" w:rsidRPr="006F2205" w:rsidRDefault="00690A5A" w:rsidP="0011431C">
      <w:pPr>
        <w:rPr>
          <w:rFonts w:ascii="Courier New" w:hAnsi="Courier New" w:cs="Courier New"/>
          <w:sz w:val="20"/>
          <w:szCs w:val="20"/>
        </w:rPr>
      </w:pPr>
      <w:r w:rsidRPr="006F2205">
        <w:rPr>
          <w:rFonts w:ascii="Courier New" w:hAnsi="Courier New" w:cs="Courier New"/>
          <w:sz w:val="20"/>
          <w:szCs w:val="20"/>
        </w:rPr>
        <w:t>}</w:t>
      </w:r>
    </w:p>
    <w:p w:rsidR="00690A5A" w:rsidRPr="00CE4F2B" w:rsidRDefault="00690A5A" w:rsidP="0011431C">
      <w:pPr>
        <w:rPr>
          <w:rFonts w:ascii="Courier New" w:hAnsi="Courier New" w:cs="Courier New"/>
          <w:sz w:val="20"/>
          <w:szCs w:val="20"/>
        </w:rPr>
      </w:pPr>
      <w:r w:rsidRPr="00CE4F2B">
        <w:rPr>
          <w:rFonts w:ascii="Courier New" w:hAnsi="Courier New" w:cs="Courier New"/>
          <w:sz w:val="20"/>
          <w:szCs w:val="20"/>
        </w:rPr>
        <w:t xml:space="preserve">Here </w:t>
      </w:r>
      <w:r>
        <w:rPr>
          <w:rFonts w:ascii="Courier New" w:hAnsi="Courier New" w:cs="Courier New"/>
          <w:sz w:val="20"/>
          <w:szCs w:val="20"/>
        </w:rPr>
        <w:t>‘</w:t>
      </w:r>
      <w:r w:rsidRPr="00CE4F2B">
        <w:rPr>
          <w:rFonts w:ascii="Courier New" w:hAnsi="Courier New" w:cs="Courier New"/>
          <w:sz w:val="20"/>
          <w:szCs w:val="20"/>
        </w:rPr>
        <w:t>78b, 79b, 50b, 32b, 80</w:t>
      </w:r>
      <w:r>
        <w:rPr>
          <w:rFonts w:ascii="Courier New" w:hAnsi="Courier New" w:cs="Courier New"/>
          <w:sz w:val="20"/>
          <w:szCs w:val="20"/>
        </w:rPr>
        <w:t>b</w:t>
      </w:r>
      <w:r w:rsidRPr="00CE4F2B">
        <w:rPr>
          <w:rFonts w:ascii="Courier New" w:hAnsi="Courier New" w:cs="Courier New"/>
          <w:sz w:val="20"/>
          <w:szCs w:val="20"/>
        </w:rPr>
        <w:t>, 77</w:t>
      </w:r>
      <w:r>
        <w:rPr>
          <w:rFonts w:ascii="Courier New" w:hAnsi="Courier New" w:cs="Courier New"/>
          <w:sz w:val="20"/>
          <w:szCs w:val="20"/>
        </w:rPr>
        <w:t>b</w:t>
      </w:r>
      <w:r w:rsidRPr="00CE4F2B">
        <w:rPr>
          <w:rFonts w:ascii="Courier New" w:hAnsi="Courier New" w:cs="Courier New"/>
          <w:sz w:val="20"/>
          <w:szCs w:val="20"/>
        </w:rPr>
        <w:t>, 49</w:t>
      </w:r>
      <w:r>
        <w:rPr>
          <w:rFonts w:ascii="Courier New" w:hAnsi="Courier New" w:cs="Courier New"/>
          <w:sz w:val="20"/>
          <w:szCs w:val="20"/>
        </w:rPr>
        <w:t>b</w:t>
      </w:r>
      <w:r w:rsidRPr="00CE4F2B">
        <w:rPr>
          <w:rFonts w:ascii="Courier New" w:hAnsi="Courier New" w:cs="Courier New"/>
          <w:sz w:val="20"/>
          <w:szCs w:val="20"/>
        </w:rPr>
        <w:t>, 48</w:t>
      </w:r>
      <w:r>
        <w:rPr>
          <w:rFonts w:ascii="Courier New" w:hAnsi="Courier New" w:cs="Courier New"/>
          <w:sz w:val="20"/>
          <w:szCs w:val="20"/>
        </w:rPr>
        <w:t>b</w:t>
      </w:r>
      <w:r w:rsidRPr="00CE4F2B">
        <w:rPr>
          <w:rFonts w:ascii="Courier New" w:hAnsi="Courier New" w:cs="Courier New"/>
          <w:sz w:val="20"/>
          <w:szCs w:val="20"/>
        </w:rPr>
        <w:t>, 32</w:t>
      </w:r>
      <w:r>
        <w:rPr>
          <w:rFonts w:ascii="Courier New" w:hAnsi="Courier New" w:cs="Courier New"/>
          <w:sz w:val="20"/>
          <w:szCs w:val="20"/>
        </w:rPr>
        <w:t>b</w:t>
      </w:r>
      <w:r w:rsidRPr="00CE4F2B">
        <w:rPr>
          <w:rFonts w:ascii="Courier New" w:hAnsi="Courier New" w:cs="Courier New"/>
          <w:sz w:val="20"/>
          <w:szCs w:val="20"/>
        </w:rPr>
        <w:t>, 79</w:t>
      </w:r>
      <w:r>
        <w:rPr>
          <w:rFonts w:ascii="Courier New" w:hAnsi="Courier New" w:cs="Courier New"/>
          <w:sz w:val="20"/>
          <w:szCs w:val="20"/>
        </w:rPr>
        <w:t>b</w:t>
      </w:r>
      <w:r w:rsidRPr="00CE4F2B">
        <w:rPr>
          <w:rFonts w:ascii="Courier New" w:hAnsi="Courier New" w:cs="Courier New"/>
          <w:sz w:val="20"/>
          <w:szCs w:val="20"/>
        </w:rPr>
        <w:t>, 51</w:t>
      </w:r>
      <w:r>
        <w:rPr>
          <w:rFonts w:ascii="Courier New" w:hAnsi="Courier New" w:cs="Courier New"/>
          <w:sz w:val="20"/>
          <w:szCs w:val="20"/>
        </w:rPr>
        <w:t>b’ is the byte format of ‘NO2 PM10 O3’.</w:t>
      </w:r>
    </w:p>
    <w:p w:rsidR="00690A5A" w:rsidRPr="00304CA6" w:rsidRDefault="00690A5A" w:rsidP="00E76714">
      <w:pPr>
        <w:rPr>
          <w:sz w:val="20"/>
          <w:szCs w:val="20"/>
          <w:highlight w:val="yellow"/>
        </w:rPr>
      </w:pPr>
    </w:p>
    <w:p w:rsidR="00690A5A" w:rsidRPr="00304CA6" w:rsidRDefault="00690A5A" w:rsidP="00E76714">
      <w:pPr>
        <w:jc w:val="both"/>
        <w:rPr>
          <w:sz w:val="20"/>
          <w:szCs w:val="20"/>
          <w:highlight w:val="yellow"/>
          <w:lang w:val="en-GB"/>
        </w:rPr>
      </w:pPr>
    </w:p>
    <w:p w:rsidR="00690A5A" w:rsidRDefault="00690A5A" w:rsidP="00356A32">
      <w:r w:rsidRPr="00FA510C">
        <w:rPr>
          <w:b/>
        </w:rPr>
        <w:t>Particular requirements:</w:t>
      </w:r>
      <w:r w:rsidR="00356A32">
        <w:rPr>
          <w:b/>
        </w:rPr>
        <w:t xml:space="preserve"> </w:t>
      </w:r>
      <w:r w:rsidRPr="00BC2360">
        <w:t>If a parameter is entirely missing (i.e</w:t>
      </w:r>
      <w:r>
        <w:t>.</w:t>
      </w:r>
      <w:r w:rsidRPr="00BC2360">
        <w:t xml:space="preserve"> not provided by the model) for a station, but the same parameter is present in the monitoring dataset for the same station, the user must inc</w:t>
      </w:r>
      <w:r w:rsidR="004370C6">
        <w:t>lude that parameter in the *.</w:t>
      </w:r>
      <w:proofErr w:type="spellStart"/>
      <w:r w:rsidRPr="00BC2360">
        <w:t>cdf</w:t>
      </w:r>
      <w:proofErr w:type="spellEnd"/>
      <w:r w:rsidRPr="00BC2360">
        <w:t xml:space="preserve"> file as a</w:t>
      </w:r>
      <w:r w:rsidR="004370C6">
        <w:t>n</w:t>
      </w:r>
      <w:r w:rsidRPr="00BC2360">
        <w:t xml:space="preserve"> hourly series of “-999”.</w:t>
      </w:r>
    </w:p>
    <w:p w:rsidR="00690A5A" w:rsidRPr="00BC2360" w:rsidRDefault="00690A5A" w:rsidP="00BC2360">
      <w:pPr>
        <w:jc w:val="both"/>
      </w:pPr>
    </w:p>
    <w:p w:rsidR="00690A5A" w:rsidRPr="00340FF8" w:rsidRDefault="00690A5A" w:rsidP="00DA4871">
      <w:pPr>
        <w:pStyle w:val="Heading3"/>
        <w:numPr>
          <w:ilvl w:val="2"/>
          <w:numId w:val="24"/>
        </w:numPr>
        <w:rPr>
          <w:sz w:val="24"/>
          <w:szCs w:val="24"/>
          <w:lang w:val="en-GB"/>
        </w:rPr>
      </w:pPr>
      <w:bookmarkStart w:id="408" w:name="_Yearly_Frequency"/>
      <w:bookmarkStart w:id="409" w:name="_Toc410806036"/>
      <w:bookmarkEnd w:id="408"/>
      <w:r w:rsidRPr="00340FF8">
        <w:rPr>
          <w:sz w:val="24"/>
          <w:szCs w:val="24"/>
          <w:lang w:val="en-GB"/>
        </w:rPr>
        <w:t>Yearly Frequency</w:t>
      </w:r>
      <w:bookmarkEnd w:id="409"/>
    </w:p>
    <w:p w:rsidR="00690A5A" w:rsidRDefault="00690A5A" w:rsidP="004D2DFE">
      <w:pPr>
        <w:rPr>
          <w:lang w:val="en-GB"/>
        </w:rPr>
      </w:pPr>
    </w:p>
    <w:p w:rsidR="00690A5A" w:rsidRPr="00FA510C" w:rsidRDefault="00690A5A" w:rsidP="00F51D9F">
      <w:pPr>
        <w:jc w:val="both"/>
      </w:pPr>
      <w:r w:rsidRPr="00FA510C">
        <w:t xml:space="preserve">Modeled data should be prepared in </w:t>
      </w:r>
      <w:r>
        <w:t>ASCII (</w:t>
      </w:r>
      <w:proofErr w:type="spellStart"/>
      <w:r w:rsidRPr="00587904">
        <w:t>csv</w:t>
      </w:r>
      <w:proofErr w:type="spellEnd"/>
      <w:r>
        <w:rPr>
          <w:i/>
        </w:rPr>
        <w:t>)</w:t>
      </w:r>
      <w:r>
        <w:t xml:space="preserve"> format. </w:t>
      </w:r>
      <w:r w:rsidRPr="00FA510C">
        <w:t xml:space="preserve">One single file should be provided for a given model. It must contain </w:t>
      </w:r>
      <w:r>
        <w:t xml:space="preserve">annual average values </w:t>
      </w:r>
      <w:r w:rsidRPr="00FA510C">
        <w:t>for each station listed in &lt;startup.ini&gt;.</w:t>
      </w:r>
    </w:p>
    <w:p w:rsidR="00690A5A" w:rsidRPr="00FA510C" w:rsidRDefault="00690A5A" w:rsidP="004D2DFE"/>
    <w:p w:rsidR="00690A5A" w:rsidRPr="00FA510C" w:rsidRDefault="00690A5A" w:rsidP="004D2DFE">
      <w:pPr>
        <w:rPr>
          <w:lang w:val="en-GB"/>
        </w:rPr>
      </w:pPr>
    </w:p>
    <w:p w:rsidR="00690A5A" w:rsidRPr="00FA510C" w:rsidRDefault="00690A5A" w:rsidP="004D2DFE">
      <w:pPr>
        <w:jc w:val="both"/>
        <w:rPr>
          <w:sz w:val="20"/>
          <w:szCs w:val="20"/>
        </w:rPr>
      </w:pPr>
      <w:r w:rsidRPr="00FA510C">
        <w:rPr>
          <w:b/>
          <w:i/>
        </w:rPr>
        <w:lastRenderedPageBreak/>
        <w:t>File name:</w:t>
      </w:r>
      <w:r w:rsidRPr="00FA510C">
        <w:t xml:space="preserve"> </w:t>
      </w:r>
      <w:r w:rsidRPr="00FA510C">
        <w:tab/>
      </w:r>
      <w:r w:rsidRPr="00FA510C">
        <w:rPr>
          <w:sz w:val="20"/>
          <w:szCs w:val="20"/>
        </w:rPr>
        <w:t>&lt;YEAR_MODELNAME_TIME.csv&gt;</w:t>
      </w:r>
      <w:r w:rsidRPr="00FA510C">
        <w:rPr>
          <w:b/>
          <w:sz w:val="20"/>
          <w:szCs w:val="20"/>
        </w:rPr>
        <w:tab/>
      </w:r>
      <w:r w:rsidRPr="00FA510C">
        <w:rPr>
          <w:sz w:val="20"/>
          <w:szCs w:val="20"/>
        </w:rPr>
        <w:t xml:space="preserve"> </w:t>
      </w:r>
    </w:p>
    <w:p w:rsidR="00690A5A" w:rsidRPr="00FA510C" w:rsidRDefault="00690A5A" w:rsidP="004D2DFE">
      <w:pPr>
        <w:jc w:val="both"/>
        <w:rPr>
          <w:sz w:val="20"/>
          <w:szCs w:val="20"/>
        </w:rPr>
      </w:pPr>
    </w:p>
    <w:p w:rsidR="00690A5A" w:rsidRPr="00F51D9F" w:rsidRDefault="00690A5A" w:rsidP="004D2DFE">
      <w:pPr>
        <w:jc w:val="both"/>
      </w:pPr>
      <w:r w:rsidRPr="00FA510C">
        <w:rPr>
          <w:b/>
          <w:i/>
        </w:rPr>
        <w:t>Files location:</w:t>
      </w:r>
      <w:r w:rsidRPr="00190C6D">
        <w:t xml:space="preserve"> </w:t>
      </w:r>
      <w:r>
        <w:t xml:space="preserve">  </w:t>
      </w:r>
      <w:r w:rsidRPr="00190C6D">
        <w:t>.\data\modeling</w:t>
      </w:r>
    </w:p>
    <w:p w:rsidR="00690A5A" w:rsidRDefault="00690A5A" w:rsidP="004D2DFE">
      <w:pPr>
        <w:jc w:val="both"/>
        <w:rPr>
          <w:b/>
          <w:i/>
        </w:rPr>
      </w:pPr>
    </w:p>
    <w:p w:rsidR="00690A5A" w:rsidRPr="00B01978" w:rsidRDefault="00690A5A" w:rsidP="004D2DFE">
      <w:pPr>
        <w:jc w:val="both"/>
        <w:rPr>
          <w:b/>
          <w:i/>
        </w:rPr>
      </w:pPr>
      <w:r w:rsidRPr="00525AEB">
        <w:rPr>
          <w:b/>
          <w:i/>
        </w:rPr>
        <w:t>Files structure:</w:t>
      </w:r>
    </w:p>
    <w:p w:rsidR="00690A5A" w:rsidRDefault="00690A5A" w:rsidP="004D2DFE">
      <w:pPr>
        <w:jc w:val="both"/>
      </w:pPr>
    </w:p>
    <w:p w:rsidR="00690A5A" w:rsidRDefault="00690A5A" w:rsidP="004D2DFE">
      <w:pPr>
        <w:pStyle w:val="ListParagraph"/>
        <w:ind w:left="360"/>
        <w:jc w:val="both"/>
      </w:pPr>
      <w:r>
        <w:t>YearlyAvg</w:t>
      </w:r>
      <w:proofErr w:type="gramStart"/>
      <w:r>
        <w:t>;2009</w:t>
      </w:r>
      <w:proofErr w:type="gramEnd"/>
      <w:r>
        <w:t>;O3;PM10...</w:t>
      </w:r>
    </w:p>
    <w:p w:rsidR="00690A5A" w:rsidRDefault="00690A5A" w:rsidP="004D2DFE">
      <w:pPr>
        <w:pStyle w:val="ListParagraph"/>
        <w:ind w:left="360"/>
        <w:jc w:val="both"/>
      </w:pPr>
      <w:proofErr w:type="gramStart"/>
      <w:r>
        <w:t>;Station</w:t>
      </w:r>
      <w:proofErr w:type="gramEnd"/>
      <w:r>
        <w:t>;ValueParam1;ValueParam2...</w:t>
      </w:r>
    </w:p>
    <w:p w:rsidR="00690A5A" w:rsidRDefault="00690A5A" w:rsidP="004D2DFE">
      <w:pPr>
        <w:pStyle w:val="ListParagraph"/>
        <w:ind w:left="360"/>
        <w:jc w:val="both"/>
      </w:pPr>
      <w:r>
        <w:t>Illmitz</w:t>
      </w:r>
      <w:proofErr w:type="gramStart"/>
      <w:r>
        <w:t>;40.3</w:t>
      </w:r>
      <w:proofErr w:type="gramEnd"/>
      <w:r>
        <w:t>;45.34</w:t>
      </w:r>
    </w:p>
    <w:p w:rsidR="00690A5A" w:rsidRDefault="00690A5A" w:rsidP="004D2DFE">
      <w:pPr>
        <w:pStyle w:val="ListParagraph"/>
        <w:ind w:left="360"/>
        <w:jc w:val="both"/>
      </w:pPr>
      <w:r>
        <w:t>Pillers</w:t>
      </w:r>
      <w:proofErr w:type="gramStart"/>
      <w:r>
        <w:t>;78</w:t>
      </w:r>
      <w:proofErr w:type="gramEnd"/>
      <w:r>
        <w:t>;54.54</w:t>
      </w:r>
    </w:p>
    <w:p w:rsidR="00690A5A" w:rsidRDefault="00690A5A" w:rsidP="004D2DFE">
      <w:pPr>
        <w:pStyle w:val="ListParagraph"/>
        <w:ind w:left="360"/>
        <w:jc w:val="both"/>
      </w:pPr>
      <w:r>
        <w:t>...</w:t>
      </w:r>
    </w:p>
    <w:p w:rsidR="00690A5A" w:rsidRDefault="00690A5A" w:rsidP="004D2DFE">
      <w:pPr>
        <w:pStyle w:val="ListParagraph"/>
        <w:ind w:left="360"/>
        <w:jc w:val="both"/>
      </w:pPr>
    </w:p>
    <w:p w:rsidR="00690A5A" w:rsidRDefault="00450249" w:rsidP="00DA4871">
      <w:pPr>
        <w:pStyle w:val="Heading3"/>
        <w:numPr>
          <w:ilvl w:val="1"/>
          <w:numId w:val="24"/>
        </w:numPr>
        <w:rPr>
          <w:lang w:val="en-GB"/>
        </w:rPr>
      </w:pPr>
      <w:bookmarkStart w:id="410" w:name="_Ref342032271"/>
      <w:bookmarkStart w:id="411" w:name="_Toc410806037"/>
      <w:r>
        <w:rPr>
          <w:lang w:val="en-GB"/>
        </w:rPr>
        <w:t xml:space="preserve">Using </w:t>
      </w:r>
      <w:r w:rsidR="00690A5A">
        <w:rPr>
          <w:lang w:val="en-GB"/>
        </w:rPr>
        <w:t xml:space="preserve">DELTA </w:t>
      </w:r>
      <w:r>
        <w:rPr>
          <w:lang w:val="en-GB"/>
        </w:rPr>
        <w:t xml:space="preserve">with </w:t>
      </w:r>
      <w:r w:rsidR="00690A5A">
        <w:rPr>
          <w:lang w:val="en-GB"/>
        </w:rPr>
        <w:t>yearly output</w:t>
      </w:r>
      <w:bookmarkEnd w:id="410"/>
      <w:bookmarkEnd w:id="411"/>
    </w:p>
    <w:p w:rsidR="00690A5A" w:rsidRDefault="00690A5A" w:rsidP="004D2DFE">
      <w:pPr>
        <w:rPr>
          <w:lang w:val="en-GB"/>
        </w:rPr>
      </w:pPr>
    </w:p>
    <w:p w:rsidR="00690A5A" w:rsidRDefault="00690A5A" w:rsidP="009776CC">
      <w:pPr>
        <w:jc w:val="both"/>
        <w:rPr>
          <w:lang w:val="en-GB"/>
        </w:rPr>
      </w:pPr>
      <w:r>
        <w:rPr>
          <w:lang w:val="en-GB"/>
        </w:rPr>
        <w:t>By default the input files are configured for hourly frequency models but for models delivering annual averages it is possible to tune all configuration files to keep only relevant diagrams and elaborations within the selection menus (e.g. all diagrams using correlation will be discarded).</w:t>
      </w:r>
      <w:r w:rsidR="00A53A37">
        <w:rPr>
          <w:lang w:val="en-GB"/>
        </w:rPr>
        <w:t xml:space="preserve"> </w:t>
      </w:r>
      <w:r>
        <w:rPr>
          <w:lang w:val="en-GB"/>
        </w:rPr>
        <w:t xml:space="preserve">For doing this, go in your startup.ini file and set the </w:t>
      </w:r>
      <w:hyperlink w:anchor="_Startup.ini" w:history="1">
        <w:r w:rsidRPr="00A53A37">
          <w:rPr>
            <w:rStyle w:val="Hyperlink"/>
            <w:lang w:val="en-GB"/>
          </w:rPr>
          <w:t>frequency parameter</w:t>
        </w:r>
      </w:hyperlink>
      <w:r>
        <w:rPr>
          <w:lang w:val="en-GB"/>
        </w:rPr>
        <w:t xml:space="preserve"> to “year”.</w:t>
      </w:r>
    </w:p>
    <w:p w:rsidR="00690A5A" w:rsidRDefault="00690A5A" w:rsidP="004D2DFE">
      <w:pPr>
        <w:rPr>
          <w:lang w:val="en-GB"/>
        </w:rPr>
      </w:pPr>
      <w:bookmarkStart w:id="412" w:name="_Managing_multiple_datasets:"/>
      <w:bookmarkEnd w:id="412"/>
    </w:p>
    <w:p w:rsidR="00D84817" w:rsidRDefault="00D84817" w:rsidP="00DA4871">
      <w:pPr>
        <w:pStyle w:val="Heading2"/>
        <w:numPr>
          <w:ilvl w:val="0"/>
          <w:numId w:val="24"/>
        </w:numPr>
        <w:rPr>
          <w:lang w:val="en-GB"/>
        </w:rPr>
      </w:pPr>
      <w:bookmarkStart w:id="413" w:name="_Exploration_mode"/>
      <w:bookmarkStart w:id="414" w:name="_Toc380154447"/>
      <w:bookmarkStart w:id="415" w:name="_Toc410806038"/>
      <w:bookmarkStart w:id="416" w:name="_Toc284940319"/>
      <w:bookmarkEnd w:id="394"/>
      <w:bookmarkEnd w:id="413"/>
      <w:r>
        <w:rPr>
          <w:lang w:val="en-GB"/>
        </w:rPr>
        <w:t>Delta Tool top menu</w:t>
      </w:r>
      <w:bookmarkEnd w:id="414"/>
      <w:bookmarkEnd w:id="415"/>
    </w:p>
    <w:p w:rsidR="00D84817" w:rsidRPr="00D84817" w:rsidRDefault="00D84817" w:rsidP="006600DA">
      <w:pPr>
        <w:rPr>
          <w:lang w:val="en-GB"/>
        </w:rPr>
      </w:pPr>
    </w:p>
    <w:p w:rsidR="00D84817" w:rsidRDefault="00D84817" w:rsidP="00D84817">
      <w:pPr>
        <w:rPr>
          <w:lang w:val="en-GB"/>
        </w:rPr>
      </w:pPr>
      <w:r w:rsidRPr="006600DA">
        <w:rPr>
          <w:noProof/>
        </w:rPr>
        <w:drawing>
          <wp:inline distT="0" distB="0" distL="0" distR="0" wp14:anchorId="1E012E1A" wp14:editId="2E52507F">
            <wp:extent cx="3352800" cy="1209675"/>
            <wp:effectExtent l="0" t="0" r="0" b="9525"/>
            <wp:docPr id="12" name="Billed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3352800" cy="1209675"/>
                    </a:xfrm>
                    <a:prstGeom prst="rect">
                      <a:avLst/>
                    </a:prstGeom>
                  </pic:spPr>
                </pic:pic>
              </a:graphicData>
            </a:graphic>
          </wp:inline>
        </w:drawing>
      </w:r>
    </w:p>
    <w:p w:rsidR="00054A43" w:rsidRDefault="00054A43" w:rsidP="00054A43">
      <w:pPr>
        <w:rPr>
          <w:lang w:val="en-GB"/>
        </w:rPr>
      </w:pPr>
    </w:p>
    <w:p w:rsidR="00D84817" w:rsidRDefault="00D84817" w:rsidP="00054A43">
      <w:pPr>
        <w:rPr>
          <w:lang w:val="en-GB"/>
        </w:rPr>
      </w:pPr>
      <w:r w:rsidRPr="006600DA">
        <w:rPr>
          <w:lang w:val="en-GB"/>
        </w:rPr>
        <w:t>When starting Delta Tool the upper right</w:t>
      </w:r>
      <w:r>
        <w:rPr>
          <w:lang w:val="en-GB"/>
        </w:rPr>
        <w:t>-</w:t>
      </w:r>
      <w:r w:rsidRPr="006600DA">
        <w:rPr>
          <w:lang w:val="en-GB"/>
        </w:rPr>
        <w:t>hand corner contains a menu that allows you, e.g. to run a Benchmark, and to save and retrieve selections you have made</w:t>
      </w:r>
      <w:r>
        <w:rPr>
          <w:lang w:val="en-GB"/>
        </w:rPr>
        <w:t>.</w:t>
      </w:r>
    </w:p>
    <w:p w:rsidR="00D84817" w:rsidRPr="00D84817" w:rsidRDefault="00D84817" w:rsidP="006600DA">
      <w:pPr>
        <w:rPr>
          <w:lang w:val="en-GB"/>
        </w:rPr>
      </w:pPr>
    </w:p>
    <w:p w:rsidR="00D84817" w:rsidRPr="00523249" w:rsidRDefault="00D84817" w:rsidP="00DA4871">
      <w:pPr>
        <w:pStyle w:val="ListParagraph"/>
        <w:numPr>
          <w:ilvl w:val="0"/>
          <w:numId w:val="26"/>
        </w:numPr>
        <w:rPr>
          <w:rFonts w:ascii="Times New Roman" w:hAnsi="Times New Roman"/>
          <w:b/>
          <w:sz w:val="24"/>
          <w:szCs w:val="24"/>
          <w:lang w:val="en-GB"/>
        </w:rPr>
      </w:pPr>
      <w:r w:rsidRPr="00523249">
        <w:rPr>
          <w:rFonts w:ascii="Times New Roman" w:hAnsi="Times New Roman"/>
          <w:b/>
          <w:sz w:val="24"/>
          <w:szCs w:val="24"/>
          <w:lang w:val="en-GB"/>
        </w:rPr>
        <w:t>File</w:t>
      </w:r>
    </w:p>
    <w:p w:rsidR="00D84817" w:rsidRPr="00523249" w:rsidRDefault="00D84817" w:rsidP="00DA4871">
      <w:pPr>
        <w:pStyle w:val="ListParagraph"/>
        <w:numPr>
          <w:ilvl w:val="1"/>
          <w:numId w:val="26"/>
        </w:numPr>
        <w:rPr>
          <w:rFonts w:ascii="Times New Roman" w:hAnsi="Times New Roman"/>
          <w:sz w:val="24"/>
          <w:szCs w:val="24"/>
          <w:u w:val="single"/>
          <w:lang w:val="en-GB"/>
        </w:rPr>
      </w:pPr>
      <w:r w:rsidRPr="00523249">
        <w:rPr>
          <w:rFonts w:ascii="Times New Roman" w:hAnsi="Times New Roman"/>
          <w:sz w:val="24"/>
          <w:szCs w:val="24"/>
          <w:u w:val="single"/>
          <w:lang w:val="en-GB"/>
        </w:rPr>
        <w:t>Save image</w:t>
      </w:r>
      <w:r w:rsidRPr="00523249">
        <w:rPr>
          <w:rFonts w:ascii="Times New Roman" w:hAnsi="Times New Roman"/>
          <w:sz w:val="24"/>
          <w:szCs w:val="24"/>
          <w:lang w:val="en-GB"/>
        </w:rPr>
        <w:t xml:space="preserve">: Save main window diagram in various format (jpeg, </w:t>
      </w:r>
      <w:proofErr w:type="spellStart"/>
      <w:r w:rsidRPr="00523249">
        <w:rPr>
          <w:rFonts w:ascii="Times New Roman" w:hAnsi="Times New Roman"/>
          <w:sz w:val="24"/>
          <w:szCs w:val="24"/>
          <w:lang w:val="en-GB"/>
        </w:rPr>
        <w:t>tif</w:t>
      </w:r>
      <w:proofErr w:type="spellEnd"/>
      <w:r w:rsidRPr="00523249">
        <w:rPr>
          <w:rFonts w:ascii="Times New Roman" w:hAnsi="Times New Roman"/>
          <w:sz w:val="24"/>
          <w:szCs w:val="24"/>
          <w:lang w:val="en-GB"/>
        </w:rPr>
        <w:t>...)</w:t>
      </w:r>
      <w:r w:rsidR="004370C6">
        <w:rPr>
          <w:rFonts w:ascii="Times New Roman" w:hAnsi="Times New Roman"/>
          <w:sz w:val="24"/>
          <w:szCs w:val="24"/>
          <w:lang w:val="en-GB"/>
        </w:rPr>
        <w:t>. Images are saved in the subdirectory “save”</w:t>
      </w:r>
    </w:p>
    <w:p w:rsidR="00D84817" w:rsidRPr="0002023A" w:rsidRDefault="00D84817" w:rsidP="00DA4871">
      <w:pPr>
        <w:pStyle w:val="ListParagraph"/>
        <w:numPr>
          <w:ilvl w:val="1"/>
          <w:numId w:val="26"/>
        </w:numPr>
        <w:rPr>
          <w:rFonts w:ascii="Times New Roman" w:hAnsi="Times New Roman"/>
          <w:sz w:val="24"/>
          <w:szCs w:val="24"/>
          <w:lang w:val="en-GB"/>
        </w:rPr>
      </w:pPr>
      <w:proofErr w:type="spellStart"/>
      <w:r w:rsidRPr="00523249">
        <w:rPr>
          <w:rFonts w:ascii="Times New Roman" w:hAnsi="Times New Roman"/>
          <w:sz w:val="24"/>
          <w:szCs w:val="24"/>
          <w:u w:val="single"/>
          <w:lang w:val="en-GB"/>
        </w:rPr>
        <w:t>BatchComposition</w:t>
      </w:r>
      <w:proofErr w:type="spellEnd"/>
      <w:r>
        <w:rPr>
          <w:rFonts w:ascii="Times New Roman" w:hAnsi="Times New Roman"/>
          <w:sz w:val="24"/>
          <w:szCs w:val="24"/>
          <w:u w:val="single"/>
          <w:lang w:val="en-GB"/>
        </w:rPr>
        <w:t>:</w:t>
      </w:r>
      <w:r>
        <w:rPr>
          <w:rFonts w:ascii="Times New Roman" w:hAnsi="Times New Roman"/>
          <w:sz w:val="24"/>
          <w:szCs w:val="24"/>
          <w:lang w:val="en-GB"/>
        </w:rPr>
        <w:t xml:space="preserve"> A</w:t>
      </w:r>
      <w:r w:rsidRPr="0002023A">
        <w:rPr>
          <w:rFonts w:ascii="Times New Roman" w:hAnsi="Times New Roman"/>
          <w:sz w:val="24"/>
          <w:szCs w:val="24"/>
          <w:lang w:val="en-GB"/>
        </w:rPr>
        <w:t>llow the user to create his own batch composed of 1 to 4 different graphics</w:t>
      </w:r>
    </w:p>
    <w:p w:rsidR="00D84817" w:rsidRPr="00523249" w:rsidRDefault="00D84817" w:rsidP="00DA4871">
      <w:pPr>
        <w:pStyle w:val="ListParagraph"/>
        <w:numPr>
          <w:ilvl w:val="1"/>
          <w:numId w:val="26"/>
        </w:numPr>
        <w:rPr>
          <w:rFonts w:ascii="Times New Roman" w:hAnsi="Times New Roman"/>
          <w:sz w:val="24"/>
          <w:szCs w:val="24"/>
          <w:u w:val="single"/>
          <w:lang w:val="en-GB"/>
        </w:rPr>
      </w:pPr>
      <w:proofErr w:type="spellStart"/>
      <w:r w:rsidRPr="00523249">
        <w:rPr>
          <w:rFonts w:ascii="Times New Roman" w:hAnsi="Times New Roman"/>
          <w:sz w:val="24"/>
          <w:szCs w:val="24"/>
          <w:u w:val="single"/>
          <w:lang w:val="en-GB"/>
        </w:rPr>
        <w:t>BatchSave</w:t>
      </w:r>
      <w:proofErr w:type="spellEnd"/>
      <w:r>
        <w:rPr>
          <w:rFonts w:ascii="Times New Roman" w:hAnsi="Times New Roman"/>
          <w:sz w:val="24"/>
          <w:szCs w:val="24"/>
          <w:u w:val="single"/>
          <w:lang w:val="en-GB"/>
        </w:rPr>
        <w:t xml:space="preserve">: </w:t>
      </w:r>
      <w:r w:rsidRPr="0002023A">
        <w:rPr>
          <w:rFonts w:ascii="Times New Roman" w:hAnsi="Times New Roman"/>
          <w:sz w:val="24"/>
          <w:szCs w:val="24"/>
          <w:lang w:val="en-GB"/>
        </w:rPr>
        <w:t>Save current elaboration as batch</w:t>
      </w:r>
    </w:p>
    <w:p w:rsidR="00D84817" w:rsidRPr="00523249" w:rsidRDefault="00D84817" w:rsidP="00DA4871">
      <w:pPr>
        <w:pStyle w:val="ListParagraph"/>
        <w:numPr>
          <w:ilvl w:val="1"/>
          <w:numId w:val="26"/>
        </w:numPr>
        <w:rPr>
          <w:rFonts w:ascii="Times New Roman" w:hAnsi="Times New Roman"/>
          <w:sz w:val="24"/>
          <w:szCs w:val="24"/>
          <w:u w:val="single"/>
          <w:lang w:val="en-GB"/>
        </w:rPr>
      </w:pPr>
      <w:proofErr w:type="spellStart"/>
      <w:r w:rsidRPr="00523249">
        <w:rPr>
          <w:rFonts w:ascii="Times New Roman" w:hAnsi="Times New Roman"/>
          <w:sz w:val="24"/>
          <w:szCs w:val="24"/>
          <w:u w:val="single"/>
          <w:lang w:val="en-GB"/>
        </w:rPr>
        <w:t>BatchRestore</w:t>
      </w:r>
      <w:proofErr w:type="spellEnd"/>
      <w:r>
        <w:rPr>
          <w:rFonts w:ascii="Times New Roman" w:hAnsi="Times New Roman"/>
          <w:sz w:val="24"/>
          <w:szCs w:val="24"/>
          <w:u w:val="single"/>
          <w:lang w:val="en-GB"/>
        </w:rPr>
        <w:t>:</w:t>
      </w:r>
      <w:r>
        <w:rPr>
          <w:rFonts w:ascii="Times New Roman" w:hAnsi="Times New Roman"/>
          <w:sz w:val="24"/>
          <w:szCs w:val="24"/>
          <w:lang w:val="en-GB"/>
        </w:rPr>
        <w:t xml:space="preserve"> Restore batch from existing ones. </w:t>
      </w:r>
    </w:p>
    <w:p w:rsidR="00D84817" w:rsidRPr="00523249" w:rsidRDefault="00D84817" w:rsidP="00DA4871">
      <w:pPr>
        <w:pStyle w:val="ListParagraph"/>
        <w:numPr>
          <w:ilvl w:val="1"/>
          <w:numId w:val="26"/>
        </w:numPr>
        <w:rPr>
          <w:rFonts w:ascii="Times New Roman" w:hAnsi="Times New Roman"/>
          <w:sz w:val="24"/>
          <w:szCs w:val="24"/>
          <w:u w:val="single"/>
          <w:lang w:val="en-GB"/>
        </w:rPr>
      </w:pPr>
      <w:r w:rsidRPr="00523249">
        <w:rPr>
          <w:rFonts w:ascii="Times New Roman" w:hAnsi="Times New Roman"/>
          <w:sz w:val="24"/>
          <w:szCs w:val="24"/>
          <w:u w:val="single"/>
          <w:lang w:val="en-GB"/>
        </w:rPr>
        <w:t>Exit</w:t>
      </w:r>
    </w:p>
    <w:p w:rsidR="00D84817" w:rsidRPr="00523249" w:rsidRDefault="00D84817" w:rsidP="00DA4871">
      <w:pPr>
        <w:pStyle w:val="ListParagraph"/>
        <w:numPr>
          <w:ilvl w:val="0"/>
          <w:numId w:val="26"/>
        </w:numPr>
        <w:rPr>
          <w:rFonts w:ascii="Times New Roman" w:hAnsi="Times New Roman"/>
          <w:sz w:val="24"/>
          <w:szCs w:val="24"/>
          <w:lang w:val="en-GB"/>
        </w:rPr>
      </w:pPr>
      <w:r w:rsidRPr="00523249">
        <w:rPr>
          <w:rFonts w:ascii="Times New Roman" w:hAnsi="Times New Roman"/>
          <w:b/>
          <w:sz w:val="24"/>
          <w:szCs w:val="24"/>
          <w:lang w:val="en-GB"/>
        </w:rPr>
        <w:t>Benchmark</w:t>
      </w:r>
      <w:r w:rsidRPr="00523249">
        <w:rPr>
          <w:rFonts w:ascii="Times New Roman" w:hAnsi="Times New Roman"/>
          <w:sz w:val="24"/>
          <w:szCs w:val="24"/>
          <w:lang w:val="en-GB"/>
        </w:rPr>
        <w:t xml:space="preserve"> (see Section 4)</w:t>
      </w:r>
    </w:p>
    <w:p w:rsidR="00D84817" w:rsidRPr="00523249" w:rsidRDefault="00D84817" w:rsidP="00DA4871">
      <w:pPr>
        <w:pStyle w:val="ListParagraph"/>
        <w:numPr>
          <w:ilvl w:val="1"/>
          <w:numId w:val="26"/>
        </w:numPr>
        <w:jc w:val="both"/>
        <w:rPr>
          <w:rFonts w:ascii="Times New Roman" w:hAnsi="Times New Roman"/>
          <w:sz w:val="24"/>
          <w:szCs w:val="24"/>
          <w:u w:val="single"/>
          <w:lang w:val="en-GB"/>
        </w:rPr>
      </w:pPr>
      <w:r w:rsidRPr="00523249">
        <w:rPr>
          <w:rFonts w:ascii="Times New Roman" w:hAnsi="Times New Roman"/>
          <w:sz w:val="24"/>
          <w:szCs w:val="24"/>
          <w:u w:val="single"/>
          <w:lang w:val="en-GB"/>
        </w:rPr>
        <w:t>Assessment</w:t>
      </w:r>
    </w:p>
    <w:p w:rsidR="00D84817" w:rsidRPr="00523249" w:rsidRDefault="00D84817" w:rsidP="00DA4871">
      <w:pPr>
        <w:pStyle w:val="ListParagraph"/>
        <w:numPr>
          <w:ilvl w:val="2"/>
          <w:numId w:val="26"/>
        </w:numPr>
        <w:jc w:val="both"/>
        <w:rPr>
          <w:rFonts w:ascii="Times New Roman" w:hAnsi="Times New Roman"/>
          <w:sz w:val="24"/>
          <w:szCs w:val="24"/>
          <w:u w:val="single"/>
          <w:lang w:val="en-GB"/>
        </w:rPr>
      </w:pPr>
      <w:r w:rsidRPr="00523249">
        <w:rPr>
          <w:rFonts w:ascii="Times New Roman" w:hAnsi="Times New Roman"/>
          <w:sz w:val="24"/>
          <w:szCs w:val="24"/>
          <w:u w:val="single"/>
          <w:lang w:val="en-GB"/>
        </w:rPr>
        <w:t>daily 8h maximum O3</w:t>
      </w:r>
    </w:p>
    <w:p w:rsidR="00D84817" w:rsidRPr="000B6FDA" w:rsidRDefault="00D84817" w:rsidP="00DA4871">
      <w:pPr>
        <w:pStyle w:val="ListParagraph"/>
        <w:numPr>
          <w:ilvl w:val="2"/>
          <w:numId w:val="26"/>
        </w:numPr>
        <w:jc w:val="both"/>
        <w:rPr>
          <w:rFonts w:ascii="Times New Roman" w:hAnsi="Times New Roman"/>
          <w:sz w:val="24"/>
          <w:szCs w:val="24"/>
          <w:u w:val="single"/>
          <w:lang w:val="en-GB"/>
        </w:rPr>
      </w:pPr>
      <w:r w:rsidRPr="000B6FDA">
        <w:rPr>
          <w:rFonts w:ascii="Times New Roman" w:hAnsi="Times New Roman"/>
          <w:sz w:val="24"/>
          <w:szCs w:val="24"/>
          <w:u w:val="single"/>
          <w:lang w:val="en-GB"/>
        </w:rPr>
        <w:t>Daily averaged PM10</w:t>
      </w:r>
    </w:p>
    <w:p w:rsidR="00A53A37" w:rsidRPr="000B6FDA" w:rsidRDefault="00A53A37" w:rsidP="00DA4871">
      <w:pPr>
        <w:pStyle w:val="ListParagraph"/>
        <w:numPr>
          <w:ilvl w:val="2"/>
          <w:numId w:val="26"/>
        </w:numPr>
        <w:jc w:val="both"/>
        <w:rPr>
          <w:rFonts w:ascii="Times New Roman" w:hAnsi="Times New Roman"/>
          <w:sz w:val="24"/>
          <w:szCs w:val="24"/>
          <w:u w:val="single"/>
          <w:lang w:val="en-GB"/>
        </w:rPr>
      </w:pPr>
      <w:r w:rsidRPr="000B6FDA">
        <w:rPr>
          <w:rFonts w:ascii="Times New Roman" w:hAnsi="Times New Roman"/>
          <w:sz w:val="24"/>
          <w:szCs w:val="24"/>
          <w:u w:val="single"/>
          <w:lang w:val="en-GB"/>
        </w:rPr>
        <w:lastRenderedPageBreak/>
        <w:t>Daily averaged PM25</w:t>
      </w:r>
    </w:p>
    <w:p w:rsidR="00D84817" w:rsidRPr="000B6FDA" w:rsidRDefault="00D84817" w:rsidP="00DA4871">
      <w:pPr>
        <w:pStyle w:val="ListParagraph"/>
        <w:numPr>
          <w:ilvl w:val="2"/>
          <w:numId w:val="26"/>
        </w:numPr>
        <w:jc w:val="both"/>
        <w:rPr>
          <w:rFonts w:ascii="Times New Roman" w:hAnsi="Times New Roman"/>
          <w:sz w:val="24"/>
          <w:szCs w:val="24"/>
          <w:u w:val="single"/>
          <w:lang w:val="en-GB"/>
        </w:rPr>
      </w:pPr>
      <w:r w:rsidRPr="000B6FDA">
        <w:rPr>
          <w:rFonts w:ascii="Times New Roman" w:hAnsi="Times New Roman"/>
          <w:sz w:val="24"/>
          <w:szCs w:val="24"/>
          <w:u w:val="single"/>
          <w:lang w:val="en-GB"/>
        </w:rPr>
        <w:t>Hourly NO2</w:t>
      </w:r>
    </w:p>
    <w:p w:rsidR="00A53A37" w:rsidRPr="000B6FDA" w:rsidRDefault="00A53A37" w:rsidP="00DA4871">
      <w:pPr>
        <w:pStyle w:val="ListParagraph"/>
        <w:numPr>
          <w:ilvl w:val="2"/>
          <w:numId w:val="26"/>
        </w:numPr>
        <w:jc w:val="both"/>
        <w:rPr>
          <w:rFonts w:ascii="Times New Roman" w:hAnsi="Times New Roman"/>
          <w:sz w:val="24"/>
          <w:szCs w:val="24"/>
          <w:u w:val="single"/>
          <w:lang w:val="en-GB"/>
        </w:rPr>
      </w:pPr>
      <w:r w:rsidRPr="000B6FDA">
        <w:rPr>
          <w:rFonts w:ascii="Times New Roman" w:hAnsi="Times New Roman"/>
          <w:sz w:val="24"/>
          <w:szCs w:val="24"/>
          <w:u w:val="single"/>
          <w:lang w:val="en-GB"/>
        </w:rPr>
        <w:t>Hourly WS</w:t>
      </w:r>
    </w:p>
    <w:p w:rsidR="00A53A37" w:rsidRPr="000B6FDA" w:rsidRDefault="00A53A37" w:rsidP="00DA4871">
      <w:pPr>
        <w:pStyle w:val="ListParagraph"/>
        <w:numPr>
          <w:ilvl w:val="2"/>
          <w:numId w:val="26"/>
        </w:numPr>
        <w:jc w:val="both"/>
        <w:rPr>
          <w:rFonts w:ascii="Times New Roman" w:hAnsi="Times New Roman"/>
          <w:sz w:val="24"/>
          <w:szCs w:val="24"/>
          <w:u w:val="single"/>
          <w:lang w:val="en-GB"/>
        </w:rPr>
      </w:pPr>
      <w:r w:rsidRPr="000B6FDA">
        <w:rPr>
          <w:rFonts w:ascii="Times New Roman" w:hAnsi="Times New Roman"/>
          <w:sz w:val="24"/>
          <w:szCs w:val="24"/>
          <w:u w:val="single"/>
          <w:lang w:val="en-GB"/>
        </w:rPr>
        <w:t>Hourly Temperature</w:t>
      </w:r>
    </w:p>
    <w:p w:rsidR="00D84817" w:rsidRPr="00523249" w:rsidRDefault="00D84817" w:rsidP="00DA4871">
      <w:pPr>
        <w:pStyle w:val="ListParagraph"/>
        <w:numPr>
          <w:ilvl w:val="2"/>
          <w:numId w:val="26"/>
        </w:numPr>
        <w:jc w:val="both"/>
        <w:rPr>
          <w:rFonts w:ascii="Times New Roman" w:hAnsi="Times New Roman"/>
          <w:sz w:val="24"/>
          <w:szCs w:val="24"/>
          <w:u w:val="single"/>
          <w:lang w:val="en-GB"/>
        </w:rPr>
      </w:pPr>
      <w:r w:rsidRPr="00523249">
        <w:rPr>
          <w:rFonts w:ascii="Times New Roman" w:hAnsi="Times New Roman"/>
          <w:sz w:val="24"/>
          <w:szCs w:val="24"/>
          <w:u w:val="single"/>
          <w:lang w:val="en-GB"/>
        </w:rPr>
        <w:t>Yearly PM10</w:t>
      </w:r>
    </w:p>
    <w:p w:rsidR="00D84817" w:rsidRPr="00523249" w:rsidRDefault="00D84817" w:rsidP="00DA4871">
      <w:pPr>
        <w:pStyle w:val="ListParagraph"/>
        <w:numPr>
          <w:ilvl w:val="2"/>
          <w:numId w:val="26"/>
        </w:numPr>
        <w:rPr>
          <w:rFonts w:ascii="Times New Roman" w:hAnsi="Times New Roman"/>
          <w:sz w:val="24"/>
          <w:szCs w:val="24"/>
          <w:u w:val="single"/>
          <w:lang w:val="en-GB"/>
        </w:rPr>
      </w:pPr>
      <w:r w:rsidRPr="00523249">
        <w:rPr>
          <w:rFonts w:ascii="Times New Roman" w:hAnsi="Times New Roman"/>
          <w:sz w:val="24"/>
          <w:szCs w:val="24"/>
          <w:u w:val="single"/>
          <w:lang w:val="en-GB"/>
        </w:rPr>
        <w:t>Yearly NO2</w:t>
      </w:r>
    </w:p>
    <w:p w:rsidR="00D84817" w:rsidRPr="00523249" w:rsidRDefault="00D84817" w:rsidP="00DA4871">
      <w:pPr>
        <w:pStyle w:val="ListParagraph"/>
        <w:numPr>
          <w:ilvl w:val="1"/>
          <w:numId w:val="26"/>
        </w:numPr>
        <w:rPr>
          <w:rFonts w:ascii="Times New Roman" w:hAnsi="Times New Roman"/>
          <w:sz w:val="24"/>
          <w:szCs w:val="24"/>
          <w:u w:val="single"/>
          <w:lang w:val="en-GB"/>
        </w:rPr>
      </w:pPr>
      <w:r w:rsidRPr="00523249">
        <w:rPr>
          <w:rFonts w:ascii="Times New Roman" w:hAnsi="Times New Roman"/>
          <w:sz w:val="24"/>
          <w:szCs w:val="24"/>
          <w:u w:val="single"/>
          <w:lang w:val="en-GB"/>
        </w:rPr>
        <w:t>Planning (not available yet)</w:t>
      </w:r>
    </w:p>
    <w:p w:rsidR="00D84817" w:rsidRPr="00523249" w:rsidRDefault="00D84817" w:rsidP="00DA4871">
      <w:pPr>
        <w:pStyle w:val="ListParagraph"/>
        <w:numPr>
          <w:ilvl w:val="0"/>
          <w:numId w:val="26"/>
        </w:numPr>
        <w:rPr>
          <w:rFonts w:ascii="Times New Roman" w:hAnsi="Times New Roman"/>
          <w:sz w:val="24"/>
          <w:szCs w:val="24"/>
          <w:lang w:val="en-GB"/>
        </w:rPr>
      </w:pPr>
      <w:r w:rsidRPr="00523249">
        <w:rPr>
          <w:rFonts w:ascii="Times New Roman" w:hAnsi="Times New Roman"/>
          <w:b/>
          <w:sz w:val="24"/>
          <w:szCs w:val="24"/>
          <w:lang w:val="en-GB"/>
        </w:rPr>
        <w:t>Mode</w:t>
      </w:r>
    </w:p>
    <w:p w:rsidR="00D84817" w:rsidRPr="00523249" w:rsidRDefault="00D84817" w:rsidP="00DA4871">
      <w:pPr>
        <w:pStyle w:val="ListParagraph"/>
        <w:numPr>
          <w:ilvl w:val="1"/>
          <w:numId w:val="26"/>
        </w:numPr>
        <w:rPr>
          <w:rFonts w:ascii="Times New Roman" w:hAnsi="Times New Roman"/>
          <w:sz w:val="24"/>
          <w:szCs w:val="24"/>
          <w:u w:val="single"/>
          <w:lang w:val="en-GB"/>
        </w:rPr>
      </w:pPr>
      <w:r w:rsidRPr="00523249">
        <w:rPr>
          <w:rFonts w:ascii="Times New Roman" w:hAnsi="Times New Roman"/>
          <w:sz w:val="24"/>
          <w:szCs w:val="24"/>
          <w:u w:val="single"/>
          <w:lang w:val="en-GB"/>
        </w:rPr>
        <w:t>Select mode</w:t>
      </w:r>
      <w:r>
        <w:rPr>
          <w:rFonts w:ascii="Times New Roman" w:hAnsi="Times New Roman"/>
          <w:sz w:val="24"/>
          <w:szCs w:val="24"/>
          <w:u w:val="single"/>
          <w:lang w:val="en-GB"/>
        </w:rPr>
        <w:t xml:space="preserve"> (inactive)</w:t>
      </w:r>
    </w:p>
    <w:p w:rsidR="00D84817" w:rsidRPr="00523249" w:rsidRDefault="00D84817" w:rsidP="00DA4871">
      <w:pPr>
        <w:pStyle w:val="ListParagraph"/>
        <w:numPr>
          <w:ilvl w:val="1"/>
          <w:numId w:val="26"/>
        </w:numPr>
        <w:rPr>
          <w:rFonts w:ascii="Times New Roman" w:hAnsi="Times New Roman"/>
          <w:sz w:val="24"/>
          <w:szCs w:val="24"/>
          <w:u w:val="single"/>
          <w:lang w:val="en-GB"/>
        </w:rPr>
      </w:pPr>
      <w:r w:rsidRPr="00523249">
        <w:rPr>
          <w:rFonts w:ascii="Times New Roman" w:hAnsi="Times New Roman"/>
          <w:sz w:val="24"/>
          <w:szCs w:val="24"/>
          <w:u w:val="single"/>
          <w:lang w:val="en-GB"/>
        </w:rPr>
        <w:t>Hide/Show Recognize Info</w:t>
      </w:r>
      <w:r>
        <w:rPr>
          <w:rFonts w:ascii="Times New Roman" w:hAnsi="Times New Roman"/>
          <w:sz w:val="24"/>
          <w:szCs w:val="24"/>
          <w:u w:val="single"/>
          <w:lang w:val="en-GB"/>
        </w:rPr>
        <w:t>:</w:t>
      </w:r>
      <w:r>
        <w:rPr>
          <w:rFonts w:ascii="Times New Roman" w:hAnsi="Times New Roman"/>
          <w:sz w:val="24"/>
          <w:szCs w:val="24"/>
          <w:lang w:val="en-GB"/>
        </w:rPr>
        <w:t xml:space="preserve"> Mouse recognize window is turned on/off</w:t>
      </w:r>
    </w:p>
    <w:p w:rsidR="00D84817" w:rsidRPr="00523249" w:rsidRDefault="00D84817" w:rsidP="00DA4871">
      <w:pPr>
        <w:pStyle w:val="ListParagraph"/>
        <w:numPr>
          <w:ilvl w:val="0"/>
          <w:numId w:val="26"/>
        </w:numPr>
        <w:rPr>
          <w:rFonts w:ascii="Times New Roman" w:hAnsi="Times New Roman"/>
          <w:b/>
          <w:sz w:val="24"/>
          <w:szCs w:val="24"/>
          <w:lang w:val="en-GB"/>
        </w:rPr>
      </w:pPr>
      <w:r w:rsidRPr="00523249">
        <w:rPr>
          <w:rFonts w:ascii="Times New Roman" w:hAnsi="Times New Roman"/>
          <w:b/>
          <w:sz w:val="24"/>
          <w:szCs w:val="24"/>
          <w:lang w:val="en-GB"/>
        </w:rPr>
        <w:t>Data selection</w:t>
      </w:r>
    </w:p>
    <w:p w:rsidR="00D84817" w:rsidRPr="00523249" w:rsidRDefault="00D84817" w:rsidP="00DA4871">
      <w:pPr>
        <w:pStyle w:val="ListParagraph"/>
        <w:numPr>
          <w:ilvl w:val="1"/>
          <w:numId w:val="26"/>
        </w:numPr>
        <w:rPr>
          <w:rFonts w:ascii="Times New Roman" w:hAnsi="Times New Roman"/>
          <w:sz w:val="24"/>
          <w:szCs w:val="24"/>
          <w:u w:val="single"/>
          <w:lang w:val="en-GB"/>
        </w:rPr>
      </w:pPr>
      <w:r w:rsidRPr="00523249">
        <w:rPr>
          <w:rFonts w:ascii="Times New Roman" w:hAnsi="Times New Roman"/>
          <w:sz w:val="24"/>
          <w:szCs w:val="24"/>
          <w:u w:val="single"/>
          <w:lang w:val="en-GB"/>
        </w:rPr>
        <w:t>Select data</w:t>
      </w:r>
      <w:r>
        <w:rPr>
          <w:rFonts w:ascii="Times New Roman" w:hAnsi="Times New Roman"/>
          <w:sz w:val="24"/>
          <w:szCs w:val="24"/>
          <w:lang w:val="en-GB"/>
        </w:rPr>
        <w:t xml:space="preserve">: Opens the “Data selection” window (similar to “data selection”). </w:t>
      </w:r>
    </w:p>
    <w:p w:rsidR="00D84817" w:rsidRPr="00523249" w:rsidRDefault="00D84817" w:rsidP="00DA4871">
      <w:pPr>
        <w:pStyle w:val="ListParagraph"/>
        <w:numPr>
          <w:ilvl w:val="1"/>
          <w:numId w:val="26"/>
        </w:numPr>
        <w:rPr>
          <w:rFonts w:ascii="Times New Roman" w:hAnsi="Times New Roman"/>
          <w:sz w:val="24"/>
          <w:szCs w:val="24"/>
          <w:u w:val="single"/>
          <w:lang w:val="en-GB"/>
        </w:rPr>
      </w:pPr>
      <w:r w:rsidRPr="00523249">
        <w:rPr>
          <w:rFonts w:ascii="Times New Roman" w:hAnsi="Times New Roman"/>
          <w:sz w:val="24"/>
          <w:szCs w:val="24"/>
          <w:u w:val="single"/>
          <w:lang w:val="en-GB"/>
        </w:rPr>
        <w:t>Save data</w:t>
      </w:r>
      <w:r>
        <w:rPr>
          <w:rFonts w:ascii="Times New Roman" w:hAnsi="Times New Roman"/>
          <w:sz w:val="24"/>
          <w:szCs w:val="24"/>
          <w:u w:val="single"/>
          <w:lang w:val="en-GB"/>
        </w:rPr>
        <w:t>:</w:t>
      </w:r>
      <w:r>
        <w:rPr>
          <w:rFonts w:ascii="Times New Roman" w:hAnsi="Times New Roman"/>
          <w:sz w:val="24"/>
          <w:szCs w:val="24"/>
          <w:lang w:val="en-GB"/>
        </w:rPr>
        <w:t xml:space="preserve"> Save current “data selection”</w:t>
      </w:r>
    </w:p>
    <w:p w:rsidR="00D84817" w:rsidRPr="00523249" w:rsidRDefault="00D84817" w:rsidP="00DA4871">
      <w:pPr>
        <w:pStyle w:val="ListParagraph"/>
        <w:numPr>
          <w:ilvl w:val="1"/>
          <w:numId w:val="26"/>
        </w:numPr>
        <w:rPr>
          <w:rFonts w:ascii="Times New Roman" w:hAnsi="Times New Roman"/>
          <w:sz w:val="24"/>
          <w:szCs w:val="24"/>
          <w:u w:val="single"/>
          <w:lang w:val="en-GB"/>
        </w:rPr>
      </w:pPr>
      <w:r w:rsidRPr="00523249">
        <w:rPr>
          <w:rFonts w:ascii="Times New Roman" w:hAnsi="Times New Roman"/>
          <w:sz w:val="24"/>
          <w:szCs w:val="24"/>
          <w:u w:val="single"/>
          <w:lang w:val="en-GB"/>
        </w:rPr>
        <w:t>Restore data</w:t>
      </w:r>
      <w:r>
        <w:rPr>
          <w:rFonts w:ascii="Times New Roman" w:hAnsi="Times New Roman"/>
          <w:sz w:val="24"/>
          <w:szCs w:val="24"/>
          <w:u w:val="single"/>
          <w:lang w:val="en-GB"/>
        </w:rPr>
        <w:t>:</w:t>
      </w:r>
      <w:r>
        <w:rPr>
          <w:rFonts w:ascii="Times New Roman" w:hAnsi="Times New Roman"/>
          <w:sz w:val="24"/>
          <w:szCs w:val="24"/>
          <w:lang w:val="en-GB"/>
        </w:rPr>
        <w:t xml:space="preserve"> Restore “data selection” from existing ones.</w:t>
      </w:r>
    </w:p>
    <w:p w:rsidR="00D84817" w:rsidRPr="00523249" w:rsidRDefault="00D84817" w:rsidP="00DA4871">
      <w:pPr>
        <w:pStyle w:val="ListParagraph"/>
        <w:numPr>
          <w:ilvl w:val="0"/>
          <w:numId w:val="26"/>
        </w:numPr>
        <w:rPr>
          <w:rFonts w:ascii="Times New Roman" w:hAnsi="Times New Roman"/>
          <w:b/>
          <w:sz w:val="24"/>
          <w:szCs w:val="24"/>
          <w:lang w:val="en-GB"/>
        </w:rPr>
      </w:pPr>
      <w:r w:rsidRPr="00523249">
        <w:rPr>
          <w:rFonts w:ascii="Times New Roman" w:hAnsi="Times New Roman"/>
          <w:b/>
          <w:sz w:val="24"/>
          <w:szCs w:val="24"/>
          <w:lang w:val="en-GB"/>
        </w:rPr>
        <w:t>Analysis</w:t>
      </w:r>
    </w:p>
    <w:p w:rsidR="00D84817" w:rsidRPr="00523249" w:rsidRDefault="00D84817" w:rsidP="00DA4871">
      <w:pPr>
        <w:pStyle w:val="ListParagraph"/>
        <w:numPr>
          <w:ilvl w:val="1"/>
          <w:numId w:val="26"/>
        </w:numPr>
        <w:rPr>
          <w:rFonts w:ascii="Times New Roman" w:hAnsi="Times New Roman"/>
          <w:sz w:val="24"/>
          <w:szCs w:val="24"/>
          <w:u w:val="single"/>
          <w:lang w:val="en-GB"/>
        </w:rPr>
      </w:pPr>
      <w:r w:rsidRPr="00523249">
        <w:rPr>
          <w:rFonts w:ascii="Times New Roman" w:hAnsi="Times New Roman"/>
          <w:sz w:val="24"/>
          <w:szCs w:val="24"/>
          <w:u w:val="single"/>
          <w:lang w:val="en-GB"/>
        </w:rPr>
        <w:t>Select Analysis</w:t>
      </w:r>
      <w:r>
        <w:rPr>
          <w:rFonts w:ascii="Times New Roman" w:hAnsi="Times New Roman"/>
          <w:sz w:val="24"/>
          <w:szCs w:val="24"/>
          <w:u w:val="single"/>
          <w:lang w:val="en-GB"/>
        </w:rPr>
        <w:t>:</w:t>
      </w:r>
      <w:r w:rsidRPr="0002023A">
        <w:rPr>
          <w:rFonts w:ascii="Times New Roman" w:hAnsi="Times New Roman"/>
          <w:sz w:val="24"/>
          <w:szCs w:val="24"/>
          <w:lang w:val="en-GB"/>
        </w:rPr>
        <w:t xml:space="preserve"> </w:t>
      </w:r>
      <w:r>
        <w:rPr>
          <w:rFonts w:ascii="Times New Roman" w:hAnsi="Times New Roman"/>
          <w:sz w:val="24"/>
          <w:szCs w:val="24"/>
          <w:lang w:val="en-GB"/>
        </w:rPr>
        <w:t>Opens the “Analysis” window (similar to “Analysis”).</w:t>
      </w:r>
    </w:p>
    <w:p w:rsidR="00D84817" w:rsidRPr="00523249" w:rsidRDefault="00D84817" w:rsidP="00DA4871">
      <w:pPr>
        <w:pStyle w:val="ListParagraph"/>
        <w:numPr>
          <w:ilvl w:val="1"/>
          <w:numId w:val="26"/>
        </w:numPr>
        <w:rPr>
          <w:rFonts w:ascii="Times New Roman" w:hAnsi="Times New Roman"/>
          <w:sz w:val="24"/>
          <w:szCs w:val="24"/>
          <w:u w:val="single"/>
          <w:lang w:val="en-GB"/>
        </w:rPr>
      </w:pPr>
      <w:r w:rsidRPr="00523249">
        <w:rPr>
          <w:rFonts w:ascii="Times New Roman" w:hAnsi="Times New Roman"/>
          <w:sz w:val="24"/>
          <w:szCs w:val="24"/>
          <w:u w:val="single"/>
          <w:lang w:val="en-GB"/>
        </w:rPr>
        <w:t>Save Analysis</w:t>
      </w:r>
      <w:r>
        <w:rPr>
          <w:rFonts w:ascii="Times New Roman" w:hAnsi="Times New Roman"/>
          <w:sz w:val="24"/>
          <w:szCs w:val="24"/>
          <w:u w:val="single"/>
          <w:lang w:val="en-GB"/>
        </w:rPr>
        <w:t xml:space="preserve">: </w:t>
      </w:r>
      <w:r>
        <w:rPr>
          <w:rFonts w:ascii="Times New Roman" w:hAnsi="Times New Roman"/>
          <w:sz w:val="24"/>
          <w:szCs w:val="24"/>
          <w:lang w:val="en-GB"/>
        </w:rPr>
        <w:t>Save current analysis choices.</w:t>
      </w:r>
    </w:p>
    <w:p w:rsidR="00D84817" w:rsidRPr="00523249" w:rsidRDefault="00D84817" w:rsidP="00DA4871">
      <w:pPr>
        <w:pStyle w:val="ListParagraph"/>
        <w:numPr>
          <w:ilvl w:val="1"/>
          <w:numId w:val="26"/>
        </w:numPr>
        <w:rPr>
          <w:rFonts w:ascii="Times New Roman" w:hAnsi="Times New Roman"/>
          <w:sz w:val="24"/>
          <w:szCs w:val="24"/>
          <w:u w:val="single"/>
          <w:lang w:val="en-GB"/>
        </w:rPr>
      </w:pPr>
      <w:r w:rsidRPr="00523249">
        <w:rPr>
          <w:rFonts w:ascii="Times New Roman" w:hAnsi="Times New Roman"/>
          <w:sz w:val="24"/>
          <w:szCs w:val="24"/>
          <w:u w:val="single"/>
          <w:lang w:val="en-GB"/>
        </w:rPr>
        <w:t>Restore Analysis</w:t>
      </w:r>
      <w:r>
        <w:rPr>
          <w:rFonts w:ascii="Times New Roman" w:hAnsi="Times New Roman"/>
          <w:sz w:val="24"/>
          <w:szCs w:val="24"/>
          <w:u w:val="single"/>
          <w:lang w:val="en-GB"/>
        </w:rPr>
        <w:t xml:space="preserve">: </w:t>
      </w:r>
      <w:r>
        <w:rPr>
          <w:rFonts w:ascii="Times New Roman" w:hAnsi="Times New Roman"/>
          <w:sz w:val="24"/>
          <w:szCs w:val="24"/>
          <w:lang w:val="en-GB"/>
        </w:rPr>
        <w:t>Restore “analysis” from existing ones</w:t>
      </w:r>
    </w:p>
    <w:p w:rsidR="00D84817" w:rsidRPr="00523249" w:rsidRDefault="00D84817" w:rsidP="00DA4871">
      <w:pPr>
        <w:pStyle w:val="ListParagraph"/>
        <w:numPr>
          <w:ilvl w:val="0"/>
          <w:numId w:val="26"/>
        </w:numPr>
        <w:rPr>
          <w:rFonts w:ascii="Times New Roman" w:hAnsi="Times New Roman"/>
          <w:b/>
          <w:sz w:val="24"/>
          <w:szCs w:val="24"/>
          <w:lang w:val="en-GB"/>
        </w:rPr>
      </w:pPr>
      <w:r w:rsidRPr="00523249">
        <w:rPr>
          <w:rFonts w:ascii="Times New Roman" w:hAnsi="Times New Roman"/>
          <w:b/>
          <w:sz w:val="24"/>
          <w:szCs w:val="24"/>
          <w:lang w:val="en-GB"/>
        </w:rPr>
        <w:t>Help</w:t>
      </w:r>
    </w:p>
    <w:p w:rsidR="00D84817" w:rsidRPr="00523249" w:rsidRDefault="00D84817" w:rsidP="00DA4871">
      <w:pPr>
        <w:pStyle w:val="ListParagraph"/>
        <w:numPr>
          <w:ilvl w:val="1"/>
          <w:numId w:val="26"/>
        </w:numPr>
        <w:rPr>
          <w:rFonts w:ascii="Times New Roman" w:hAnsi="Times New Roman"/>
          <w:sz w:val="24"/>
          <w:szCs w:val="24"/>
          <w:u w:val="single"/>
          <w:lang w:val="en-GB"/>
        </w:rPr>
      </w:pPr>
      <w:r w:rsidRPr="00523249">
        <w:rPr>
          <w:rFonts w:ascii="Times New Roman" w:hAnsi="Times New Roman"/>
          <w:sz w:val="24"/>
          <w:szCs w:val="24"/>
          <w:u w:val="single"/>
          <w:lang w:val="en-GB"/>
        </w:rPr>
        <w:t>Help file</w:t>
      </w:r>
      <w:r>
        <w:rPr>
          <w:rFonts w:ascii="Times New Roman" w:hAnsi="Times New Roman"/>
          <w:sz w:val="24"/>
          <w:szCs w:val="24"/>
          <w:u w:val="single"/>
          <w:lang w:val="en-GB"/>
        </w:rPr>
        <w:t>:</w:t>
      </w:r>
      <w:r>
        <w:rPr>
          <w:rFonts w:ascii="Times New Roman" w:hAnsi="Times New Roman"/>
          <w:sz w:val="24"/>
          <w:szCs w:val="24"/>
          <w:lang w:val="en-GB"/>
        </w:rPr>
        <w:t xml:space="preserve"> Open the current DELTA version User’s guide (</w:t>
      </w:r>
      <w:proofErr w:type="spellStart"/>
      <w:r>
        <w:rPr>
          <w:rFonts w:ascii="Times New Roman" w:hAnsi="Times New Roman"/>
          <w:sz w:val="24"/>
          <w:szCs w:val="24"/>
          <w:lang w:val="en-GB"/>
        </w:rPr>
        <w:t>pdf</w:t>
      </w:r>
      <w:proofErr w:type="spellEnd"/>
      <w:r>
        <w:rPr>
          <w:rFonts w:ascii="Times New Roman" w:hAnsi="Times New Roman"/>
          <w:sz w:val="24"/>
          <w:szCs w:val="24"/>
          <w:lang w:val="en-GB"/>
        </w:rPr>
        <w:t xml:space="preserve"> format). The correct directory in which “adobe.exe” is located should be specified in the “init.ini” file in the “resource” directory</w:t>
      </w:r>
      <w:r w:rsidR="004A1246">
        <w:rPr>
          <w:rFonts w:ascii="Times New Roman" w:hAnsi="Times New Roman"/>
          <w:sz w:val="24"/>
          <w:szCs w:val="24"/>
          <w:lang w:val="en-GB"/>
        </w:rPr>
        <w:t xml:space="preserve"> (but this can be performed automatically – see option below)</w:t>
      </w:r>
      <w:r>
        <w:rPr>
          <w:rFonts w:ascii="Times New Roman" w:hAnsi="Times New Roman"/>
          <w:sz w:val="24"/>
          <w:szCs w:val="24"/>
          <w:lang w:val="en-GB"/>
        </w:rPr>
        <w:t>.</w:t>
      </w:r>
    </w:p>
    <w:p w:rsidR="00D84817" w:rsidRPr="00523249" w:rsidRDefault="00D84817" w:rsidP="00DA4871">
      <w:pPr>
        <w:pStyle w:val="ListParagraph"/>
        <w:numPr>
          <w:ilvl w:val="1"/>
          <w:numId w:val="26"/>
        </w:numPr>
        <w:rPr>
          <w:rFonts w:ascii="Times New Roman" w:hAnsi="Times New Roman"/>
          <w:sz w:val="24"/>
          <w:szCs w:val="24"/>
          <w:u w:val="single"/>
          <w:lang w:val="en-GB"/>
        </w:rPr>
      </w:pPr>
      <w:r w:rsidRPr="00523249">
        <w:rPr>
          <w:rFonts w:ascii="Times New Roman" w:hAnsi="Times New Roman"/>
          <w:sz w:val="24"/>
          <w:szCs w:val="24"/>
          <w:u w:val="single"/>
          <w:lang w:val="en-GB"/>
        </w:rPr>
        <w:t>Data check Integrity Tool</w:t>
      </w:r>
      <w:r>
        <w:rPr>
          <w:rFonts w:ascii="Times New Roman" w:hAnsi="Times New Roman"/>
          <w:sz w:val="24"/>
          <w:szCs w:val="24"/>
          <w:u w:val="single"/>
          <w:lang w:val="en-GB"/>
        </w:rPr>
        <w:t xml:space="preserve">: </w:t>
      </w:r>
      <w:r>
        <w:rPr>
          <w:rFonts w:ascii="Times New Roman" w:hAnsi="Times New Roman"/>
          <w:sz w:val="24"/>
          <w:szCs w:val="24"/>
          <w:lang w:val="en-GB"/>
        </w:rPr>
        <w:t xml:space="preserve">Open an </w:t>
      </w:r>
      <w:proofErr w:type="spellStart"/>
      <w:r>
        <w:rPr>
          <w:rFonts w:ascii="Times New Roman" w:hAnsi="Times New Roman"/>
          <w:sz w:val="24"/>
          <w:szCs w:val="24"/>
          <w:lang w:val="en-GB"/>
        </w:rPr>
        <w:t>independant</w:t>
      </w:r>
      <w:proofErr w:type="spellEnd"/>
      <w:r>
        <w:rPr>
          <w:rFonts w:ascii="Times New Roman" w:hAnsi="Times New Roman"/>
          <w:sz w:val="24"/>
          <w:szCs w:val="24"/>
          <w:lang w:val="en-GB"/>
        </w:rPr>
        <w:t xml:space="preserve"> window with the Check-IO processor to check consistency of the input data (see </w:t>
      </w:r>
      <w:r w:rsidR="004370C6">
        <w:rPr>
          <w:rFonts w:ascii="Times New Roman" w:hAnsi="Times New Roman"/>
          <w:sz w:val="24"/>
          <w:szCs w:val="24"/>
          <w:lang w:val="en-GB"/>
        </w:rPr>
        <w:t xml:space="preserve">User’s Guide </w:t>
      </w:r>
      <w:hyperlink w:anchor="_Data-Check_Integrity_Tool" w:history="1">
        <w:r>
          <w:rPr>
            <w:rStyle w:val="Hyperlink"/>
            <w:rFonts w:ascii="Times New Roman" w:hAnsi="Times New Roman"/>
            <w:sz w:val="24"/>
            <w:szCs w:val="24"/>
            <w:lang w:val="en-GB"/>
          </w:rPr>
          <w:t xml:space="preserve">Section </w:t>
        </w:r>
        <w:r>
          <w:rPr>
            <w:rStyle w:val="Hyperlink"/>
            <w:rFonts w:ascii="Times New Roman" w:hAnsi="Times New Roman"/>
            <w:sz w:val="24"/>
            <w:szCs w:val="24"/>
            <w:lang w:val="en-GB"/>
          </w:rPr>
          <w:fldChar w:fldCharType="begin"/>
        </w:r>
        <w:r>
          <w:rPr>
            <w:rStyle w:val="Hyperlink"/>
            <w:rFonts w:ascii="Times New Roman" w:hAnsi="Times New Roman"/>
            <w:sz w:val="24"/>
            <w:szCs w:val="24"/>
            <w:lang w:val="en-GB"/>
          </w:rPr>
          <w:instrText xml:space="preserve"> REF _Ref392252154 \w \h </w:instrText>
        </w:r>
        <w:r>
          <w:rPr>
            <w:rStyle w:val="Hyperlink"/>
            <w:rFonts w:ascii="Times New Roman" w:hAnsi="Times New Roman"/>
            <w:sz w:val="24"/>
            <w:szCs w:val="24"/>
            <w:lang w:val="en-GB"/>
          </w:rPr>
        </w:r>
        <w:r>
          <w:rPr>
            <w:rStyle w:val="Hyperlink"/>
            <w:rFonts w:ascii="Times New Roman" w:hAnsi="Times New Roman"/>
            <w:sz w:val="24"/>
            <w:szCs w:val="24"/>
            <w:lang w:val="en-GB"/>
          </w:rPr>
          <w:fldChar w:fldCharType="separate"/>
        </w:r>
        <w:r w:rsidR="006B094A">
          <w:rPr>
            <w:rStyle w:val="Hyperlink"/>
            <w:rFonts w:ascii="Times New Roman" w:hAnsi="Times New Roman"/>
            <w:sz w:val="24"/>
            <w:szCs w:val="24"/>
            <w:lang w:val="en-GB"/>
          </w:rPr>
          <w:t>9.1</w:t>
        </w:r>
        <w:r>
          <w:rPr>
            <w:rStyle w:val="Hyperlink"/>
            <w:rFonts w:ascii="Times New Roman" w:hAnsi="Times New Roman"/>
            <w:sz w:val="24"/>
            <w:szCs w:val="24"/>
            <w:lang w:val="en-GB"/>
          </w:rPr>
          <w:fldChar w:fldCharType="end"/>
        </w:r>
      </w:hyperlink>
      <w:r>
        <w:rPr>
          <w:rFonts w:ascii="Times New Roman" w:hAnsi="Times New Roman"/>
          <w:sz w:val="24"/>
          <w:szCs w:val="24"/>
          <w:lang w:val="en-GB"/>
        </w:rPr>
        <w:t>)</w:t>
      </w:r>
    </w:p>
    <w:p w:rsidR="00D84817" w:rsidRPr="00523249" w:rsidRDefault="00D84817" w:rsidP="00DA4871">
      <w:pPr>
        <w:pStyle w:val="ListParagraph"/>
        <w:numPr>
          <w:ilvl w:val="1"/>
          <w:numId w:val="26"/>
        </w:numPr>
        <w:rPr>
          <w:rFonts w:ascii="Times New Roman" w:hAnsi="Times New Roman"/>
          <w:sz w:val="24"/>
          <w:szCs w:val="24"/>
          <w:u w:val="single"/>
          <w:lang w:val="en-GB"/>
        </w:rPr>
      </w:pPr>
      <w:r w:rsidRPr="00523249">
        <w:rPr>
          <w:rFonts w:ascii="Times New Roman" w:hAnsi="Times New Roman"/>
          <w:sz w:val="24"/>
          <w:szCs w:val="24"/>
          <w:u w:val="single"/>
          <w:lang w:val="en-GB"/>
        </w:rPr>
        <w:t>Delta WWW</w:t>
      </w:r>
      <w:r>
        <w:rPr>
          <w:rFonts w:ascii="Times New Roman" w:hAnsi="Times New Roman"/>
          <w:sz w:val="24"/>
          <w:szCs w:val="24"/>
          <w:u w:val="single"/>
          <w:lang w:val="en-GB"/>
        </w:rPr>
        <w:t xml:space="preserve">: </w:t>
      </w:r>
      <w:r>
        <w:rPr>
          <w:rFonts w:ascii="Times New Roman" w:hAnsi="Times New Roman"/>
          <w:sz w:val="24"/>
          <w:szCs w:val="24"/>
          <w:lang w:val="en-GB"/>
        </w:rPr>
        <w:t>Open the DELTA WWW homepage. The correct directory in which the browser executable is located should be specified in the “init.ini” file in the “resource” directory.</w:t>
      </w:r>
    </w:p>
    <w:p w:rsidR="00D84817" w:rsidRPr="004A1246" w:rsidRDefault="00D84817" w:rsidP="00DA4871">
      <w:pPr>
        <w:pStyle w:val="ListParagraph"/>
        <w:numPr>
          <w:ilvl w:val="1"/>
          <w:numId w:val="26"/>
        </w:numPr>
        <w:rPr>
          <w:rFonts w:ascii="Times New Roman" w:hAnsi="Times New Roman"/>
          <w:sz w:val="24"/>
          <w:szCs w:val="24"/>
          <w:u w:val="single"/>
          <w:lang w:val="en-GB"/>
        </w:rPr>
      </w:pPr>
      <w:r w:rsidRPr="00523249">
        <w:rPr>
          <w:rFonts w:ascii="Times New Roman" w:hAnsi="Times New Roman"/>
          <w:sz w:val="24"/>
          <w:szCs w:val="24"/>
          <w:u w:val="single"/>
          <w:lang w:val="en-GB"/>
        </w:rPr>
        <w:t>About</w:t>
      </w:r>
      <w:r>
        <w:rPr>
          <w:rFonts w:ascii="Times New Roman" w:hAnsi="Times New Roman"/>
          <w:sz w:val="24"/>
          <w:szCs w:val="24"/>
          <w:u w:val="single"/>
          <w:lang w:val="en-GB"/>
        </w:rPr>
        <w:t xml:space="preserve">: </w:t>
      </w:r>
      <w:r w:rsidRPr="0054422D">
        <w:rPr>
          <w:rFonts w:ascii="Times New Roman" w:hAnsi="Times New Roman"/>
          <w:sz w:val="24"/>
          <w:szCs w:val="24"/>
          <w:lang w:val="en-GB"/>
        </w:rPr>
        <w:t>Version information</w:t>
      </w:r>
    </w:p>
    <w:p w:rsidR="004A1246" w:rsidRPr="00523249" w:rsidRDefault="004A1246" w:rsidP="00DA4871">
      <w:pPr>
        <w:pStyle w:val="ListParagraph"/>
        <w:numPr>
          <w:ilvl w:val="1"/>
          <w:numId w:val="26"/>
        </w:numPr>
        <w:rPr>
          <w:rFonts w:ascii="Times New Roman" w:hAnsi="Times New Roman"/>
          <w:sz w:val="24"/>
          <w:szCs w:val="24"/>
          <w:u w:val="single"/>
          <w:lang w:val="en-GB"/>
        </w:rPr>
      </w:pPr>
      <w:r>
        <w:rPr>
          <w:rFonts w:ascii="Times New Roman" w:hAnsi="Times New Roman"/>
          <w:sz w:val="24"/>
          <w:szCs w:val="24"/>
          <w:u w:val="single"/>
          <w:lang w:val="en-GB"/>
        </w:rPr>
        <w:t xml:space="preserve">Find external application paths: </w:t>
      </w:r>
      <w:r>
        <w:rPr>
          <w:rFonts w:ascii="Times New Roman" w:hAnsi="Times New Roman"/>
          <w:sz w:val="24"/>
          <w:szCs w:val="24"/>
          <w:lang w:val="en-GB"/>
        </w:rPr>
        <w:t>Automatically update the paths to external applications (Word, Excel…). This operation might require a substantial amount of time but will only needs to be performed once.</w:t>
      </w:r>
    </w:p>
    <w:p w:rsidR="00D84817" w:rsidRPr="00523249" w:rsidRDefault="004A1246" w:rsidP="00DA4871">
      <w:pPr>
        <w:pStyle w:val="ListParagraph"/>
        <w:numPr>
          <w:ilvl w:val="1"/>
          <w:numId w:val="26"/>
        </w:numPr>
        <w:rPr>
          <w:rFonts w:ascii="Times New Roman" w:hAnsi="Times New Roman"/>
          <w:sz w:val="24"/>
          <w:szCs w:val="24"/>
          <w:u w:val="single"/>
          <w:lang w:val="en-GB"/>
        </w:rPr>
      </w:pPr>
      <w:r>
        <w:rPr>
          <w:rFonts w:ascii="Times New Roman" w:hAnsi="Times New Roman"/>
          <w:sz w:val="24"/>
          <w:szCs w:val="24"/>
          <w:u w:val="single"/>
          <w:lang w:val="en-GB"/>
        </w:rPr>
        <w:t>Licence</w:t>
      </w:r>
      <w:r w:rsidR="00D84817">
        <w:rPr>
          <w:rFonts w:ascii="Times New Roman" w:hAnsi="Times New Roman"/>
          <w:sz w:val="24"/>
          <w:szCs w:val="24"/>
          <w:u w:val="single"/>
          <w:lang w:val="en-GB"/>
        </w:rPr>
        <w:t>:</w:t>
      </w:r>
      <w:r w:rsidRPr="004A1246">
        <w:rPr>
          <w:rFonts w:ascii="Times New Roman" w:hAnsi="Times New Roman"/>
          <w:sz w:val="24"/>
          <w:szCs w:val="24"/>
          <w:lang w:val="en-GB"/>
        </w:rPr>
        <w:t xml:space="preserve"> End user licence agreem</w:t>
      </w:r>
      <w:r>
        <w:rPr>
          <w:rFonts w:ascii="Times New Roman" w:hAnsi="Times New Roman"/>
          <w:sz w:val="24"/>
          <w:szCs w:val="24"/>
          <w:lang w:val="en-GB"/>
        </w:rPr>
        <w:t>e</w:t>
      </w:r>
      <w:r w:rsidRPr="004A1246">
        <w:rPr>
          <w:rFonts w:ascii="Times New Roman" w:hAnsi="Times New Roman"/>
          <w:sz w:val="24"/>
          <w:szCs w:val="24"/>
          <w:lang w:val="en-GB"/>
        </w:rPr>
        <w:t>nt</w:t>
      </w:r>
    </w:p>
    <w:p w:rsidR="00D84817" w:rsidRPr="00D84817" w:rsidRDefault="00D84817" w:rsidP="006600DA">
      <w:pPr>
        <w:rPr>
          <w:lang w:val="en-GB"/>
        </w:rPr>
      </w:pPr>
    </w:p>
    <w:p w:rsidR="00690A5A" w:rsidRDefault="00690A5A" w:rsidP="00DA4871">
      <w:pPr>
        <w:pStyle w:val="Heading2"/>
        <w:numPr>
          <w:ilvl w:val="0"/>
          <w:numId w:val="24"/>
        </w:numPr>
        <w:rPr>
          <w:rFonts w:ascii="Times New Roman" w:hAnsi="Times New Roman"/>
          <w:lang w:val="en-GB"/>
        </w:rPr>
      </w:pPr>
      <w:bookmarkStart w:id="417" w:name="_Ref394573168"/>
      <w:bookmarkStart w:id="418" w:name="_Toc410806039"/>
      <w:r w:rsidRPr="004D2DFE">
        <w:rPr>
          <w:lang w:val="en-GB"/>
        </w:rPr>
        <w:t>Exploration</w:t>
      </w:r>
      <w:r w:rsidRPr="00ED0668">
        <w:rPr>
          <w:rFonts w:ascii="Times New Roman" w:hAnsi="Times New Roman"/>
          <w:lang w:val="en-GB"/>
        </w:rPr>
        <w:t xml:space="preserve"> </w:t>
      </w:r>
      <w:r w:rsidRPr="004D2DFE">
        <w:rPr>
          <w:lang w:val="en-GB"/>
        </w:rPr>
        <w:t>mode</w:t>
      </w:r>
      <w:bookmarkEnd w:id="416"/>
      <w:bookmarkEnd w:id="417"/>
      <w:bookmarkEnd w:id="418"/>
    </w:p>
    <w:p w:rsidR="00690A5A" w:rsidRDefault="00690A5A" w:rsidP="003F119D">
      <w:pPr>
        <w:rPr>
          <w:lang w:val="en-GB"/>
        </w:rPr>
      </w:pPr>
    </w:p>
    <w:p w:rsidR="00690A5A" w:rsidRDefault="00EA761F" w:rsidP="00F27FB6">
      <w:pPr>
        <w:jc w:val="both"/>
        <w:rPr>
          <w:lang w:val="en-GB"/>
        </w:rPr>
      </w:pPr>
      <w:r>
        <w:rPr>
          <w:lang w:val="en-GB"/>
        </w:rPr>
        <w:t>In order to calculate</w:t>
      </w:r>
      <w:r w:rsidR="00690A5A">
        <w:rPr>
          <w:lang w:val="en-GB"/>
        </w:rPr>
        <w:t xml:space="preserve"> a given statistical indicator and visualize it by a diagram the user has first to make selections in two interface windows – “data selection” and “analysis window” (activated through the starting window, see </w:t>
      </w:r>
      <w:r w:rsidR="004370C6">
        <w:rPr>
          <w:lang w:val="en-GB"/>
        </w:rPr>
        <w:t xml:space="preserve">User’s Guide </w:t>
      </w:r>
      <w:hyperlink w:anchor="_The_main_graphical" w:history="1">
        <w:r w:rsidR="00690A5A" w:rsidRPr="00E757B1">
          <w:rPr>
            <w:rStyle w:val="Hyperlink"/>
            <w:lang w:val="en-GB"/>
          </w:rPr>
          <w:t xml:space="preserve">Section </w:t>
        </w:r>
        <w:r>
          <w:rPr>
            <w:rStyle w:val="Hyperlink"/>
            <w:lang w:val="en-GB"/>
          </w:rPr>
          <w:fldChar w:fldCharType="begin"/>
        </w:r>
        <w:r>
          <w:rPr>
            <w:rStyle w:val="Hyperlink"/>
            <w:lang w:val="en-GB"/>
          </w:rPr>
          <w:instrText xml:space="preserve"> REF _Ref394573168 \r \h </w:instrText>
        </w:r>
        <w:r>
          <w:rPr>
            <w:rStyle w:val="Hyperlink"/>
            <w:lang w:val="en-GB"/>
          </w:rPr>
        </w:r>
        <w:r>
          <w:rPr>
            <w:rStyle w:val="Hyperlink"/>
            <w:lang w:val="en-GB"/>
          </w:rPr>
          <w:fldChar w:fldCharType="separate"/>
        </w:r>
        <w:r w:rsidR="006B094A">
          <w:rPr>
            <w:rStyle w:val="Hyperlink"/>
            <w:lang w:val="en-GB"/>
          </w:rPr>
          <w:t>5</w:t>
        </w:r>
        <w:r>
          <w:rPr>
            <w:rStyle w:val="Hyperlink"/>
            <w:lang w:val="en-GB"/>
          </w:rPr>
          <w:fldChar w:fldCharType="end"/>
        </w:r>
      </w:hyperlink>
      <w:r w:rsidR="00690A5A">
        <w:rPr>
          <w:lang w:val="en-GB"/>
        </w:rPr>
        <w:t xml:space="preserve">). The data selection and analysis interfaces are described in </w:t>
      </w:r>
      <w:r w:rsidR="004370C6">
        <w:rPr>
          <w:lang w:val="en-GB"/>
        </w:rPr>
        <w:t xml:space="preserve">User’s Guide </w:t>
      </w:r>
      <w:hyperlink w:anchor="_The_data_selection" w:history="1">
        <w:r w:rsidR="004370C6">
          <w:rPr>
            <w:rStyle w:val="Hyperlink"/>
            <w:lang w:val="en-GB"/>
          </w:rPr>
          <w:t>S</w:t>
        </w:r>
        <w:r w:rsidR="00690A5A" w:rsidRPr="00E757B1">
          <w:rPr>
            <w:rStyle w:val="Hyperlink"/>
            <w:lang w:val="en-GB"/>
          </w:rPr>
          <w:t xml:space="preserve">ections </w:t>
        </w:r>
        <w:r>
          <w:rPr>
            <w:rStyle w:val="Hyperlink"/>
            <w:lang w:val="en-GB"/>
          </w:rPr>
          <w:fldChar w:fldCharType="begin"/>
        </w:r>
        <w:r>
          <w:rPr>
            <w:rStyle w:val="Hyperlink"/>
            <w:lang w:val="en-GB"/>
          </w:rPr>
          <w:instrText xml:space="preserve"> REF _Ref394573120 \r \h </w:instrText>
        </w:r>
        <w:r>
          <w:rPr>
            <w:rStyle w:val="Hyperlink"/>
            <w:lang w:val="en-GB"/>
          </w:rPr>
        </w:r>
        <w:r>
          <w:rPr>
            <w:rStyle w:val="Hyperlink"/>
            <w:lang w:val="en-GB"/>
          </w:rPr>
          <w:fldChar w:fldCharType="separate"/>
        </w:r>
        <w:r w:rsidR="006B094A">
          <w:rPr>
            <w:rStyle w:val="Hyperlink"/>
            <w:lang w:val="en-GB"/>
          </w:rPr>
          <w:t>5.1</w:t>
        </w:r>
        <w:r>
          <w:rPr>
            <w:rStyle w:val="Hyperlink"/>
            <w:lang w:val="en-GB"/>
          </w:rPr>
          <w:fldChar w:fldCharType="end"/>
        </w:r>
      </w:hyperlink>
      <w:r w:rsidR="00690A5A">
        <w:rPr>
          <w:lang w:val="en-GB"/>
        </w:rPr>
        <w:t xml:space="preserve"> and </w:t>
      </w:r>
      <w:hyperlink w:anchor="_The_analysis_interface" w:history="1">
        <w:r>
          <w:rPr>
            <w:rStyle w:val="Hyperlink"/>
            <w:lang w:val="en-GB"/>
          </w:rPr>
          <w:fldChar w:fldCharType="begin"/>
        </w:r>
        <w:r>
          <w:rPr>
            <w:lang w:val="en-GB"/>
          </w:rPr>
          <w:instrText xml:space="preserve"> REF _Ref394573128 \r \h </w:instrText>
        </w:r>
        <w:r>
          <w:rPr>
            <w:rStyle w:val="Hyperlink"/>
            <w:lang w:val="en-GB"/>
          </w:rPr>
        </w:r>
        <w:r>
          <w:rPr>
            <w:rStyle w:val="Hyperlink"/>
            <w:lang w:val="en-GB"/>
          </w:rPr>
          <w:fldChar w:fldCharType="separate"/>
        </w:r>
        <w:r w:rsidR="006B094A">
          <w:rPr>
            <w:lang w:val="en-GB"/>
          </w:rPr>
          <w:t>5.2</w:t>
        </w:r>
        <w:r>
          <w:rPr>
            <w:rStyle w:val="Hyperlink"/>
            <w:lang w:val="en-GB"/>
          </w:rPr>
          <w:fldChar w:fldCharType="end"/>
        </w:r>
      </w:hyperlink>
      <w:r w:rsidR="00690A5A">
        <w:rPr>
          <w:lang w:val="en-GB"/>
        </w:rPr>
        <w:t xml:space="preserve"> respectively. Finally the main DELTA graphical interface, </w:t>
      </w:r>
      <w:r>
        <w:rPr>
          <w:lang w:val="en-GB"/>
        </w:rPr>
        <w:t xml:space="preserve">which reflects the </w:t>
      </w:r>
      <w:r w:rsidR="00690A5A">
        <w:rPr>
          <w:lang w:val="en-GB"/>
        </w:rPr>
        <w:t xml:space="preserve">options previously selected by the user in the </w:t>
      </w:r>
      <w:r>
        <w:rPr>
          <w:lang w:val="en-GB"/>
        </w:rPr>
        <w:t xml:space="preserve">two </w:t>
      </w:r>
      <w:r w:rsidR="00690A5A">
        <w:rPr>
          <w:lang w:val="en-GB"/>
        </w:rPr>
        <w:t>interface</w:t>
      </w:r>
      <w:r>
        <w:rPr>
          <w:lang w:val="en-GB"/>
        </w:rPr>
        <w:t xml:space="preserve"> window</w:t>
      </w:r>
      <w:r w:rsidR="004370C6">
        <w:rPr>
          <w:lang w:val="en-GB"/>
        </w:rPr>
        <w:t xml:space="preserve">s, is described in User’s Guide </w:t>
      </w:r>
      <w:hyperlink w:anchor="_The_main_graphical" w:history="1">
        <w:proofErr w:type="gramStart"/>
        <w:r w:rsidR="004370C6" w:rsidRPr="004370C6">
          <w:rPr>
            <w:rStyle w:val="Hyperlink"/>
            <w:lang w:val="en-GB"/>
          </w:rPr>
          <w:t>S</w:t>
        </w:r>
        <w:r w:rsidR="00690A5A" w:rsidRPr="004370C6">
          <w:rPr>
            <w:rStyle w:val="Hyperlink"/>
            <w:lang w:val="en-GB"/>
          </w:rPr>
          <w:t xml:space="preserve">ection </w:t>
        </w:r>
        <w:proofErr w:type="gramEnd"/>
        <w:r w:rsidR="004370C6" w:rsidRPr="004370C6">
          <w:rPr>
            <w:rStyle w:val="Hyperlink"/>
            <w:lang w:val="en-GB"/>
          </w:rPr>
          <w:fldChar w:fldCharType="begin"/>
        </w:r>
        <w:r w:rsidR="004370C6" w:rsidRPr="004370C6">
          <w:rPr>
            <w:rStyle w:val="Hyperlink"/>
            <w:lang w:val="en-GB"/>
          </w:rPr>
          <w:instrText xml:space="preserve"> REF _Ref392252774 \r \h </w:instrText>
        </w:r>
        <w:r w:rsidR="004370C6" w:rsidRPr="004370C6">
          <w:rPr>
            <w:rStyle w:val="Hyperlink"/>
            <w:lang w:val="en-GB"/>
          </w:rPr>
        </w:r>
        <w:r w:rsidR="004370C6" w:rsidRPr="004370C6">
          <w:rPr>
            <w:rStyle w:val="Hyperlink"/>
            <w:lang w:val="en-GB"/>
          </w:rPr>
          <w:fldChar w:fldCharType="separate"/>
        </w:r>
        <w:r w:rsidR="006B094A">
          <w:rPr>
            <w:rStyle w:val="Hyperlink"/>
            <w:lang w:val="en-GB"/>
          </w:rPr>
          <w:t>5.3</w:t>
        </w:r>
        <w:r w:rsidR="004370C6" w:rsidRPr="004370C6">
          <w:rPr>
            <w:rStyle w:val="Hyperlink"/>
            <w:lang w:val="en-GB"/>
          </w:rPr>
          <w:fldChar w:fldCharType="end"/>
        </w:r>
      </w:hyperlink>
      <w:hyperlink w:anchor="_The_main_graphical" w:history="1">
        <w:r w:rsidR="00690A5A" w:rsidRPr="00E757B1">
          <w:rPr>
            <w:rStyle w:val="Hyperlink"/>
            <w:lang w:val="en-GB"/>
          </w:rPr>
          <w:t>.</w:t>
        </w:r>
      </w:hyperlink>
    </w:p>
    <w:p w:rsidR="00690A5A" w:rsidRDefault="00690A5A" w:rsidP="00F27FB6">
      <w:pPr>
        <w:jc w:val="both"/>
        <w:rPr>
          <w:lang w:val="en-GB"/>
        </w:rPr>
      </w:pPr>
    </w:p>
    <w:p w:rsidR="00690A5A" w:rsidRDefault="008A7E62" w:rsidP="00F27FB6">
      <w:pPr>
        <w:rPr>
          <w:lang w:val="en-GB"/>
        </w:rPr>
      </w:pPr>
      <w:r>
        <w:rPr>
          <w:noProof/>
        </w:rPr>
        <w:drawing>
          <wp:inline distT="0" distB="0" distL="0" distR="0" wp14:anchorId="60B1033C" wp14:editId="01D60B1D">
            <wp:extent cx="5986780" cy="3924935"/>
            <wp:effectExtent l="0" t="0" r="0" b="0"/>
            <wp:docPr id="34" name="Picture 23" descr="PS0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PS0007"/>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86780" cy="3924935"/>
                    </a:xfrm>
                    <a:prstGeom prst="rect">
                      <a:avLst/>
                    </a:prstGeom>
                    <a:noFill/>
                    <a:ln>
                      <a:noFill/>
                    </a:ln>
                  </pic:spPr>
                </pic:pic>
              </a:graphicData>
            </a:graphic>
          </wp:inline>
        </w:drawing>
      </w:r>
    </w:p>
    <w:p w:rsidR="00690A5A" w:rsidRDefault="00690A5A" w:rsidP="00F27FB6">
      <w:pPr>
        <w:pStyle w:val="Caption"/>
      </w:pPr>
    </w:p>
    <w:p w:rsidR="00690A5A" w:rsidRDefault="00690A5A" w:rsidP="00F27FB6">
      <w:pPr>
        <w:pStyle w:val="Caption"/>
      </w:pPr>
      <w:r>
        <w:t xml:space="preserve">Figure </w:t>
      </w:r>
      <w:fldSimple w:instr=" SEQ Figure \* ARABIC ">
        <w:r w:rsidR="006B094A">
          <w:rPr>
            <w:noProof/>
          </w:rPr>
          <w:t>11</w:t>
        </w:r>
      </w:fldSimple>
      <w:r>
        <w:t xml:space="preserve">  The DELTA main interface (starting window)  </w:t>
      </w:r>
    </w:p>
    <w:p w:rsidR="00690A5A" w:rsidRDefault="00690A5A" w:rsidP="00F27FB6"/>
    <w:p w:rsidR="00690A5A" w:rsidRDefault="00690A5A" w:rsidP="00AF6A76">
      <w:pPr>
        <w:pStyle w:val="Caption"/>
      </w:pPr>
    </w:p>
    <w:p w:rsidR="00690A5A" w:rsidRPr="00EE71FC" w:rsidRDefault="00690A5A" w:rsidP="00DA4871">
      <w:pPr>
        <w:pStyle w:val="Heading3"/>
        <w:numPr>
          <w:ilvl w:val="1"/>
          <w:numId w:val="24"/>
        </w:numPr>
        <w:rPr>
          <w:lang w:val="en-GB"/>
        </w:rPr>
      </w:pPr>
      <w:bookmarkStart w:id="419" w:name="_The_data_selection"/>
      <w:bookmarkStart w:id="420" w:name="_Toc284940320"/>
      <w:bookmarkStart w:id="421" w:name="_Ref343511474"/>
      <w:bookmarkStart w:id="422" w:name="_Ref392252552"/>
      <w:bookmarkStart w:id="423" w:name="_Ref392252565"/>
      <w:bookmarkStart w:id="424" w:name="_Ref392252571"/>
      <w:bookmarkStart w:id="425" w:name="_Ref392252790"/>
      <w:bookmarkStart w:id="426" w:name="_Ref394562984"/>
      <w:bookmarkStart w:id="427" w:name="_Ref394573120"/>
      <w:bookmarkStart w:id="428" w:name="_Toc410806040"/>
      <w:bookmarkEnd w:id="419"/>
      <w:r w:rsidRPr="00EE71FC">
        <w:rPr>
          <w:lang w:val="en-GB"/>
        </w:rPr>
        <w:t>The data selection interface</w:t>
      </w:r>
      <w:bookmarkEnd w:id="420"/>
      <w:bookmarkEnd w:id="421"/>
      <w:bookmarkEnd w:id="422"/>
      <w:bookmarkEnd w:id="423"/>
      <w:bookmarkEnd w:id="424"/>
      <w:bookmarkEnd w:id="425"/>
      <w:bookmarkEnd w:id="426"/>
      <w:bookmarkEnd w:id="427"/>
      <w:bookmarkEnd w:id="428"/>
      <w:r w:rsidRPr="00EE71FC">
        <w:rPr>
          <w:lang w:val="en-GB"/>
        </w:rPr>
        <w:t xml:space="preserve"> </w:t>
      </w:r>
    </w:p>
    <w:p w:rsidR="00690A5A" w:rsidRDefault="00690A5A" w:rsidP="00605672">
      <w:pPr>
        <w:rPr>
          <w:lang w:val="en-GB"/>
        </w:rPr>
      </w:pPr>
    </w:p>
    <w:p w:rsidR="00690A5A" w:rsidRDefault="00690A5A" w:rsidP="00605672">
      <w:pPr>
        <w:jc w:val="both"/>
        <w:rPr>
          <w:lang w:val="en-GB"/>
        </w:rPr>
      </w:pPr>
      <w:r>
        <w:rPr>
          <w:lang w:val="en-GB"/>
        </w:rPr>
        <w:t xml:space="preserve">A selection has to be made by the user in terms of </w:t>
      </w:r>
    </w:p>
    <w:p w:rsidR="00690A5A" w:rsidRDefault="00690A5A" w:rsidP="00605672">
      <w:pPr>
        <w:jc w:val="both"/>
        <w:rPr>
          <w:lang w:val="en-GB"/>
        </w:rPr>
      </w:pPr>
      <w:r>
        <w:rPr>
          <w:lang w:val="en-GB"/>
        </w:rPr>
        <w:t xml:space="preserve"> </w:t>
      </w:r>
    </w:p>
    <w:p w:rsidR="00690A5A" w:rsidRPr="00750032" w:rsidRDefault="00690A5A" w:rsidP="00E66B00">
      <w:pPr>
        <w:numPr>
          <w:ilvl w:val="0"/>
          <w:numId w:val="4"/>
        </w:numPr>
        <w:jc w:val="both"/>
        <w:rPr>
          <w:lang w:val="it-IT"/>
        </w:rPr>
      </w:pPr>
      <w:r>
        <w:rPr>
          <w:lang w:val="it-IT"/>
        </w:rPr>
        <w:t xml:space="preserve">a model/scenario (year) </w:t>
      </w:r>
      <w:r w:rsidR="00EE71FC">
        <w:rPr>
          <w:lang w:val="it-IT"/>
        </w:rPr>
        <w:t>pair</w:t>
      </w:r>
    </w:p>
    <w:p w:rsidR="00690A5A" w:rsidRPr="00F57AF9" w:rsidRDefault="00690A5A" w:rsidP="00E66B00">
      <w:pPr>
        <w:numPr>
          <w:ilvl w:val="0"/>
          <w:numId w:val="4"/>
        </w:numPr>
        <w:jc w:val="both"/>
        <w:rPr>
          <w:lang w:val="pt-BR"/>
        </w:rPr>
      </w:pPr>
      <w:r w:rsidRPr="00F57AF9">
        <w:rPr>
          <w:lang w:val="pt-BR"/>
        </w:rPr>
        <w:t>a parameter (e.g. NO2)</w:t>
      </w:r>
    </w:p>
    <w:p w:rsidR="00690A5A" w:rsidRPr="0029138D" w:rsidRDefault="00690A5A" w:rsidP="00E66B00">
      <w:pPr>
        <w:numPr>
          <w:ilvl w:val="0"/>
          <w:numId w:val="4"/>
        </w:numPr>
        <w:jc w:val="both"/>
        <w:rPr>
          <w:lang w:val="en-GB"/>
        </w:rPr>
      </w:pPr>
      <w:r w:rsidRPr="00BC1372">
        <w:t xml:space="preserve">a monitoring station </w:t>
      </w:r>
    </w:p>
    <w:p w:rsidR="00690A5A" w:rsidRPr="00BC1372" w:rsidRDefault="00690A5A" w:rsidP="00605672">
      <w:pPr>
        <w:ind w:left="360"/>
        <w:jc w:val="both"/>
        <w:rPr>
          <w:lang w:val="en-GB"/>
        </w:rPr>
      </w:pPr>
    </w:p>
    <w:p w:rsidR="00EE71FC" w:rsidRDefault="00690A5A" w:rsidP="00605672">
      <w:pPr>
        <w:jc w:val="both"/>
        <w:rPr>
          <w:lang w:val="en-GB"/>
        </w:rPr>
      </w:pPr>
      <w:r>
        <w:rPr>
          <w:lang w:val="en-GB"/>
        </w:rPr>
        <w:t xml:space="preserve">An example is given in </w:t>
      </w:r>
      <w:r>
        <w:rPr>
          <w:lang w:val="en-GB"/>
        </w:rPr>
        <w:fldChar w:fldCharType="begin"/>
      </w:r>
      <w:r>
        <w:rPr>
          <w:lang w:val="en-GB"/>
        </w:rPr>
        <w:instrText xml:space="preserve"> REF _Ref284591234 \h </w:instrText>
      </w:r>
      <w:r>
        <w:rPr>
          <w:lang w:val="en-GB"/>
        </w:rPr>
      </w:r>
      <w:r>
        <w:rPr>
          <w:lang w:val="en-GB"/>
        </w:rPr>
        <w:fldChar w:fldCharType="separate"/>
      </w:r>
      <w:r w:rsidR="006B094A" w:rsidRPr="00F90CE1">
        <w:rPr>
          <w:lang w:val="it-IT"/>
        </w:rPr>
        <w:t xml:space="preserve">Figure </w:t>
      </w:r>
      <w:r w:rsidR="006B094A">
        <w:rPr>
          <w:noProof/>
          <w:lang w:val="it-IT"/>
        </w:rPr>
        <w:t>12</w:t>
      </w:r>
      <w:r>
        <w:rPr>
          <w:lang w:val="en-GB"/>
        </w:rPr>
        <w:fldChar w:fldCharType="end"/>
      </w:r>
      <w:r>
        <w:rPr>
          <w:lang w:val="en-GB"/>
        </w:rPr>
        <w:t xml:space="preserve">. </w:t>
      </w:r>
    </w:p>
    <w:p w:rsidR="00EE71FC" w:rsidRDefault="00EE71FC" w:rsidP="00605672">
      <w:pPr>
        <w:jc w:val="both"/>
        <w:rPr>
          <w:lang w:val="en-GB"/>
        </w:rPr>
      </w:pPr>
    </w:p>
    <w:p w:rsidR="00EE71FC" w:rsidRDefault="00EE71FC" w:rsidP="00EE71FC">
      <w:pPr>
        <w:jc w:val="both"/>
        <w:rPr>
          <w:lang w:val="en-GB"/>
        </w:rPr>
      </w:pPr>
      <w:r>
        <w:rPr>
          <w:lang w:val="en-GB"/>
        </w:rPr>
        <w:t>In brief, the selections are made in the following way:</w:t>
      </w:r>
    </w:p>
    <w:p w:rsidR="00EE71FC" w:rsidRDefault="00EE71FC" w:rsidP="00DA4871">
      <w:pPr>
        <w:numPr>
          <w:ilvl w:val="0"/>
          <w:numId w:val="6"/>
        </w:numPr>
      </w:pPr>
      <w:r w:rsidRPr="00311794">
        <w:rPr>
          <w:b/>
        </w:rPr>
        <w:t>Model selection</w:t>
      </w:r>
      <w:r>
        <w:t>: In the left pane select one or more models + scenarios.</w:t>
      </w:r>
    </w:p>
    <w:p w:rsidR="00EE71FC" w:rsidRDefault="00EE71FC" w:rsidP="00DA4871">
      <w:pPr>
        <w:numPr>
          <w:ilvl w:val="0"/>
          <w:numId w:val="6"/>
        </w:numPr>
      </w:pPr>
      <w:r w:rsidRPr="00311794">
        <w:rPr>
          <w:b/>
        </w:rPr>
        <w:t>Parameter selection</w:t>
      </w:r>
      <w:r>
        <w:t>: In the right pane first select Type, then Parameters (you may select several elements by Ctrl + Click).</w:t>
      </w:r>
    </w:p>
    <w:p w:rsidR="00EE71FC" w:rsidRDefault="00EE71FC" w:rsidP="00DA4871">
      <w:pPr>
        <w:numPr>
          <w:ilvl w:val="0"/>
          <w:numId w:val="6"/>
        </w:numPr>
      </w:pPr>
      <w:r w:rsidRPr="00311794">
        <w:rPr>
          <w:b/>
        </w:rPr>
        <w:t>Station selection:</w:t>
      </w:r>
      <w:r>
        <w:t xml:space="preserve"> The panels Region, Station Type, Area Type and Siting indicate some filters, which may help you in selection of stations. Apply relevant filters, so the panel Available becomes populated with some stations. Use Ctrl + Click on those you wish to select.  Finally, click the Add button to make the selection effective.</w:t>
      </w:r>
    </w:p>
    <w:p w:rsidR="00EE71FC" w:rsidRDefault="00EE71FC" w:rsidP="00DA4871">
      <w:pPr>
        <w:numPr>
          <w:ilvl w:val="0"/>
          <w:numId w:val="6"/>
        </w:numPr>
      </w:pPr>
      <w:r w:rsidRPr="00311794">
        <w:rPr>
          <w:b/>
        </w:rPr>
        <w:t>Optionally save:</w:t>
      </w:r>
      <w:r>
        <w:t xml:space="preserve">  You may save the list of stations by clicking the ’Save </w:t>
      </w:r>
      <w:proofErr w:type="spellStart"/>
      <w:r>
        <w:t>Obs’</w:t>
      </w:r>
      <w:proofErr w:type="spellEnd"/>
      <w:r>
        <w:t xml:space="preserve"> button (the ‘Load </w:t>
      </w:r>
      <w:proofErr w:type="spellStart"/>
      <w:r>
        <w:t>Obs’</w:t>
      </w:r>
      <w:proofErr w:type="spellEnd"/>
      <w:r>
        <w:t xml:space="preserve"> button allows you to retrieve a previously saved list).</w:t>
      </w:r>
    </w:p>
    <w:p w:rsidR="00EE71FC" w:rsidRDefault="00EE71FC" w:rsidP="00EE71FC">
      <w:pPr>
        <w:jc w:val="both"/>
        <w:rPr>
          <w:lang w:val="en-GB"/>
        </w:rPr>
      </w:pPr>
    </w:p>
    <w:p w:rsidR="00EE71FC" w:rsidRDefault="00EE71FC" w:rsidP="00EE71FC">
      <w:pPr>
        <w:jc w:val="both"/>
        <w:rPr>
          <w:lang w:val="en-GB"/>
        </w:rPr>
      </w:pPr>
      <w:r>
        <w:rPr>
          <w:lang w:val="en-GB"/>
        </w:rPr>
        <w:t>Some more details follow.</w:t>
      </w:r>
    </w:p>
    <w:p w:rsidR="00EE71FC" w:rsidRDefault="00EE71FC" w:rsidP="00605672">
      <w:pPr>
        <w:jc w:val="both"/>
        <w:rPr>
          <w:lang w:val="en-GB"/>
        </w:rPr>
      </w:pPr>
    </w:p>
    <w:p w:rsidR="00690A5A" w:rsidRDefault="00EE71FC" w:rsidP="00605672">
      <w:pPr>
        <w:jc w:val="both"/>
        <w:rPr>
          <w:lang w:val="en-GB"/>
        </w:rPr>
      </w:pPr>
      <w:r>
        <w:rPr>
          <w:lang w:val="en-GB"/>
        </w:rPr>
        <w:t xml:space="preserve">Various </w:t>
      </w:r>
      <w:r w:rsidR="00690A5A">
        <w:rPr>
          <w:lang w:val="en-GB"/>
        </w:rPr>
        <w:t xml:space="preserve">filters are available to facilitate the selection of the appropriate monitoring stations in terms of regions, types. These filters are defined in the </w:t>
      </w:r>
      <w:hyperlink w:anchor="_Startup.ini" w:history="1">
        <w:r w:rsidR="00690A5A" w:rsidRPr="0070402A">
          <w:rPr>
            <w:rStyle w:val="Hyperlink"/>
            <w:lang w:val="en-GB"/>
          </w:rPr>
          <w:t>configuration file &lt;startup.ini&gt;,</w:t>
        </w:r>
      </w:hyperlink>
      <w:r w:rsidR="00690A5A">
        <w:rPr>
          <w:lang w:val="en-GB"/>
        </w:rPr>
        <w:t xml:space="preserve"> where the user can make the station classification categories case specific.</w:t>
      </w:r>
    </w:p>
    <w:p w:rsidR="004143C5" w:rsidRDefault="004143C5" w:rsidP="00605672">
      <w:pPr>
        <w:jc w:val="both"/>
        <w:rPr>
          <w:lang w:val="en-GB"/>
        </w:rPr>
      </w:pPr>
    </w:p>
    <w:p w:rsidR="00690A5A" w:rsidRDefault="00690A5A" w:rsidP="00605672">
      <w:pPr>
        <w:jc w:val="both"/>
        <w:rPr>
          <w:lang w:val="en-GB"/>
        </w:rPr>
      </w:pPr>
      <w:r>
        <w:t>Note: When a user selects a parameter (e.g. O</w:t>
      </w:r>
      <w:r w:rsidRPr="00B74CB0">
        <w:rPr>
          <w:vertAlign w:val="subscript"/>
        </w:rPr>
        <w:t>3</w:t>
      </w:r>
      <w:r>
        <w:t>) in the "data selection" window, all stations measuring that parameter automatically appear in the "available" section. The user can then make his selection among these available stations and add them in the “selected” section. At this stage the user can still change his mind and select another parameter (e.g. PM10). The list of selected stations will be updated after warning the user.</w:t>
      </w:r>
    </w:p>
    <w:p w:rsidR="00690A5A" w:rsidRDefault="00690A5A" w:rsidP="00605672">
      <w:pPr>
        <w:jc w:val="both"/>
        <w:rPr>
          <w:lang w:val="en-GB"/>
        </w:rPr>
      </w:pPr>
    </w:p>
    <w:p w:rsidR="0070402A" w:rsidRDefault="00690A5A" w:rsidP="00BD12F6">
      <w:pPr>
        <w:jc w:val="both"/>
        <w:rPr>
          <w:lang w:val="en-GB"/>
        </w:rPr>
      </w:pPr>
      <w:r>
        <w:rPr>
          <w:lang w:val="en-GB"/>
        </w:rPr>
        <w:t xml:space="preserve">The user has the possibility to save </w:t>
      </w:r>
      <w:r w:rsidR="00EE71FC">
        <w:rPr>
          <w:lang w:val="en-GB"/>
        </w:rPr>
        <w:t xml:space="preserve">his </w:t>
      </w:r>
      <w:r>
        <w:rPr>
          <w:lang w:val="en-GB"/>
        </w:rPr>
        <w:t xml:space="preserve">choices and to reload them at a later time. </w:t>
      </w:r>
      <w:r w:rsidR="0070402A">
        <w:rPr>
          <w:lang w:val="en-GB"/>
        </w:rPr>
        <w:t xml:space="preserve">Two modalities exist which </w:t>
      </w:r>
      <w:r>
        <w:rPr>
          <w:lang w:val="en-GB"/>
        </w:rPr>
        <w:t xml:space="preserve">can be useful to avoid repeating frequently used selections. </w:t>
      </w:r>
    </w:p>
    <w:p w:rsidR="00EE71FC" w:rsidRDefault="00EE71FC" w:rsidP="00BD12F6">
      <w:pPr>
        <w:jc w:val="both"/>
        <w:rPr>
          <w:lang w:val="en-GB"/>
        </w:rPr>
      </w:pPr>
    </w:p>
    <w:p w:rsidR="0070402A" w:rsidRDefault="0070402A" w:rsidP="00BD12F6">
      <w:pPr>
        <w:jc w:val="both"/>
        <w:rPr>
          <w:lang w:val="en-GB"/>
        </w:rPr>
      </w:pPr>
      <w:r>
        <w:rPr>
          <w:lang w:val="en-GB"/>
        </w:rPr>
        <w:t>Modality (1):</w:t>
      </w:r>
      <w:r w:rsidR="00690A5A" w:rsidRPr="006E7D82">
        <w:rPr>
          <w:lang w:val="en-GB"/>
        </w:rPr>
        <w:t xml:space="preserve"> </w:t>
      </w:r>
      <w:r>
        <w:rPr>
          <w:lang w:val="en-GB"/>
        </w:rPr>
        <w:t>In order to save the selections in the data selection win</w:t>
      </w:r>
      <w:r w:rsidRPr="006E7D82">
        <w:rPr>
          <w:lang w:val="en-GB"/>
        </w:rPr>
        <w:t xml:space="preserve">dow, choose “save </w:t>
      </w:r>
      <w:r>
        <w:rPr>
          <w:lang w:val="en-GB"/>
        </w:rPr>
        <w:t>data” from the top “data selection</w:t>
      </w:r>
      <w:r w:rsidRPr="006E7D82">
        <w:rPr>
          <w:lang w:val="en-GB"/>
        </w:rPr>
        <w:t>” pop up menu. A new window appears with the request to put a file na</w:t>
      </w:r>
      <w:r>
        <w:rPr>
          <w:lang w:val="en-GB"/>
        </w:rPr>
        <w:t>me. File extension must be *.</w:t>
      </w:r>
      <w:proofErr w:type="spellStart"/>
      <w:r>
        <w:rPr>
          <w:lang w:val="en-GB"/>
        </w:rPr>
        <w:t>elb</w:t>
      </w:r>
      <w:proofErr w:type="spellEnd"/>
      <w:r w:rsidRPr="006E7D82">
        <w:rPr>
          <w:lang w:val="en-GB"/>
        </w:rPr>
        <w:t xml:space="preserve">. By default the file is saved in the </w:t>
      </w:r>
      <w:proofErr w:type="spellStart"/>
      <w:r w:rsidRPr="006E7D82">
        <w:rPr>
          <w:lang w:val="en-GB"/>
        </w:rPr>
        <w:t>dir</w:t>
      </w:r>
      <w:proofErr w:type="spellEnd"/>
      <w:r w:rsidRPr="006E7D82">
        <w:rPr>
          <w:lang w:val="en-GB"/>
        </w:rPr>
        <w:t>…. \save.</w:t>
      </w:r>
      <w:r w:rsidRPr="006E7D82">
        <w:rPr>
          <w:b/>
          <w:lang w:val="en-GB"/>
        </w:rPr>
        <w:t xml:space="preserve"> </w:t>
      </w:r>
      <w:r w:rsidRPr="006E7D82">
        <w:rPr>
          <w:lang w:val="en-GB"/>
        </w:rPr>
        <w:t>To reload the saved selections,</w:t>
      </w:r>
      <w:r w:rsidR="00044B21">
        <w:rPr>
          <w:lang w:val="en-GB"/>
        </w:rPr>
        <w:t xml:space="preserve"> -choose “restore data</w:t>
      </w:r>
      <w:r>
        <w:rPr>
          <w:lang w:val="en-GB"/>
        </w:rPr>
        <w:t>” from the top “data selection” pop up menu.</w:t>
      </w:r>
    </w:p>
    <w:p w:rsidR="0070402A" w:rsidRDefault="0070402A" w:rsidP="00BD12F6">
      <w:pPr>
        <w:jc w:val="both"/>
        <w:rPr>
          <w:lang w:val="en-GB"/>
        </w:rPr>
      </w:pPr>
    </w:p>
    <w:p w:rsidR="00690A5A" w:rsidRDefault="0070402A" w:rsidP="00BD12F6">
      <w:pPr>
        <w:jc w:val="both"/>
        <w:rPr>
          <w:lang w:val="en-GB"/>
        </w:rPr>
      </w:pPr>
      <w:r>
        <w:rPr>
          <w:lang w:val="en-GB"/>
        </w:rPr>
        <w:t xml:space="preserve">Modality (2): In order to save the station selection only, </w:t>
      </w:r>
      <w:r w:rsidR="00690A5A">
        <w:rPr>
          <w:lang w:val="en-GB"/>
        </w:rPr>
        <w:t xml:space="preserve">press the button ‘save </w:t>
      </w:r>
      <w:proofErr w:type="spellStart"/>
      <w:r w:rsidR="00690A5A">
        <w:rPr>
          <w:lang w:val="en-GB"/>
        </w:rPr>
        <w:t>obs’</w:t>
      </w:r>
      <w:proofErr w:type="spellEnd"/>
      <w:r w:rsidR="00690A5A">
        <w:rPr>
          <w:lang w:val="en-GB"/>
        </w:rPr>
        <w:t xml:space="preserve"> in the lower right corner of the data selection window.</w:t>
      </w:r>
      <w:r w:rsidR="00690A5A" w:rsidRPr="006E7D82">
        <w:rPr>
          <w:lang w:val="en-GB"/>
        </w:rPr>
        <w:t xml:space="preserve"> A new window appears with the request to put a file name. File extension </w:t>
      </w:r>
      <w:r w:rsidR="00EE71FC">
        <w:rPr>
          <w:lang w:val="en-GB"/>
        </w:rPr>
        <w:t>will</w:t>
      </w:r>
      <w:r w:rsidR="00EE71FC" w:rsidRPr="006E7D82">
        <w:rPr>
          <w:lang w:val="en-GB"/>
        </w:rPr>
        <w:t xml:space="preserve"> </w:t>
      </w:r>
      <w:r w:rsidR="00690A5A" w:rsidRPr="006E7D82">
        <w:rPr>
          <w:lang w:val="en-GB"/>
        </w:rPr>
        <w:t xml:space="preserve">be </w:t>
      </w:r>
      <w:r w:rsidR="00690A5A">
        <w:rPr>
          <w:lang w:val="en-GB"/>
        </w:rPr>
        <w:t>*.obl</w:t>
      </w:r>
      <w:r w:rsidR="00690A5A" w:rsidRPr="006E7D82">
        <w:rPr>
          <w:lang w:val="en-GB"/>
        </w:rPr>
        <w:t xml:space="preserve">. By default the file is saved in the </w:t>
      </w:r>
      <w:proofErr w:type="spellStart"/>
      <w:r w:rsidR="00690A5A" w:rsidRPr="006E7D82">
        <w:rPr>
          <w:lang w:val="en-GB"/>
        </w:rPr>
        <w:t>dir</w:t>
      </w:r>
      <w:proofErr w:type="spellEnd"/>
      <w:r w:rsidR="00690A5A" w:rsidRPr="006E7D82">
        <w:rPr>
          <w:lang w:val="en-GB"/>
        </w:rPr>
        <w:t>…. \save.</w:t>
      </w:r>
      <w:r w:rsidR="00690A5A" w:rsidRPr="006E7D82">
        <w:rPr>
          <w:b/>
          <w:lang w:val="en-GB"/>
        </w:rPr>
        <w:t xml:space="preserve"> </w:t>
      </w:r>
      <w:r w:rsidR="00690A5A" w:rsidRPr="006E7D82">
        <w:rPr>
          <w:lang w:val="en-GB"/>
        </w:rPr>
        <w:t xml:space="preserve">To reload the saved </w:t>
      </w:r>
      <w:proofErr w:type="gramStart"/>
      <w:r w:rsidR="00690A5A" w:rsidRPr="006E7D82">
        <w:rPr>
          <w:lang w:val="en-GB"/>
        </w:rPr>
        <w:t>selections,</w:t>
      </w:r>
      <w:proofErr w:type="gramEnd"/>
      <w:r w:rsidR="00690A5A">
        <w:rPr>
          <w:lang w:val="en-GB"/>
        </w:rPr>
        <w:t xml:space="preserve"> -press the button “Load </w:t>
      </w:r>
      <w:proofErr w:type="spellStart"/>
      <w:r w:rsidR="00690A5A">
        <w:rPr>
          <w:lang w:val="en-GB"/>
        </w:rPr>
        <w:t>Obs</w:t>
      </w:r>
      <w:proofErr w:type="spellEnd"/>
      <w:r w:rsidR="00690A5A">
        <w:rPr>
          <w:lang w:val="en-GB"/>
        </w:rPr>
        <w:t xml:space="preserve">”. </w:t>
      </w:r>
    </w:p>
    <w:p w:rsidR="00690A5A" w:rsidRDefault="00690A5A" w:rsidP="00BD12F6">
      <w:pPr>
        <w:jc w:val="both"/>
        <w:rPr>
          <w:lang w:val="en-GB"/>
        </w:rPr>
      </w:pPr>
    </w:p>
    <w:p w:rsidR="004143C5" w:rsidRDefault="00690A5A" w:rsidP="00BD12F6">
      <w:pPr>
        <w:jc w:val="both"/>
        <w:rPr>
          <w:lang w:val="en-GB"/>
        </w:rPr>
      </w:pPr>
      <w:r>
        <w:rPr>
          <w:lang w:val="en-GB"/>
        </w:rPr>
        <w:t>A set of stations can either be treated as a number of single entities or as a group. In the case of groups the user will be asked to select between “mean” and “90% percentile”</w:t>
      </w:r>
      <w:r w:rsidR="00B85640">
        <w:rPr>
          <w:lang w:val="en-GB"/>
        </w:rPr>
        <w:t xml:space="preserve"> </w:t>
      </w:r>
      <w:r>
        <w:rPr>
          <w:lang w:val="en-GB"/>
        </w:rPr>
        <w:t>options. In the first case the mean of the stations statistical indicators will b</w:t>
      </w:r>
      <w:r w:rsidR="00DB0296">
        <w:rPr>
          <w:lang w:val="en-GB"/>
        </w:rPr>
        <w:t>e represented as a single dot/symbol in</w:t>
      </w:r>
      <w:r>
        <w:rPr>
          <w:lang w:val="en-GB"/>
        </w:rPr>
        <w:t xml:space="preserve"> the diagram whereas in the second option the worst statistical indicator among 90% of the available stations (rejecting 10%) is selected.</w:t>
      </w:r>
      <w:r w:rsidRPr="00B85640">
        <w:rPr>
          <w:b/>
          <w:lang w:val="en-GB"/>
        </w:rPr>
        <w:t xml:space="preserve"> This latter choice </w:t>
      </w:r>
      <w:r w:rsidR="00B85640" w:rsidRPr="00B85640">
        <w:rPr>
          <w:b/>
          <w:lang w:val="en-GB"/>
        </w:rPr>
        <w:t>must be</w:t>
      </w:r>
      <w:r w:rsidRPr="00B85640">
        <w:rPr>
          <w:b/>
          <w:lang w:val="en-GB"/>
        </w:rPr>
        <w:t xml:space="preserve"> used with diagrams in which performance criteria are present</w:t>
      </w:r>
      <w:r>
        <w:rPr>
          <w:lang w:val="en-GB"/>
        </w:rPr>
        <w:t xml:space="preserve"> and indicate whether this criterion is fulfilled for the selected group of stations. </w:t>
      </w:r>
    </w:p>
    <w:p w:rsidR="00F17452" w:rsidRDefault="00F17452" w:rsidP="00BD12F6">
      <w:pPr>
        <w:jc w:val="both"/>
        <w:rPr>
          <w:lang w:val="en-GB"/>
        </w:rPr>
      </w:pPr>
      <w:bookmarkStart w:id="429" w:name="_GoBack"/>
      <w:bookmarkEnd w:id="429"/>
    </w:p>
    <w:p w:rsidR="00690A5A" w:rsidRDefault="000B6FDA" w:rsidP="00605672">
      <w:pPr>
        <w:keepNext/>
        <w:jc w:val="both"/>
      </w:pPr>
      <w:commentRangeStart w:id="430"/>
      <w:r>
        <w:rPr>
          <w:noProof/>
        </w:rPr>
        <w:lastRenderedPageBreak/>
        <w:drawing>
          <wp:inline distT="0" distB="0" distL="0" distR="0" wp14:anchorId="29F6EBF1" wp14:editId="00C63CB2">
            <wp:extent cx="5086350" cy="349175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094298" cy="3497214"/>
                    </a:xfrm>
                    <a:prstGeom prst="rect">
                      <a:avLst/>
                    </a:prstGeom>
                    <a:noFill/>
                  </pic:spPr>
                </pic:pic>
              </a:graphicData>
            </a:graphic>
          </wp:inline>
        </w:drawing>
      </w:r>
      <w:commentRangeEnd w:id="430"/>
      <w:r w:rsidR="004143C5">
        <w:rPr>
          <w:rStyle w:val="CommentReference"/>
          <w:szCs w:val="20"/>
          <w:lang w:eastAsia="bg-BG"/>
        </w:rPr>
        <w:commentReference w:id="430"/>
      </w:r>
    </w:p>
    <w:p w:rsidR="00690A5A" w:rsidRDefault="00690A5A" w:rsidP="00605672">
      <w:pPr>
        <w:pStyle w:val="Caption"/>
        <w:spacing w:before="120"/>
        <w:rPr>
          <w:lang w:val="en-GB"/>
        </w:rPr>
      </w:pPr>
      <w:bookmarkStart w:id="431" w:name="_Ref284591234"/>
      <w:r w:rsidRPr="00F90CE1">
        <w:rPr>
          <w:lang w:val="it-IT"/>
        </w:rPr>
        <w:t xml:space="preserve">Figure </w:t>
      </w:r>
      <w:r w:rsidR="002F574B">
        <w:fldChar w:fldCharType="begin"/>
      </w:r>
      <w:r w:rsidR="002F574B" w:rsidRPr="00F90CE1">
        <w:rPr>
          <w:lang w:val="it-IT"/>
        </w:rPr>
        <w:instrText xml:space="preserve"> SEQ Figure \* ARABIC </w:instrText>
      </w:r>
      <w:r w:rsidR="002F574B">
        <w:fldChar w:fldCharType="separate"/>
      </w:r>
      <w:r w:rsidR="006B094A">
        <w:rPr>
          <w:noProof/>
          <w:lang w:val="it-IT"/>
        </w:rPr>
        <w:t>12</w:t>
      </w:r>
      <w:r w:rsidR="002F574B">
        <w:rPr>
          <w:noProof/>
        </w:rPr>
        <w:fldChar w:fldCharType="end"/>
      </w:r>
      <w:bookmarkEnd w:id="431"/>
      <w:r w:rsidRPr="00F90CE1">
        <w:rPr>
          <w:lang w:val="it-IT"/>
        </w:rPr>
        <w:t xml:space="preserve">: DELTA data selection interface. </w:t>
      </w:r>
    </w:p>
    <w:p w:rsidR="00690A5A" w:rsidRDefault="00690A5A" w:rsidP="00605672">
      <w:pPr>
        <w:rPr>
          <w:lang w:val="en-GB"/>
        </w:rPr>
      </w:pPr>
    </w:p>
    <w:p w:rsidR="00690A5A" w:rsidRPr="00EE71FC" w:rsidRDefault="00690A5A" w:rsidP="00DA4871">
      <w:pPr>
        <w:pStyle w:val="Heading3"/>
        <w:numPr>
          <w:ilvl w:val="1"/>
          <w:numId w:val="24"/>
        </w:numPr>
        <w:rPr>
          <w:lang w:val="en-GB"/>
        </w:rPr>
      </w:pPr>
      <w:bookmarkStart w:id="432" w:name="_The_analysis_interface"/>
      <w:bookmarkStart w:id="433" w:name="_Toc284940321"/>
      <w:bookmarkStart w:id="434" w:name="_Ref392252801"/>
      <w:bookmarkStart w:id="435" w:name="_Ref394573128"/>
      <w:bookmarkStart w:id="436" w:name="_Toc410806041"/>
      <w:bookmarkEnd w:id="432"/>
      <w:r w:rsidRPr="00EE71FC">
        <w:rPr>
          <w:lang w:val="en-GB"/>
        </w:rPr>
        <w:t>The analysis interface</w:t>
      </w:r>
      <w:bookmarkEnd w:id="433"/>
      <w:bookmarkEnd w:id="434"/>
      <w:bookmarkEnd w:id="435"/>
      <w:bookmarkEnd w:id="436"/>
    </w:p>
    <w:p w:rsidR="00690A5A" w:rsidRDefault="00690A5A" w:rsidP="00605672">
      <w:pPr>
        <w:rPr>
          <w:lang w:val="en-GB"/>
        </w:rPr>
      </w:pPr>
    </w:p>
    <w:p w:rsidR="00690A5A" w:rsidRDefault="00690A5A" w:rsidP="00605672">
      <w:pPr>
        <w:jc w:val="both"/>
        <w:rPr>
          <w:lang w:val="en-GB"/>
        </w:rPr>
      </w:pPr>
      <w:r>
        <w:rPr>
          <w:lang w:val="en-GB"/>
        </w:rPr>
        <w:t>The analysis interface (</w:t>
      </w:r>
      <w:r>
        <w:rPr>
          <w:lang w:val="en-GB"/>
        </w:rPr>
        <w:fldChar w:fldCharType="begin"/>
      </w:r>
      <w:r>
        <w:rPr>
          <w:lang w:val="en-GB"/>
        </w:rPr>
        <w:instrText xml:space="preserve"> REF _Ref284592739 \h </w:instrText>
      </w:r>
      <w:r>
        <w:rPr>
          <w:lang w:val="en-GB"/>
        </w:rPr>
      </w:r>
      <w:r>
        <w:rPr>
          <w:lang w:val="en-GB"/>
        </w:rPr>
        <w:fldChar w:fldCharType="separate"/>
      </w:r>
      <w:r w:rsidR="006B094A">
        <w:t xml:space="preserve">Figure </w:t>
      </w:r>
      <w:r w:rsidR="006B094A">
        <w:rPr>
          <w:noProof/>
        </w:rPr>
        <w:t>13</w:t>
      </w:r>
      <w:r>
        <w:rPr>
          <w:lang w:val="en-GB"/>
        </w:rPr>
        <w:fldChar w:fldCharType="end"/>
      </w:r>
      <w:r>
        <w:rPr>
          <w:lang w:val="en-GB"/>
        </w:rPr>
        <w:t xml:space="preserve">) allows the user to select the type of statistics and diagram, as well as the desired temporal operations to be performed on the original data </w:t>
      </w:r>
      <w:r w:rsidR="00B33299">
        <w:rPr>
          <w:lang w:val="en-GB"/>
        </w:rPr>
        <w:t xml:space="preserve">(“Time </w:t>
      </w:r>
      <w:proofErr w:type="spellStart"/>
      <w:r w:rsidR="00B33299">
        <w:rPr>
          <w:lang w:val="en-GB"/>
        </w:rPr>
        <w:t>Avg</w:t>
      </w:r>
      <w:proofErr w:type="spellEnd"/>
      <w:r w:rsidR="00B33299">
        <w:rPr>
          <w:lang w:val="en-GB"/>
        </w:rPr>
        <w:t>” and “Daily Stats”)</w:t>
      </w:r>
      <w:r>
        <w:rPr>
          <w:lang w:val="en-GB"/>
        </w:rPr>
        <w:t xml:space="preserve">. Available diagrams are described in the </w:t>
      </w:r>
      <w:hyperlink w:anchor="_DIAGRAMS_Overview" w:history="1">
        <w:r w:rsidR="00B85640">
          <w:rPr>
            <w:rStyle w:val="Hyperlink"/>
            <w:lang w:val="en-GB"/>
          </w:rPr>
          <w:t>Diagram overview</w:t>
        </w:r>
        <w:r w:rsidRPr="00B85640">
          <w:rPr>
            <w:rStyle w:val="Hyperlink"/>
            <w:lang w:val="en-GB"/>
          </w:rPr>
          <w:t xml:space="preserve"> Section</w:t>
        </w:r>
      </w:hyperlink>
      <w:r>
        <w:rPr>
          <w:lang w:val="en-GB"/>
        </w:rPr>
        <w:t xml:space="preserve"> (Part III). </w:t>
      </w:r>
    </w:p>
    <w:p w:rsidR="00690A5A" w:rsidRDefault="00690A5A" w:rsidP="00605672">
      <w:pPr>
        <w:jc w:val="both"/>
        <w:rPr>
          <w:lang w:val="en-GB"/>
        </w:rPr>
      </w:pPr>
    </w:p>
    <w:p w:rsidR="00690A5A" w:rsidRDefault="00690A5A" w:rsidP="00605672">
      <w:pPr>
        <w:jc w:val="both"/>
        <w:rPr>
          <w:lang w:val="en-GB"/>
        </w:rPr>
      </w:pPr>
      <w:r>
        <w:rPr>
          <w:lang w:val="en-GB"/>
        </w:rPr>
        <w:t xml:space="preserve">Each of these plot types can be selected to illustrate different statistical metrics (statistics column). This is especially true for the </w:t>
      </w:r>
      <w:proofErr w:type="spellStart"/>
      <w:r>
        <w:rPr>
          <w:lang w:val="en-GB"/>
        </w:rPr>
        <w:t>barplots</w:t>
      </w:r>
      <w:proofErr w:type="spellEnd"/>
      <w:r>
        <w:rPr>
          <w:lang w:val="en-GB"/>
        </w:rPr>
        <w:t xml:space="preserve"> which is the common way to visualise single statistical metrics (Mean, RMSE, bias, IOA, </w:t>
      </w:r>
      <w:proofErr w:type="spellStart"/>
      <w:r>
        <w:rPr>
          <w:lang w:val="en-GB"/>
        </w:rPr>
        <w:t>Exceedance</w:t>
      </w:r>
      <w:proofErr w:type="spellEnd"/>
      <w:r>
        <w:rPr>
          <w:lang w:val="en-GB"/>
        </w:rPr>
        <w:t xml:space="preserve"> days...). Some of these statistics require threshold values which can be included (e.g. SOMO, </w:t>
      </w:r>
      <w:proofErr w:type="spellStart"/>
      <w:r>
        <w:rPr>
          <w:lang w:val="en-GB"/>
        </w:rPr>
        <w:t>Exceedance</w:t>
      </w:r>
      <w:proofErr w:type="spellEnd"/>
      <w:r>
        <w:rPr>
          <w:lang w:val="en-GB"/>
        </w:rPr>
        <w:t xml:space="preserve"> days…) on the same window. </w:t>
      </w:r>
      <w:r w:rsidR="00B33299">
        <w:rPr>
          <w:lang w:val="en-GB"/>
        </w:rPr>
        <w:t xml:space="preserve">The field for threshold values should contain numbers separated by </w:t>
      </w:r>
      <w:proofErr w:type="gramStart"/>
      <w:r w:rsidR="00B33299">
        <w:rPr>
          <w:lang w:val="en-GB"/>
        </w:rPr>
        <w:t>an</w:t>
      </w:r>
      <w:proofErr w:type="gramEnd"/>
      <w:r w:rsidR="00B33299">
        <w:rPr>
          <w:lang w:val="en-GB"/>
        </w:rPr>
        <w:t xml:space="preserve"> #.</w:t>
      </w:r>
    </w:p>
    <w:p w:rsidR="00690A5A" w:rsidRDefault="00690A5A" w:rsidP="00605672">
      <w:pPr>
        <w:keepNext/>
        <w:rPr>
          <w:lang w:val="en-GB"/>
        </w:rPr>
      </w:pPr>
    </w:p>
    <w:p w:rsidR="00690A5A" w:rsidRDefault="000B6FDA" w:rsidP="00605672">
      <w:pPr>
        <w:keepNext/>
        <w:rPr>
          <w:lang w:val="en-GB"/>
        </w:rPr>
      </w:pPr>
      <w:r>
        <w:rPr>
          <w:noProof/>
        </w:rPr>
        <w:drawing>
          <wp:inline distT="0" distB="0" distL="0" distR="0" wp14:anchorId="3B6A60D4" wp14:editId="7B11834F">
            <wp:extent cx="5572125" cy="288474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570861" cy="2884094"/>
                    </a:xfrm>
                    <a:prstGeom prst="rect">
                      <a:avLst/>
                    </a:prstGeom>
                    <a:noFill/>
                  </pic:spPr>
                </pic:pic>
              </a:graphicData>
            </a:graphic>
          </wp:inline>
        </w:drawing>
      </w:r>
    </w:p>
    <w:p w:rsidR="00690A5A" w:rsidRDefault="00690A5A" w:rsidP="00605672">
      <w:pPr>
        <w:pStyle w:val="Caption"/>
        <w:spacing w:before="120"/>
        <w:rPr>
          <w:lang w:val="en-GB"/>
        </w:rPr>
      </w:pPr>
      <w:bookmarkStart w:id="437" w:name="_Ref284592739"/>
      <w:r>
        <w:t xml:space="preserve">Figure </w:t>
      </w:r>
      <w:fldSimple w:instr=" SEQ Figure \* ARABIC ">
        <w:r w:rsidR="006B094A">
          <w:rPr>
            <w:noProof/>
          </w:rPr>
          <w:t>13</w:t>
        </w:r>
      </w:fldSimple>
      <w:bookmarkEnd w:id="437"/>
      <w:r>
        <w:t>: DELTA analysis selection interface</w:t>
      </w:r>
    </w:p>
    <w:p w:rsidR="00690A5A" w:rsidRDefault="00690A5A" w:rsidP="00605672">
      <w:pPr>
        <w:rPr>
          <w:lang w:val="en-GB"/>
        </w:rPr>
      </w:pPr>
    </w:p>
    <w:p w:rsidR="00690A5A" w:rsidRDefault="00690A5A" w:rsidP="00605672">
      <w:pPr>
        <w:jc w:val="both"/>
        <w:rPr>
          <w:lang w:val="en-GB"/>
        </w:rPr>
      </w:pPr>
      <w:r>
        <w:rPr>
          <w:lang w:val="en-GB"/>
        </w:rPr>
        <w:t xml:space="preserve">The lower left part of the analysis selection interface (“multiple choice info”) gives information on the different possibilities offered to the user in terms of combination of parameters, stations, and models to generate the diagram. These possibilities give the degree of freedom in selecting items of the four main entities: scenario (year); model; parameter; monitoring stations. The allowed multiple choices for a given diagram are pre-defined in the tool and are described in the </w:t>
      </w:r>
      <w:hyperlink w:anchor="_DIAGRAMS_Overview" w:history="1">
        <w:r w:rsidR="00B85640">
          <w:rPr>
            <w:rStyle w:val="Hyperlink"/>
            <w:lang w:val="en-GB"/>
          </w:rPr>
          <w:t>Diagram overview</w:t>
        </w:r>
        <w:r w:rsidR="00B85640" w:rsidRPr="00B85640">
          <w:rPr>
            <w:rStyle w:val="Hyperlink"/>
            <w:lang w:val="en-GB"/>
          </w:rPr>
          <w:t xml:space="preserve"> Section</w:t>
        </w:r>
      </w:hyperlink>
      <w:r>
        <w:rPr>
          <w:lang w:val="en-GB"/>
        </w:rPr>
        <w:t>.</w:t>
      </w:r>
    </w:p>
    <w:p w:rsidR="00690A5A" w:rsidRDefault="00690A5A" w:rsidP="00605672">
      <w:pPr>
        <w:jc w:val="both"/>
        <w:rPr>
          <w:lang w:val="en-GB"/>
        </w:rPr>
      </w:pPr>
    </w:p>
    <w:p w:rsidR="00690A5A" w:rsidRDefault="00690A5A" w:rsidP="00605672">
      <w:pPr>
        <w:jc w:val="both"/>
        <w:rPr>
          <w:lang w:val="en-GB"/>
        </w:rPr>
      </w:pPr>
      <w:r>
        <w:rPr>
          <w:lang w:val="en-GB"/>
        </w:rPr>
        <w:t>On the right side of the analysis selection interface, time operations can be chosen to be performed on the selected modelled-observed data pairs, i.e.:</w:t>
      </w:r>
    </w:p>
    <w:p w:rsidR="00690A5A" w:rsidRDefault="00690A5A" w:rsidP="00605672">
      <w:pPr>
        <w:jc w:val="both"/>
        <w:rPr>
          <w:lang w:val="en-GB"/>
        </w:rPr>
      </w:pPr>
    </w:p>
    <w:p w:rsidR="00690A5A" w:rsidRDefault="00690A5A" w:rsidP="00E66B00">
      <w:pPr>
        <w:numPr>
          <w:ilvl w:val="0"/>
          <w:numId w:val="3"/>
        </w:numPr>
        <w:jc w:val="both"/>
        <w:rPr>
          <w:lang w:val="en-GB"/>
        </w:rPr>
      </w:pPr>
      <w:r w:rsidRPr="00CF5753">
        <w:rPr>
          <w:b/>
          <w:lang w:val="en-GB"/>
        </w:rPr>
        <w:t>Time Avg</w:t>
      </w:r>
      <w:r>
        <w:rPr>
          <w:lang w:val="en-GB"/>
        </w:rPr>
        <w:t>.: Time series kept as originally formatted (</w:t>
      </w:r>
      <w:r w:rsidR="0070402A">
        <w:rPr>
          <w:lang w:val="en-GB"/>
        </w:rPr>
        <w:t xml:space="preserve">preserve or </w:t>
      </w:r>
      <w:r>
        <w:rPr>
          <w:lang w:val="en-GB"/>
        </w:rPr>
        <w:t xml:space="preserve">1h) or 8h running average  </w:t>
      </w:r>
    </w:p>
    <w:p w:rsidR="00690A5A" w:rsidRDefault="00690A5A" w:rsidP="00E66B00">
      <w:pPr>
        <w:numPr>
          <w:ilvl w:val="0"/>
          <w:numId w:val="3"/>
        </w:numPr>
        <w:jc w:val="both"/>
        <w:rPr>
          <w:lang w:val="en-GB"/>
        </w:rPr>
      </w:pPr>
      <w:r w:rsidRPr="00CF5753">
        <w:rPr>
          <w:b/>
          <w:lang w:val="en-GB"/>
        </w:rPr>
        <w:t>Daily Stats</w:t>
      </w:r>
      <w:r>
        <w:rPr>
          <w:lang w:val="en-GB"/>
        </w:rPr>
        <w:t>: Statistical operation applied for each day: mean, max or min.</w:t>
      </w:r>
    </w:p>
    <w:p w:rsidR="00690A5A" w:rsidRDefault="00690A5A" w:rsidP="00E66B00">
      <w:pPr>
        <w:numPr>
          <w:ilvl w:val="0"/>
          <w:numId w:val="3"/>
        </w:numPr>
        <w:jc w:val="both"/>
        <w:rPr>
          <w:lang w:val="en-GB"/>
        </w:rPr>
      </w:pPr>
      <w:r w:rsidRPr="00CF5753">
        <w:rPr>
          <w:b/>
          <w:lang w:val="en-GB"/>
        </w:rPr>
        <w:t>Season</w:t>
      </w:r>
      <w:r>
        <w:rPr>
          <w:lang w:val="en-GB"/>
        </w:rPr>
        <w:t>: choice between summer, winter and entire year</w:t>
      </w:r>
    </w:p>
    <w:p w:rsidR="00690A5A" w:rsidRDefault="00690A5A" w:rsidP="00E66B00">
      <w:pPr>
        <w:numPr>
          <w:ilvl w:val="0"/>
          <w:numId w:val="3"/>
        </w:numPr>
        <w:jc w:val="both"/>
        <w:rPr>
          <w:lang w:val="en-GB"/>
        </w:rPr>
      </w:pPr>
      <w:r w:rsidRPr="00CF5753">
        <w:rPr>
          <w:b/>
          <w:lang w:val="en-GB"/>
        </w:rPr>
        <w:t>Day</w:t>
      </w:r>
      <w:r>
        <w:rPr>
          <w:lang w:val="en-GB"/>
        </w:rPr>
        <w:t>: Selection between night time hours, daylight hours, entire 24h day, week-ends and week days.</w:t>
      </w:r>
    </w:p>
    <w:p w:rsidR="00690A5A" w:rsidRDefault="00690A5A" w:rsidP="00605672">
      <w:pPr>
        <w:ind w:left="360"/>
        <w:jc w:val="both"/>
        <w:rPr>
          <w:lang w:val="en-GB"/>
        </w:rPr>
      </w:pPr>
    </w:p>
    <w:p w:rsidR="00690A5A" w:rsidRDefault="00690A5A" w:rsidP="00054F6A">
      <w:pPr>
        <w:jc w:val="both"/>
        <w:rPr>
          <w:lang w:val="en-GB"/>
        </w:rPr>
      </w:pPr>
      <w:r>
        <w:rPr>
          <w:lang w:val="en-GB"/>
        </w:rPr>
        <w:t>Note that for some statistics and pollutant choices, these flags will be automatically filled to the adequate values.</w:t>
      </w:r>
    </w:p>
    <w:p w:rsidR="00690A5A" w:rsidRDefault="00690A5A" w:rsidP="00054F6A">
      <w:pPr>
        <w:jc w:val="both"/>
        <w:rPr>
          <w:lang w:val="en-GB"/>
        </w:rPr>
      </w:pPr>
    </w:p>
    <w:p w:rsidR="00690A5A" w:rsidRDefault="00B33299" w:rsidP="00054F6A">
      <w:pPr>
        <w:jc w:val="both"/>
        <w:rPr>
          <w:lang w:val="en-GB"/>
        </w:rPr>
      </w:pPr>
      <w:r>
        <w:rPr>
          <w:lang w:val="en-GB"/>
        </w:rPr>
        <w:t>This feature can be useful if you repeatedly use the same set of selections. In order to save the selections in the analysis win</w:t>
      </w:r>
      <w:r w:rsidRPr="006E7D82">
        <w:rPr>
          <w:lang w:val="en-GB"/>
        </w:rPr>
        <w:t xml:space="preserve">dow, </w:t>
      </w:r>
      <w:r>
        <w:rPr>
          <w:lang w:val="en-GB"/>
        </w:rPr>
        <w:t xml:space="preserve">use the top menu in Delta Tool: click the item “Analysis” and </w:t>
      </w:r>
      <w:r w:rsidRPr="006E7D82">
        <w:rPr>
          <w:lang w:val="en-GB"/>
        </w:rPr>
        <w:t xml:space="preserve">choose “Save </w:t>
      </w:r>
      <w:r>
        <w:rPr>
          <w:lang w:val="en-GB"/>
        </w:rPr>
        <w:t>Analysis” in the drop-down menu.</w:t>
      </w:r>
      <w:r w:rsidRPr="006E7D82">
        <w:rPr>
          <w:lang w:val="en-GB"/>
        </w:rPr>
        <w:t xml:space="preserve"> A new window appears with the request to put a file na</w:t>
      </w:r>
      <w:r>
        <w:rPr>
          <w:lang w:val="en-GB"/>
        </w:rPr>
        <w:t>me. File extension must be *.</w:t>
      </w:r>
      <w:proofErr w:type="spellStart"/>
      <w:r>
        <w:rPr>
          <w:lang w:val="en-GB"/>
        </w:rPr>
        <w:t>elb</w:t>
      </w:r>
      <w:proofErr w:type="spellEnd"/>
      <w:r w:rsidRPr="006E7D82">
        <w:rPr>
          <w:lang w:val="en-GB"/>
        </w:rPr>
        <w:t xml:space="preserve">. By default the file is saved in the </w:t>
      </w:r>
      <w:proofErr w:type="spellStart"/>
      <w:r w:rsidRPr="006E7D82">
        <w:rPr>
          <w:lang w:val="en-GB"/>
        </w:rPr>
        <w:t>dir</w:t>
      </w:r>
      <w:proofErr w:type="spellEnd"/>
      <w:r w:rsidRPr="006E7D82">
        <w:rPr>
          <w:lang w:val="en-GB"/>
        </w:rPr>
        <w:t>…. \save.</w:t>
      </w:r>
      <w:r w:rsidRPr="006E7D82">
        <w:rPr>
          <w:b/>
          <w:lang w:val="en-GB"/>
        </w:rPr>
        <w:t xml:space="preserve"> </w:t>
      </w:r>
      <w:r w:rsidRPr="006E7D82">
        <w:rPr>
          <w:lang w:val="en-GB"/>
        </w:rPr>
        <w:t>To reload the saved selections,</w:t>
      </w:r>
      <w:r>
        <w:rPr>
          <w:lang w:val="en-GB"/>
        </w:rPr>
        <w:t xml:space="preserve"> click the item “Analysis” on the top menu and choose “Restore Analysis”.</w:t>
      </w:r>
    </w:p>
    <w:p w:rsidR="00690A5A" w:rsidRDefault="00690A5A" w:rsidP="00605672">
      <w:pPr>
        <w:rPr>
          <w:lang w:val="en-GB"/>
        </w:rPr>
      </w:pPr>
    </w:p>
    <w:p w:rsidR="000B6FDA" w:rsidRPr="00605672" w:rsidRDefault="000B6FDA" w:rsidP="00605672">
      <w:pPr>
        <w:rPr>
          <w:lang w:val="en-GB"/>
        </w:rPr>
      </w:pPr>
    </w:p>
    <w:p w:rsidR="00690A5A" w:rsidRPr="00EE71FC" w:rsidRDefault="00690A5A" w:rsidP="00DA4871">
      <w:pPr>
        <w:pStyle w:val="Heading3"/>
        <w:numPr>
          <w:ilvl w:val="1"/>
          <w:numId w:val="24"/>
        </w:numPr>
        <w:rPr>
          <w:lang w:val="en-GB"/>
        </w:rPr>
      </w:pPr>
      <w:bookmarkStart w:id="438" w:name="_The_main_graphical"/>
      <w:bookmarkStart w:id="439" w:name="_Ref392252774"/>
      <w:bookmarkStart w:id="440" w:name="_Ref392252812"/>
      <w:bookmarkStart w:id="441" w:name="_Toc410806042"/>
      <w:bookmarkStart w:id="442" w:name="_Toc284940322"/>
      <w:bookmarkStart w:id="443" w:name="_Ref284944740"/>
      <w:bookmarkEnd w:id="438"/>
      <w:r w:rsidRPr="00EE71FC">
        <w:rPr>
          <w:lang w:val="en-GB"/>
        </w:rPr>
        <w:lastRenderedPageBreak/>
        <w:t>The main graphical interface</w:t>
      </w:r>
      <w:bookmarkEnd w:id="439"/>
      <w:bookmarkEnd w:id="440"/>
      <w:bookmarkEnd w:id="441"/>
    </w:p>
    <w:p w:rsidR="00690A5A" w:rsidRDefault="00690A5A" w:rsidP="00C236F5">
      <w:pPr>
        <w:rPr>
          <w:lang w:val="en-GB"/>
        </w:rPr>
      </w:pPr>
    </w:p>
    <w:p w:rsidR="00B33299" w:rsidRDefault="00B33299" w:rsidP="00C236F5">
      <w:pPr>
        <w:jc w:val="both"/>
        <w:rPr>
          <w:lang w:val="en-GB"/>
        </w:rPr>
      </w:pPr>
      <w:r>
        <w:rPr>
          <w:lang w:val="en-GB"/>
        </w:rPr>
        <w:t xml:space="preserve">When </w:t>
      </w:r>
      <w:r w:rsidR="009B26E5">
        <w:rPr>
          <w:lang w:val="en-GB"/>
        </w:rPr>
        <w:t>the user</w:t>
      </w:r>
      <w:r>
        <w:rPr>
          <w:lang w:val="en-GB"/>
        </w:rPr>
        <w:t xml:space="preserve"> ha</w:t>
      </w:r>
      <w:r w:rsidR="009B26E5">
        <w:rPr>
          <w:lang w:val="en-GB"/>
        </w:rPr>
        <w:t>s</w:t>
      </w:r>
      <w:r>
        <w:rPr>
          <w:lang w:val="en-GB"/>
        </w:rPr>
        <w:t xml:space="preserve"> made </w:t>
      </w:r>
      <w:r w:rsidR="009B26E5">
        <w:rPr>
          <w:lang w:val="en-GB"/>
        </w:rPr>
        <w:t>his</w:t>
      </w:r>
      <w:r>
        <w:rPr>
          <w:lang w:val="en-GB"/>
        </w:rPr>
        <w:t xml:space="preserve"> selections in the data selection window and the analysis window the ‘Execute’ tab</w:t>
      </w:r>
      <w:r w:rsidR="009B26E5">
        <w:rPr>
          <w:lang w:val="en-GB"/>
        </w:rPr>
        <w:t xml:space="preserve"> can be pressed</w:t>
      </w:r>
      <w:r>
        <w:rPr>
          <w:lang w:val="en-GB"/>
        </w:rPr>
        <w:t xml:space="preserve">. </w:t>
      </w:r>
      <w:proofErr w:type="gramStart"/>
      <w:r w:rsidR="009B26E5">
        <w:rPr>
          <w:lang w:val="en-GB"/>
        </w:rPr>
        <w:t xml:space="preserve">The </w:t>
      </w:r>
      <w:r>
        <w:rPr>
          <w:lang w:val="en-GB"/>
        </w:rPr>
        <w:t xml:space="preserve">Delta Tool’s main graphical interface </w:t>
      </w:r>
      <w:r w:rsidR="009B26E5">
        <w:rPr>
          <w:lang w:val="en-GB"/>
        </w:rPr>
        <w:t xml:space="preserve">will then pop-up </w:t>
      </w:r>
      <w:r>
        <w:rPr>
          <w:lang w:val="en-GB"/>
        </w:rPr>
        <w:t>(unless you have made selections that the tool does not support).</w:t>
      </w:r>
      <w:proofErr w:type="gramEnd"/>
      <w:r>
        <w:rPr>
          <w:lang w:val="en-GB"/>
        </w:rPr>
        <w:t xml:space="preserve"> </w:t>
      </w:r>
    </w:p>
    <w:p w:rsidR="00690A5A" w:rsidRDefault="00690A5A" w:rsidP="00C236F5">
      <w:pPr>
        <w:jc w:val="both"/>
        <w:rPr>
          <w:lang w:val="en-GB"/>
        </w:rPr>
      </w:pPr>
      <w:r>
        <w:rPr>
          <w:lang w:val="en-GB"/>
        </w:rPr>
        <w:t>The screen is divided into two main areas:</w:t>
      </w:r>
    </w:p>
    <w:p w:rsidR="00690A5A" w:rsidRDefault="00690A5A" w:rsidP="00C236F5">
      <w:pPr>
        <w:jc w:val="both"/>
        <w:rPr>
          <w:lang w:val="en-GB"/>
        </w:rPr>
      </w:pPr>
    </w:p>
    <w:p w:rsidR="00690A5A" w:rsidRPr="00FA510C" w:rsidRDefault="00690A5A" w:rsidP="00FA510C">
      <w:pPr>
        <w:numPr>
          <w:ilvl w:val="0"/>
          <w:numId w:val="2"/>
        </w:numPr>
        <w:jc w:val="both"/>
        <w:rPr>
          <w:lang w:val="en-GB"/>
        </w:rPr>
      </w:pPr>
      <w:r>
        <w:rPr>
          <w:lang w:val="en-GB"/>
        </w:rPr>
        <w:t xml:space="preserve">The left side </w:t>
      </w:r>
      <w:r w:rsidR="00B33299">
        <w:rPr>
          <w:lang w:val="en-GB"/>
        </w:rPr>
        <w:t xml:space="preserve">recapitulates </w:t>
      </w:r>
      <w:r>
        <w:rPr>
          <w:lang w:val="en-GB"/>
        </w:rPr>
        <w:t>the choices made by the user in the previous interfaces which lead to the generation of a given diagram.</w:t>
      </w:r>
    </w:p>
    <w:p w:rsidR="00690A5A" w:rsidRDefault="00690A5A" w:rsidP="00C236F5">
      <w:pPr>
        <w:ind w:left="360"/>
        <w:jc w:val="both"/>
        <w:rPr>
          <w:lang w:val="en-GB"/>
        </w:rPr>
      </w:pPr>
    </w:p>
    <w:p w:rsidR="00690A5A" w:rsidRDefault="00690A5A" w:rsidP="00C236F5">
      <w:pPr>
        <w:numPr>
          <w:ilvl w:val="0"/>
          <w:numId w:val="2"/>
        </w:numPr>
        <w:jc w:val="both"/>
        <w:rPr>
          <w:lang w:val="en-GB"/>
        </w:rPr>
      </w:pPr>
      <w:r w:rsidRPr="00A94061">
        <w:rPr>
          <w:lang w:val="en-GB"/>
        </w:rPr>
        <w:t>The right side hosts the diagram and accompanying legend (which also summarizes the options selected by the user)</w:t>
      </w:r>
      <w:r>
        <w:rPr>
          <w:lang w:val="en-GB"/>
        </w:rPr>
        <w:t xml:space="preserve">. </w:t>
      </w:r>
      <w:r w:rsidRPr="00A94061">
        <w:rPr>
          <w:lang w:val="en-GB"/>
        </w:rPr>
        <w:t xml:space="preserve">Only one diagram is shown at a time (i.e. </w:t>
      </w:r>
      <w:r>
        <w:rPr>
          <w:lang w:val="en-GB"/>
        </w:rPr>
        <w:t>no multiple windows).</w:t>
      </w:r>
    </w:p>
    <w:p w:rsidR="00690A5A" w:rsidRDefault="00690A5A" w:rsidP="00C236F5">
      <w:pPr>
        <w:keepNext/>
        <w:jc w:val="both"/>
        <w:rPr>
          <w:lang w:val="en-GB"/>
        </w:rPr>
      </w:pPr>
    </w:p>
    <w:p w:rsidR="00690A5A" w:rsidRDefault="009B26E5" w:rsidP="009B26E5">
      <w:pPr>
        <w:keepNext/>
        <w:jc w:val="center"/>
      </w:pPr>
      <w:r>
        <w:rPr>
          <w:noProof/>
        </w:rPr>
        <w:drawing>
          <wp:inline distT="0" distB="0" distL="0" distR="0" wp14:anchorId="69E77192" wp14:editId="6EFCE240">
            <wp:extent cx="4986266" cy="3390768"/>
            <wp:effectExtent l="0" t="0" r="508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989733" cy="3393126"/>
                    </a:xfrm>
                    <a:prstGeom prst="rect">
                      <a:avLst/>
                    </a:prstGeom>
                    <a:noFill/>
                  </pic:spPr>
                </pic:pic>
              </a:graphicData>
            </a:graphic>
          </wp:inline>
        </w:drawing>
      </w:r>
    </w:p>
    <w:p w:rsidR="00690A5A" w:rsidRDefault="00690A5A" w:rsidP="00C236F5">
      <w:pPr>
        <w:pStyle w:val="Caption"/>
        <w:spacing w:before="120"/>
        <w:rPr>
          <w:lang w:val="en-GB"/>
        </w:rPr>
      </w:pPr>
      <w:r>
        <w:t xml:space="preserve">Figure </w:t>
      </w:r>
      <w:fldSimple w:instr=" SEQ Figure \* ARABIC ">
        <w:r w:rsidR="006B094A">
          <w:rPr>
            <w:noProof/>
          </w:rPr>
          <w:t>14</w:t>
        </w:r>
      </w:fldSimple>
      <w:r>
        <w:t>: DELTA main graphical window.</w:t>
      </w:r>
    </w:p>
    <w:p w:rsidR="00690A5A" w:rsidRDefault="00690A5A">
      <w:pPr>
        <w:rPr>
          <w:lang w:val="en-GB"/>
        </w:rPr>
      </w:pPr>
      <w:r>
        <w:rPr>
          <w:lang w:val="en-GB"/>
        </w:rPr>
        <w:br w:type="page"/>
      </w:r>
    </w:p>
    <w:p w:rsidR="00690A5A" w:rsidRPr="00C236F5" w:rsidRDefault="00690A5A" w:rsidP="00C236F5">
      <w:pPr>
        <w:rPr>
          <w:lang w:val="en-GB"/>
        </w:rPr>
      </w:pPr>
    </w:p>
    <w:p w:rsidR="00450249" w:rsidRDefault="00450249" w:rsidP="00DA4871">
      <w:pPr>
        <w:pStyle w:val="Heading2"/>
        <w:numPr>
          <w:ilvl w:val="0"/>
          <w:numId w:val="24"/>
        </w:numPr>
        <w:rPr>
          <w:lang w:val="en-GB"/>
        </w:rPr>
      </w:pPr>
      <w:bookmarkStart w:id="444" w:name="_Toc410806043"/>
      <w:bookmarkStart w:id="445" w:name="_Toc284940325"/>
      <w:bookmarkEnd w:id="442"/>
      <w:bookmarkEnd w:id="443"/>
      <w:r>
        <w:rPr>
          <w:lang w:val="en-GB"/>
        </w:rPr>
        <w:t>DELTA functionalities and user’s tuning option</w:t>
      </w:r>
      <w:r w:rsidR="00DE4B8F">
        <w:rPr>
          <w:lang w:val="en-GB"/>
        </w:rPr>
        <w:t>s</w:t>
      </w:r>
      <w:bookmarkEnd w:id="444"/>
    </w:p>
    <w:p w:rsidR="005E2562" w:rsidRPr="00340FF8" w:rsidRDefault="007E0FED" w:rsidP="00DA4871">
      <w:pPr>
        <w:pStyle w:val="Heading3"/>
        <w:numPr>
          <w:ilvl w:val="1"/>
          <w:numId w:val="24"/>
        </w:numPr>
        <w:rPr>
          <w:rFonts w:cs="Arial"/>
          <w:szCs w:val="26"/>
          <w:lang w:val="en-GB"/>
        </w:rPr>
      </w:pPr>
      <w:bookmarkStart w:id="446" w:name="_“Playing”_with_uncertainty"/>
      <w:bookmarkStart w:id="447" w:name="_Ref398371095"/>
      <w:bookmarkStart w:id="448" w:name="_Ref398371107"/>
      <w:bookmarkStart w:id="449" w:name="_Ref398373453"/>
      <w:bookmarkStart w:id="450" w:name="_Toc410806044"/>
      <w:bookmarkEnd w:id="446"/>
      <w:r w:rsidRPr="00340FF8">
        <w:rPr>
          <w:rFonts w:cs="Arial"/>
          <w:szCs w:val="26"/>
          <w:lang w:val="en-GB"/>
        </w:rPr>
        <w:t>“</w:t>
      </w:r>
      <w:r w:rsidR="00450249" w:rsidRPr="00340FF8">
        <w:rPr>
          <w:rFonts w:cs="Arial"/>
          <w:szCs w:val="26"/>
          <w:lang w:val="en-GB"/>
        </w:rPr>
        <w:t>Playing</w:t>
      </w:r>
      <w:r w:rsidRPr="00340FF8">
        <w:rPr>
          <w:rFonts w:cs="Arial"/>
          <w:szCs w:val="26"/>
          <w:lang w:val="en-GB"/>
        </w:rPr>
        <w:t>”</w:t>
      </w:r>
      <w:r w:rsidR="00450249" w:rsidRPr="00340FF8">
        <w:rPr>
          <w:rFonts w:cs="Arial"/>
          <w:szCs w:val="26"/>
          <w:lang w:val="en-GB"/>
        </w:rPr>
        <w:t xml:space="preserve"> with uncertainty parameters</w:t>
      </w:r>
      <w:r w:rsidR="00305EF9" w:rsidRPr="00340FF8">
        <w:rPr>
          <w:rFonts w:cs="Arial"/>
          <w:szCs w:val="26"/>
          <w:lang w:val="en-GB"/>
        </w:rPr>
        <w:t>: the “</w:t>
      </w:r>
      <w:proofErr w:type="spellStart"/>
      <w:r w:rsidR="00305EF9" w:rsidRPr="00340FF8">
        <w:rPr>
          <w:rFonts w:cs="Arial"/>
          <w:szCs w:val="26"/>
          <w:lang w:val="en-GB"/>
        </w:rPr>
        <w:t>goals_criteria_oc</w:t>
      </w:r>
      <w:proofErr w:type="spellEnd"/>
      <w:r w:rsidR="00305EF9" w:rsidRPr="00340FF8">
        <w:rPr>
          <w:rFonts w:cs="Arial"/>
          <w:szCs w:val="26"/>
          <w:lang w:val="en-GB"/>
        </w:rPr>
        <w:t>” input file</w:t>
      </w:r>
      <w:bookmarkEnd w:id="447"/>
      <w:bookmarkEnd w:id="448"/>
      <w:bookmarkEnd w:id="449"/>
      <w:bookmarkEnd w:id="450"/>
    </w:p>
    <w:p w:rsidR="005A177B" w:rsidRPr="0023515B" w:rsidRDefault="005A177B" w:rsidP="006600DA">
      <w:pPr>
        <w:jc w:val="both"/>
        <w:rPr>
          <w:lang w:val="en-GB"/>
        </w:rPr>
      </w:pPr>
    </w:p>
    <w:p w:rsidR="0023515B" w:rsidRDefault="0023515B" w:rsidP="0023515B">
      <w:pPr>
        <w:jc w:val="both"/>
        <w:rPr>
          <w:lang w:val="en-GB"/>
        </w:rPr>
      </w:pPr>
      <w:r>
        <w:rPr>
          <w:lang w:val="en-GB"/>
        </w:rPr>
        <w:t>In the configuration file “</w:t>
      </w:r>
      <w:r w:rsidRPr="005E2562">
        <w:rPr>
          <w:lang w:val="en-GB"/>
        </w:rPr>
        <w:t>goals_criteria_oc</w:t>
      </w:r>
      <w:r>
        <w:rPr>
          <w:lang w:val="en-GB"/>
        </w:rPr>
        <w:t>.dat” the user can find lines of the type:</w:t>
      </w:r>
    </w:p>
    <w:p w:rsidR="0023515B" w:rsidRDefault="0023515B" w:rsidP="0023515B">
      <w:pPr>
        <w:jc w:val="both"/>
        <w:rPr>
          <w:lang w:val="en-GB"/>
        </w:rPr>
      </w:pPr>
    </w:p>
    <w:p w:rsidR="0023515B" w:rsidRDefault="0023515B" w:rsidP="0023515B">
      <w:pPr>
        <w:jc w:val="both"/>
        <w:rPr>
          <w:lang w:val="en-GB"/>
        </w:rPr>
      </w:pPr>
      <w:r w:rsidRPr="005E2562">
        <w:rPr>
          <w:lang w:val="en-GB"/>
        </w:rPr>
        <w:t>3</w:t>
      </w:r>
      <w:proofErr w:type="gramStart"/>
      <w:r w:rsidRPr="005E2562">
        <w:rPr>
          <w:lang w:val="en-GB"/>
        </w:rPr>
        <w:t>;PM10</w:t>
      </w:r>
      <w:proofErr w:type="gramEnd"/>
      <w:r w:rsidRPr="005E2562">
        <w:rPr>
          <w:lang w:val="en-GB"/>
        </w:rPr>
        <w:t>;ALL;OU;PMEAN;28*0.018*40*1*50*;</w:t>
      </w:r>
      <w:proofErr w:type="spellStart"/>
      <w:r w:rsidRPr="005E2562">
        <w:rPr>
          <w:lang w:val="en-GB"/>
        </w:rPr>
        <w:t>Descr</w:t>
      </w:r>
      <w:proofErr w:type="spellEnd"/>
      <w:r w:rsidRPr="005E2562">
        <w:rPr>
          <w:lang w:val="en-GB"/>
        </w:rPr>
        <w:t xml:space="preserve"> of: GC 56</w:t>
      </w:r>
    </w:p>
    <w:p w:rsidR="0023515B" w:rsidRDefault="0023515B" w:rsidP="0023515B">
      <w:pPr>
        <w:jc w:val="both"/>
        <w:rPr>
          <w:lang w:val="en-GB"/>
        </w:rPr>
      </w:pPr>
    </w:p>
    <w:p w:rsidR="0023515B" w:rsidRDefault="0023515B" w:rsidP="0023515B">
      <w:pPr>
        <w:jc w:val="both"/>
        <w:rPr>
          <w:lang w:val="en-GB"/>
        </w:rPr>
      </w:pPr>
      <w:r>
        <w:rPr>
          <w:lang w:val="en-GB"/>
        </w:rPr>
        <w:t>Lines with “OU” as fourth parameter contain all information required to calculate the value of the observation uncertainty used to derive the model quality objectives</w:t>
      </w:r>
      <w:r w:rsidR="00B85640">
        <w:rPr>
          <w:lang w:val="en-GB"/>
        </w:rPr>
        <w:t xml:space="preserve"> for one particular species and time average</w:t>
      </w:r>
      <w:r>
        <w:rPr>
          <w:lang w:val="en-GB"/>
        </w:rPr>
        <w:t>. The numbers separated by asterisks can be modified by the user to test alternative uncertainty estimates. By order, these nu</w:t>
      </w:r>
      <w:r w:rsidR="00B85640">
        <w:rPr>
          <w:lang w:val="en-GB"/>
        </w:rPr>
        <w:t>mbers represent (see equation 16</w:t>
      </w:r>
      <w:r>
        <w:rPr>
          <w:lang w:val="en-GB"/>
        </w:rPr>
        <w:t xml:space="preserve"> for details):</w:t>
      </w:r>
    </w:p>
    <w:p w:rsidR="0023515B" w:rsidRPr="006649DD" w:rsidRDefault="0023515B" w:rsidP="00DA4871">
      <w:pPr>
        <w:pStyle w:val="ListParagraph"/>
        <w:numPr>
          <w:ilvl w:val="0"/>
          <w:numId w:val="33"/>
        </w:numPr>
        <w:jc w:val="both"/>
        <w:rPr>
          <w:rFonts w:ascii="Times New Roman" w:hAnsi="Times New Roman"/>
          <w:sz w:val="24"/>
          <w:szCs w:val="24"/>
          <w:lang w:val="en-GB"/>
        </w:rPr>
      </w:pPr>
      <w:r w:rsidRPr="006649DD">
        <w:rPr>
          <w:rFonts w:ascii="Times New Roman" w:hAnsi="Times New Roman"/>
          <w:position w:val="-10"/>
          <w:sz w:val="24"/>
          <w:szCs w:val="24"/>
          <w:lang w:val="en-GB"/>
        </w:rPr>
        <w:object w:dxaOrig="600" w:dyaOrig="360">
          <v:shape id="_x0000_i1077" type="#_x0000_t75" style="width:27pt;height:16.5pt" o:ole="">
            <v:imagedata r:id="rId131" o:title=""/>
          </v:shape>
          <o:OLEObject Type="Embed" ProgID="Equation.3" ShapeID="_x0000_i1077" DrawAspect="Content" ObjectID="_1485793241" r:id="rId132"/>
        </w:object>
      </w:r>
      <w:r w:rsidRPr="006649DD">
        <w:rPr>
          <w:rFonts w:ascii="Times New Roman" w:hAnsi="Times New Roman"/>
          <w:sz w:val="24"/>
          <w:szCs w:val="24"/>
          <w:lang w:val="en-GB"/>
        </w:rPr>
        <w:t>(28 in our example) expressed in percentage</w:t>
      </w:r>
      <w:r w:rsidR="00B85640">
        <w:rPr>
          <w:rFonts w:ascii="Times New Roman" w:hAnsi="Times New Roman"/>
          <w:sz w:val="24"/>
          <w:szCs w:val="24"/>
          <w:lang w:val="en-GB"/>
        </w:rPr>
        <w:t>. This is the expanded relative uncertainty (</w:t>
      </w:r>
      <w:r w:rsidR="00B85640" w:rsidRPr="006649DD">
        <w:rPr>
          <w:rFonts w:ascii="Times New Roman" w:hAnsi="Times New Roman"/>
          <w:position w:val="-10"/>
          <w:sz w:val="24"/>
          <w:szCs w:val="24"/>
          <w:lang w:val="en-GB"/>
        </w:rPr>
        <w:object w:dxaOrig="1300" w:dyaOrig="360">
          <v:shape id="_x0000_i1078" type="#_x0000_t75" style="width:58.5pt;height:16.5pt" o:ole="">
            <v:imagedata r:id="rId133" o:title=""/>
          </v:shape>
          <o:OLEObject Type="Embed" ProgID="Equation.3" ShapeID="_x0000_i1078" DrawAspect="Content" ObjectID="_1485793242" r:id="rId134"/>
        </w:object>
      </w:r>
      <w:r w:rsidR="00B85640">
        <w:rPr>
          <w:rFonts w:ascii="Times New Roman" w:hAnsi="Times New Roman"/>
          <w:sz w:val="24"/>
          <w:szCs w:val="24"/>
          <w:lang w:val="en-GB"/>
        </w:rPr>
        <w:t>)</w:t>
      </w:r>
    </w:p>
    <w:p w:rsidR="0023515B" w:rsidRPr="006649DD" w:rsidRDefault="0023515B" w:rsidP="00DA4871">
      <w:pPr>
        <w:pStyle w:val="ListParagraph"/>
        <w:numPr>
          <w:ilvl w:val="0"/>
          <w:numId w:val="33"/>
        </w:numPr>
        <w:jc w:val="both"/>
        <w:rPr>
          <w:rFonts w:ascii="Times New Roman" w:hAnsi="Times New Roman"/>
          <w:sz w:val="24"/>
          <w:szCs w:val="24"/>
          <w:lang w:val="en-GB"/>
        </w:rPr>
      </w:pPr>
      <w:r w:rsidRPr="005A177B">
        <w:rPr>
          <w:position w:val="-6"/>
          <w:lang w:val="fr-FR"/>
        </w:rPr>
        <w:object w:dxaOrig="300" w:dyaOrig="220">
          <v:shape id="_x0000_i1079" type="#_x0000_t75" style="width:16.5pt;height:11.5pt" o:ole="">
            <v:imagedata r:id="rId135" o:title=""/>
          </v:shape>
          <o:OLEObject Type="Embed" ProgID="Equation.3" ShapeID="_x0000_i1079" DrawAspect="Content" ObjectID="_1485793243" r:id="rId136"/>
        </w:object>
      </w:r>
      <w:r w:rsidRPr="006649DD">
        <w:rPr>
          <w:rFonts w:ascii="Times New Roman" w:hAnsi="Times New Roman"/>
          <w:sz w:val="24"/>
          <w:szCs w:val="24"/>
          <w:lang w:val="en-GB"/>
        </w:rPr>
        <w:t xml:space="preserve"> </w:t>
      </w:r>
      <w:r>
        <w:rPr>
          <w:rFonts w:ascii="Times New Roman" w:hAnsi="Times New Roman"/>
          <w:sz w:val="24"/>
          <w:szCs w:val="24"/>
          <w:lang w:val="en-GB"/>
        </w:rPr>
        <w:t>(0.018</w:t>
      </w:r>
      <w:r w:rsidRPr="006649DD">
        <w:rPr>
          <w:rFonts w:ascii="Times New Roman" w:hAnsi="Times New Roman"/>
          <w:sz w:val="24"/>
          <w:szCs w:val="24"/>
          <w:lang w:val="en-GB"/>
        </w:rPr>
        <w:t xml:space="preserve"> in our example) </w:t>
      </w:r>
    </w:p>
    <w:p w:rsidR="0023515B" w:rsidRPr="005A177B" w:rsidRDefault="0023515B" w:rsidP="00DA4871">
      <w:pPr>
        <w:pStyle w:val="ListParagraph"/>
        <w:numPr>
          <w:ilvl w:val="0"/>
          <w:numId w:val="33"/>
        </w:numPr>
        <w:jc w:val="both"/>
        <w:rPr>
          <w:rFonts w:ascii="Times New Roman" w:hAnsi="Times New Roman"/>
          <w:sz w:val="24"/>
          <w:szCs w:val="24"/>
          <w:lang w:val="en-GB"/>
        </w:rPr>
      </w:pPr>
      <w:proofErr w:type="spellStart"/>
      <w:r w:rsidRPr="005A177B">
        <w:rPr>
          <w:rFonts w:ascii="Times New Roman" w:hAnsi="Times New Roman"/>
          <w:sz w:val="24"/>
          <w:szCs w:val="24"/>
          <w:lang w:val="en-GB"/>
        </w:rPr>
        <w:t>Np</w:t>
      </w:r>
      <w:proofErr w:type="spellEnd"/>
      <w:r w:rsidRPr="005A177B">
        <w:rPr>
          <w:rFonts w:ascii="Times New Roman" w:hAnsi="Times New Roman"/>
          <w:sz w:val="24"/>
          <w:szCs w:val="24"/>
          <w:lang w:val="en-GB"/>
        </w:rPr>
        <w:t xml:space="preserve"> and </w:t>
      </w:r>
      <w:proofErr w:type="spellStart"/>
      <w:r w:rsidRPr="005A177B">
        <w:rPr>
          <w:rFonts w:ascii="Times New Roman" w:hAnsi="Times New Roman"/>
          <w:sz w:val="24"/>
          <w:szCs w:val="24"/>
          <w:lang w:val="en-GB"/>
        </w:rPr>
        <w:t>Nnp</w:t>
      </w:r>
      <w:proofErr w:type="spellEnd"/>
      <w:r w:rsidRPr="005A177B">
        <w:rPr>
          <w:rFonts w:ascii="Times New Roman" w:hAnsi="Times New Roman"/>
          <w:sz w:val="24"/>
          <w:szCs w:val="24"/>
          <w:lang w:val="en-GB"/>
        </w:rPr>
        <w:t xml:space="preserve"> (</w:t>
      </w:r>
      <w:r>
        <w:rPr>
          <w:rFonts w:ascii="Times New Roman" w:hAnsi="Times New Roman"/>
          <w:sz w:val="24"/>
          <w:szCs w:val="24"/>
          <w:lang w:val="en-GB"/>
        </w:rPr>
        <w:t>40 and 1 in our example)</w:t>
      </w:r>
    </w:p>
    <w:p w:rsidR="0023515B" w:rsidRPr="0023515B" w:rsidRDefault="0023515B" w:rsidP="00DA4871">
      <w:pPr>
        <w:pStyle w:val="ListParagraph"/>
        <w:numPr>
          <w:ilvl w:val="0"/>
          <w:numId w:val="33"/>
        </w:numPr>
        <w:jc w:val="both"/>
        <w:rPr>
          <w:lang w:val="en-GB"/>
        </w:rPr>
      </w:pPr>
      <w:r w:rsidRPr="0023515B">
        <w:rPr>
          <w:rFonts w:ascii="Times New Roman" w:hAnsi="Times New Roman"/>
          <w:sz w:val="24"/>
          <w:szCs w:val="24"/>
          <w:lang w:val="en-GB"/>
        </w:rPr>
        <w:t>RL the reference value (50 in our example)</w:t>
      </w:r>
    </w:p>
    <w:p w:rsidR="00B85640" w:rsidRDefault="007A29FB" w:rsidP="0023515B">
      <w:pPr>
        <w:jc w:val="both"/>
        <w:rPr>
          <w:b/>
          <w:u w:val="single"/>
          <w:lang w:val="en-GB"/>
        </w:rPr>
      </w:pPr>
      <w:r>
        <w:rPr>
          <w:b/>
          <w:u w:val="single"/>
          <w:lang w:val="en-GB"/>
        </w:rPr>
        <w:t>Testing d</w:t>
      </w:r>
      <w:r w:rsidR="00B85640" w:rsidRPr="00B85640">
        <w:rPr>
          <w:b/>
          <w:u w:val="single"/>
          <w:lang w:val="en-GB"/>
        </w:rPr>
        <w:t>ifferent PM10 measurement uncertainties</w:t>
      </w:r>
    </w:p>
    <w:p w:rsidR="00B85640" w:rsidRPr="00B85640" w:rsidRDefault="00B85640" w:rsidP="0023515B">
      <w:pPr>
        <w:jc w:val="both"/>
        <w:rPr>
          <w:b/>
          <w:u w:val="single"/>
          <w:lang w:val="en-GB"/>
        </w:rPr>
      </w:pPr>
    </w:p>
    <w:p w:rsidR="0023515B" w:rsidRDefault="0023515B" w:rsidP="0023515B">
      <w:pPr>
        <w:jc w:val="both"/>
        <w:rPr>
          <w:lang w:val="en-GB"/>
        </w:rPr>
      </w:pPr>
      <w:r>
        <w:rPr>
          <w:lang w:val="en-GB"/>
        </w:rPr>
        <w:t xml:space="preserve">Different experimental methodologies exist to measure PM, each characterized by a different level of uncertainty. The user can test the impact of switching between different uncertainty estimates, corresponding to values representative of the gravimetric (default reference), beta-ray and </w:t>
      </w:r>
      <w:proofErr w:type="spellStart"/>
      <w:r>
        <w:rPr>
          <w:lang w:val="en-GB"/>
        </w:rPr>
        <w:t>teom</w:t>
      </w:r>
      <w:proofErr w:type="spellEnd"/>
      <w:r>
        <w:rPr>
          <w:lang w:val="en-GB"/>
        </w:rPr>
        <w:t xml:space="preserve"> techniques. In the “</w:t>
      </w:r>
      <w:r w:rsidRPr="005E2562">
        <w:rPr>
          <w:lang w:val="en-GB"/>
        </w:rPr>
        <w:t>goals_criteria_oc</w:t>
      </w:r>
      <w:r>
        <w:rPr>
          <w:lang w:val="en-GB"/>
        </w:rPr>
        <w:t>.dat” configuration file, the following lines are visible:</w:t>
      </w:r>
    </w:p>
    <w:p w:rsidR="0023515B" w:rsidRDefault="0023515B" w:rsidP="0023515B">
      <w:pPr>
        <w:jc w:val="both"/>
        <w:rPr>
          <w:lang w:val="en-GB"/>
        </w:rPr>
      </w:pPr>
    </w:p>
    <w:p w:rsidR="0091449E" w:rsidRPr="00F17452" w:rsidRDefault="0091449E" w:rsidP="0091449E">
      <w:pPr>
        <w:jc w:val="both"/>
        <w:rPr>
          <w:sz w:val="20"/>
          <w:szCs w:val="20"/>
          <w:lang w:val="en-GB"/>
        </w:rPr>
      </w:pPr>
      <w:r w:rsidRPr="00F17452">
        <w:rPr>
          <w:sz w:val="20"/>
          <w:szCs w:val="20"/>
          <w:lang w:val="en-GB"/>
        </w:rPr>
        <w:t>26</w:t>
      </w:r>
      <w:proofErr w:type="gramStart"/>
      <w:r w:rsidRPr="00F17452">
        <w:rPr>
          <w:sz w:val="20"/>
          <w:szCs w:val="20"/>
          <w:lang w:val="en-GB"/>
        </w:rPr>
        <w:t>;PM10g</w:t>
      </w:r>
      <w:proofErr w:type="gramEnd"/>
      <w:r w:rsidRPr="00F17452">
        <w:rPr>
          <w:sz w:val="20"/>
          <w:szCs w:val="20"/>
          <w:lang w:val="en-GB"/>
        </w:rPr>
        <w:t>;ALL;OU;PMEAN;28*0.018*40*1*50</w:t>
      </w:r>
    </w:p>
    <w:p w:rsidR="0091449E" w:rsidRPr="00F17452" w:rsidRDefault="0091449E" w:rsidP="0091449E">
      <w:pPr>
        <w:jc w:val="both"/>
        <w:rPr>
          <w:sz w:val="20"/>
          <w:szCs w:val="20"/>
          <w:lang w:val="en-GB"/>
        </w:rPr>
      </w:pPr>
      <w:r w:rsidRPr="00F17452">
        <w:rPr>
          <w:sz w:val="20"/>
          <w:szCs w:val="20"/>
          <w:lang w:val="en-GB"/>
        </w:rPr>
        <w:t>27</w:t>
      </w:r>
      <w:proofErr w:type="gramStart"/>
      <w:r w:rsidRPr="00F17452">
        <w:rPr>
          <w:sz w:val="20"/>
          <w:szCs w:val="20"/>
          <w:lang w:val="en-GB"/>
        </w:rPr>
        <w:t>;PM10t</w:t>
      </w:r>
      <w:proofErr w:type="gramEnd"/>
      <w:r w:rsidRPr="00F17452">
        <w:rPr>
          <w:sz w:val="20"/>
          <w:szCs w:val="20"/>
          <w:lang w:val="en-GB"/>
        </w:rPr>
        <w:t>;ALL;OU;PMEAN;38*0.027*40*1*50</w:t>
      </w:r>
    </w:p>
    <w:p w:rsidR="0023515B" w:rsidRPr="00F17452" w:rsidRDefault="0091449E" w:rsidP="0091449E">
      <w:pPr>
        <w:jc w:val="both"/>
        <w:rPr>
          <w:sz w:val="20"/>
          <w:szCs w:val="20"/>
          <w:lang w:val="en-GB"/>
        </w:rPr>
      </w:pPr>
      <w:r w:rsidRPr="00F17452">
        <w:rPr>
          <w:sz w:val="20"/>
          <w:szCs w:val="20"/>
          <w:lang w:val="en-GB"/>
        </w:rPr>
        <w:t>28</w:t>
      </w:r>
      <w:proofErr w:type="gramStart"/>
      <w:r w:rsidRPr="00F17452">
        <w:rPr>
          <w:sz w:val="20"/>
          <w:szCs w:val="20"/>
          <w:lang w:val="en-GB"/>
        </w:rPr>
        <w:t>;PM10b</w:t>
      </w:r>
      <w:proofErr w:type="gramEnd"/>
      <w:r w:rsidRPr="00F17452">
        <w:rPr>
          <w:sz w:val="20"/>
          <w:szCs w:val="20"/>
          <w:lang w:val="en-GB"/>
        </w:rPr>
        <w:t>;ALL;OU;PMEAN;38*0.009*40*1*50</w:t>
      </w:r>
    </w:p>
    <w:p w:rsidR="0023515B" w:rsidRPr="00F17452" w:rsidRDefault="0023515B" w:rsidP="0023515B">
      <w:pPr>
        <w:jc w:val="both"/>
        <w:rPr>
          <w:sz w:val="20"/>
          <w:szCs w:val="20"/>
          <w:lang w:val="en-GB"/>
        </w:rPr>
      </w:pPr>
    </w:p>
    <w:p w:rsidR="0023515B" w:rsidRDefault="0023515B" w:rsidP="0023515B">
      <w:pPr>
        <w:jc w:val="both"/>
        <w:rPr>
          <w:lang w:val="en-GB"/>
        </w:rPr>
      </w:pPr>
      <w:r>
        <w:rPr>
          <w:lang w:val="en-GB"/>
        </w:rPr>
        <w:t xml:space="preserve">To switch among the different PM uncertainty estimates it is necessary to copy the number in between asterisks for the selected uncertainty estimate (PM10g for gravimetric, PM10t for TEOM and PM10b for beta-ray) and use them in the PM10 line used by DELTA.  </w:t>
      </w:r>
    </w:p>
    <w:p w:rsidR="009B7A96" w:rsidRDefault="009B7A96" w:rsidP="0023515B">
      <w:pPr>
        <w:jc w:val="both"/>
        <w:rPr>
          <w:lang w:val="en-GB"/>
        </w:rPr>
      </w:pPr>
    </w:p>
    <w:p w:rsidR="00B85640" w:rsidRDefault="00B85640" w:rsidP="00B85640">
      <w:pPr>
        <w:jc w:val="both"/>
        <w:rPr>
          <w:b/>
          <w:u w:val="single"/>
          <w:lang w:val="en-GB"/>
        </w:rPr>
      </w:pPr>
      <w:r>
        <w:rPr>
          <w:b/>
          <w:u w:val="single"/>
          <w:lang w:val="en-GB"/>
        </w:rPr>
        <w:t xml:space="preserve">Introducing </w:t>
      </w:r>
      <w:r w:rsidRPr="00B85640">
        <w:rPr>
          <w:b/>
          <w:u w:val="single"/>
          <w:lang w:val="en-GB"/>
        </w:rPr>
        <w:t>uncertainties</w:t>
      </w:r>
      <w:r>
        <w:rPr>
          <w:b/>
          <w:u w:val="single"/>
          <w:lang w:val="en-GB"/>
        </w:rPr>
        <w:t xml:space="preserve"> for new variables</w:t>
      </w:r>
    </w:p>
    <w:p w:rsidR="00B85640" w:rsidRDefault="00B85640" w:rsidP="00B85640">
      <w:pPr>
        <w:jc w:val="both"/>
        <w:rPr>
          <w:b/>
          <w:u w:val="single"/>
          <w:lang w:val="en-GB"/>
        </w:rPr>
      </w:pPr>
    </w:p>
    <w:p w:rsidR="007A29FB" w:rsidRDefault="007A29FB" w:rsidP="009B7A96">
      <w:pPr>
        <w:jc w:val="both"/>
      </w:pPr>
      <w:r>
        <w:t xml:space="preserve">Two methodologies have been described in Sections </w:t>
      </w:r>
      <w:r>
        <w:fldChar w:fldCharType="begin"/>
      </w:r>
      <w:r>
        <w:instrText xml:space="preserve"> REF _Ref398395875 \r \h </w:instrText>
      </w:r>
      <w:r>
        <w:fldChar w:fldCharType="separate"/>
      </w:r>
      <w:r w:rsidR="006B094A">
        <w:t>4.4</w:t>
      </w:r>
      <w:r>
        <w:fldChar w:fldCharType="end"/>
      </w:r>
      <w:r>
        <w:t xml:space="preserve"> and </w:t>
      </w:r>
      <w:r>
        <w:fldChar w:fldCharType="begin"/>
      </w:r>
      <w:r>
        <w:instrText xml:space="preserve"> REF _Ref398395879 \r \h </w:instrText>
      </w:r>
      <w:r>
        <w:fldChar w:fldCharType="separate"/>
      </w:r>
      <w:r w:rsidR="006B094A">
        <w:t>4.5</w:t>
      </w:r>
      <w:r>
        <w:fldChar w:fldCharType="end"/>
      </w:r>
      <w:r>
        <w:t>. In the first case the user knows all required parameters and can introduce a new line at the end of the “goals_criteria_oc.dat” file as follows:</w:t>
      </w:r>
    </w:p>
    <w:p w:rsidR="007A29FB" w:rsidRDefault="007A29FB" w:rsidP="009B7A96">
      <w:pPr>
        <w:jc w:val="both"/>
      </w:pPr>
    </w:p>
    <w:p w:rsidR="007A29FB" w:rsidRPr="00F17452" w:rsidRDefault="007A29FB" w:rsidP="007A29FB">
      <w:pPr>
        <w:jc w:val="both"/>
        <w:rPr>
          <w:sz w:val="20"/>
          <w:szCs w:val="20"/>
          <w:lang w:val="en-GB"/>
        </w:rPr>
      </w:pPr>
      <w:r w:rsidRPr="00F17452">
        <w:rPr>
          <w:sz w:val="20"/>
          <w:szCs w:val="20"/>
          <w:lang w:val="en-GB"/>
        </w:rPr>
        <w:t>35</w:t>
      </w:r>
      <w:proofErr w:type="gramStart"/>
      <w:r w:rsidRPr="00F17452">
        <w:rPr>
          <w:sz w:val="20"/>
          <w:szCs w:val="20"/>
          <w:lang w:val="en-GB"/>
        </w:rPr>
        <w:t>;NEWSPEC</w:t>
      </w:r>
      <w:proofErr w:type="gramEnd"/>
      <w:r w:rsidRPr="00F17452">
        <w:rPr>
          <w:sz w:val="20"/>
          <w:szCs w:val="20"/>
          <w:lang w:val="en-GB"/>
        </w:rPr>
        <w:t>;ALL;OU;PMEAN;28*0.018*40*1*50*;</w:t>
      </w:r>
      <w:proofErr w:type="spellStart"/>
      <w:r w:rsidRPr="00F17452">
        <w:rPr>
          <w:sz w:val="20"/>
          <w:szCs w:val="20"/>
          <w:lang w:val="en-GB"/>
        </w:rPr>
        <w:t>Descr</w:t>
      </w:r>
      <w:proofErr w:type="spellEnd"/>
      <w:r w:rsidRPr="00F17452">
        <w:rPr>
          <w:sz w:val="20"/>
          <w:szCs w:val="20"/>
          <w:lang w:val="en-GB"/>
        </w:rPr>
        <w:t xml:space="preserve"> of: GC 56</w:t>
      </w:r>
    </w:p>
    <w:p w:rsidR="007A29FB" w:rsidRDefault="007A29FB" w:rsidP="009B7A96">
      <w:pPr>
        <w:jc w:val="both"/>
      </w:pPr>
    </w:p>
    <w:p w:rsidR="000233E6" w:rsidRDefault="007A29FB" w:rsidP="009B7A96">
      <w:pPr>
        <w:jc w:val="both"/>
      </w:pPr>
      <w:r>
        <w:t>The first field is an index number which should increment the index of the previous line by 1. The second field should contain the name of the new species. Note that the same name should be kept in all monitoring, modeling and startup files for consistency. The third and fourth fields should be kept as is (i.e. ALL</w:t>
      </w:r>
      <w:proofErr w:type="gramStart"/>
      <w:r>
        <w:t>;OU</w:t>
      </w:r>
      <w:proofErr w:type="gramEnd"/>
      <w:r>
        <w:t xml:space="preserve">). The fifth field (PMEAN) is a contraction of the </w:t>
      </w:r>
      <w:r>
        <w:lastRenderedPageBreak/>
        <w:t>time average (</w:t>
      </w:r>
      <w:r w:rsidRPr="007A29FB">
        <w:rPr>
          <w:b/>
        </w:rPr>
        <w:t>P</w:t>
      </w:r>
      <w:r>
        <w:t xml:space="preserve">reserve, </w:t>
      </w:r>
      <w:r w:rsidRPr="007A29FB">
        <w:rPr>
          <w:b/>
        </w:rPr>
        <w:t>8H</w:t>
      </w:r>
      <w:r>
        <w:t xml:space="preserve"> running) and daily stat (</w:t>
      </w:r>
      <w:r w:rsidRPr="007A29FB">
        <w:rPr>
          <w:b/>
        </w:rPr>
        <w:t>P</w:t>
      </w:r>
      <w:r>
        <w:t xml:space="preserve">reserve, </w:t>
      </w:r>
      <w:r w:rsidRPr="007A29FB">
        <w:rPr>
          <w:b/>
        </w:rPr>
        <w:t>M</w:t>
      </w:r>
      <w:r w:rsidR="000233E6" w:rsidRPr="000233E6">
        <w:rPr>
          <w:b/>
        </w:rPr>
        <w:t>EAN</w:t>
      </w:r>
      <w:r>
        <w:t xml:space="preserve">, </w:t>
      </w:r>
      <w:r w:rsidRPr="007A29FB">
        <w:rPr>
          <w:b/>
        </w:rPr>
        <w:t>M</w:t>
      </w:r>
      <w:r w:rsidR="000233E6">
        <w:rPr>
          <w:b/>
        </w:rPr>
        <w:t>AX</w:t>
      </w:r>
      <w:r>
        <w:t xml:space="preserve"> and </w:t>
      </w:r>
      <w:r w:rsidRPr="007A29FB">
        <w:rPr>
          <w:b/>
        </w:rPr>
        <w:t>M</w:t>
      </w:r>
      <w:r w:rsidR="000233E6">
        <w:rPr>
          <w:b/>
        </w:rPr>
        <w:t>IN</w:t>
      </w:r>
      <w:r>
        <w:t xml:space="preserve">) options. The fifth field should concatenate the bold identified letters of the two options according to the choices made. For example </w:t>
      </w:r>
      <w:r w:rsidR="000233E6">
        <w:t xml:space="preserve">O3 8h daily max would lead to “8HMAX” for the fifth field while daily PM10 would lead to “PMEAN”. The following five fields have been described above while the last field is a comment to be used at convenience by the user. </w:t>
      </w:r>
    </w:p>
    <w:p w:rsidR="000233E6" w:rsidRDefault="000233E6" w:rsidP="009B7A96">
      <w:pPr>
        <w:jc w:val="both"/>
      </w:pPr>
    </w:p>
    <w:p w:rsidR="009B7A96" w:rsidRDefault="000233E6" w:rsidP="009B7A96">
      <w:pPr>
        <w:jc w:val="both"/>
      </w:pPr>
      <w:r>
        <w:t xml:space="preserve">In </w:t>
      </w:r>
      <w:hyperlink w:anchor="_An_alternative_formulation" w:history="1">
        <w:r w:rsidRPr="00A613BC">
          <w:rPr>
            <w:rStyle w:val="Hyperlink"/>
          </w:rPr>
          <w:t xml:space="preserve">section </w:t>
        </w:r>
        <w:r w:rsidRPr="00A613BC">
          <w:rPr>
            <w:rStyle w:val="Hyperlink"/>
          </w:rPr>
          <w:fldChar w:fldCharType="begin"/>
        </w:r>
        <w:r w:rsidRPr="00A613BC">
          <w:rPr>
            <w:rStyle w:val="Hyperlink"/>
          </w:rPr>
          <w:instrText xml:space="preserve"> REF _Ref398395879 \r \h </w:instrText>
        </w:r>
        <w:r w:rsidRPr="00A613BC">
          <w:rPr>
            <w:rStyle w:val="Hyperlink"/>
          </w:rPr>
        </w:r>
        <w:r w:rsidRPr="00A613BC">
          <w:rPr>
            <w:rStyle w:val="Hyperlink"/>
          </w:rPr>
          <w:fldChar w:fldCharType="separate"/>
        </w:r>
        <w:r w:rsidR="006B094A">
          <w:rPr>
            <w:rStyle w:val="Hyperlink"/>
          </w:rPr>
          <w:t>4.5</w:t>
        </w:r>
        <w:r w:rsidRPr="00A613BC">
          <w:rPr>
            <w:rStyle w:val="Hyperlink"/>
          </w:rPr>
          <w:fldChar w:fldCharType="end"/>
        </w:r>
      </w:hyperlink>
      <w:r>
        <w:t xml:space="preserve"> an alternative methodology is described to set thes</w:t>
      </w:r>
      <w:r w:rsidR="00BF4FBC">
        <w:t>e uncertainty parameters. We pro</w:t>
      </w:r>
      <w:r>
        <w:t xml:space="preserve">vide here an example: </w:t>
      </w:r>
      <w:r w:rsidR="009B7A96">
        <w:t>assuming that we can estimate that the PM10 uncertainties a</w:t>
      </w:r>
      <w:r w:rsidR="001A7638">
        <w:t xml:space="preserve">round 0 and </w:t>
      </w:r>
      <w:proofErr w:type="gramStart"/>
      <w:r w:rsidR="001A7638">
        <w:t xml:space="preserve">50 </w:t>
      </w:r>
      <w:proofErr w:type="spellStart"/>
      <w:r w:rsidR="009B7A96">
        <w:t>ug</w:t>
      </w:r>
      <w:proofErr w:type="spellEnd"/>
      <w:r w:rsidR="009B7A96">
        <w:t>/m3</w:t>
      </w:r>
      <w:proofErr w:type="gramEnd"/>
      <w:r w:rsidR="009B7A96">
        <w:t xml:space="preserve"> would be 1.88 and 14 </w:t>
      </w:r>
      <w:proofErr w:type="spellStart"/>
      <w:r w:rsidR="009B7A96">
        <w:t>ug</w:t>
      </w:r>
      <w:proofErr w:type="spellEnd"/>
      <w:r w:rsidR="009B7A96">
        <w:t>/m3, respectively. We can calculate easily the following numbers needed within DELTA.</w:t>
      </w:r>
    </w:p>
    <w:p w:rsidR="009B7A96" w:rsidRDefault="009B7A96" w:rsidP="009B7A96">
      <w:pPr>
        <w:jc w:val="both"/>
      </w:pPr>
      <w:r w:rsidRPr="00496298">
        <w:rPr>
          <w:position w:val="-62"/>
          <w:lang w:val="fr-FR"/>
        </w:rPr>
        <w:object w:dxaOrig="5460" w:dyaOrig="1359">
          <v:shape id="_x0000_i1080" type="#_x0000_t75" style="width:294pt;height:75pt" o:ole="">
            <v:imagedata r:id="rId137" o:title=""/>
          </v:shape>
          <o:OLEObject Type="Embed" ProgID="Equation.3" ShapeID="_x0000_i1080" DrawAspect="Content" ObjectID="_1485793244" r:id="rId138"/>
        </w:object>
      </w:r>
    </w:p>
    <w:p w:rsidR="00044B21" w:rsidRPr="00340FF8" w:rsidRDefault="00450249" w:rsidP="00DA4871">
      <w:pPr>
        <w:pStyle w:val="Heading3"/>
        <w:numPr>
          <w:ilvl w:val="1"/>
          <w:numId w:val="24"/>
        </w:numPr>
        <w:rPr>
          <w:rFonts w:cs="Arial"/>
          <w:szCs w:val="26"/>
          <w:lang w:val="en-GB"/>
        </w:rPr>
      </w:pPr>
      <w:bookmarkStart w:id="451" w:name="_Saving_summary_statistics"/>
      <w:bookmarkStart w:id="452" w:name="_Toc410806045"/>
      <w:bookmarkEnd w:id="451"/>
      <w:r w:rsidRPr="00340FF8">
        <w:rPr>
          <w:rFonts w:cs="Arial"/>
          <w:szCs w:val="26"/>
          <w:lang w:val="en-GB"/>
        </w:rPr>
        <w:t xml:space="preserve">Saving summary statistics </w:t>
      </w:r>
      <w:r w:rsidR="007E0FED" w:rsidRPr="00340FF8">
        <w:rPr>
          <w:rFonts w:cs="Arial"/>
          <w:szCs w:val="26"/>
          <w:lang w:val="en-GB"/>
        </w:rPr>
        <w:t>information in ASCI</w:t>
      </w:r>
      <w:r w:rsidR="00044B21" w:rsidRPr="00340FF8">
        <w:rPr>
          <w:rFonts w:cs="Arial"/>
          <w:szCs w:val="26"/>
          <w:lang w:val="en-GB"/>
        </w:rPr>
        <w:t>I</w:t>
      </w:r>
      <w:bookmarkEnd w:id="452"/>
    </w:p>
    <w:p w:rsidR="00044B21" w:rsidRPr="00044B21" w:rsidRDefault="00044B21" w:rsidP="006600DA">
      <w:pPr>
        <w:jc w:val="both"/>
        <w:rPr>
          <w:lang w:val="en-GB"/>
        </w:rPr>
      </w:pPr>
    </w:p>
    <w:p w:rsidR="00044B21" w:rsidRDefault="00044B21" w:rsidP="00044B21">
      <w:pPr>
        <w:jc w:val="both"/>
        <w:rPr>
          <w:lang w:val="en-GB"/>
        </w:rPr>
      </w:pPr>
      <w:r w:rsidRPr="00044B21">
        <w:rPr>
          <w:lang w:val="en-GB"/>
        </w:rPr>
        <w:t xml:space="preserve">Delta saves by default all information </w:t>
      </w:r>
      <w:r w:rsidRPr="002A09D5">
        <w:rPr>
          <w:lang w:val="en-GB"/>
        </w:rPr>
        <w:t>contained in each diagram in ASCII format by generating a file named “dump</w:t>
      </w:r>
      <w:r w:rsidR="00374859">
        <w:rPr>
          <w:lang w:val="en-GB"/>
        </w:rPr>
        <w:t>File.txt</w:t>
      </w:r>
      <w:r w:rsidRPr="002A09D5">
        <w:rPr>
          <w:lang w:val="en-GB"/>
        </w:rPr>
        <w:t xml:space="preserve">” </w:t>
      </w:r>
      <w:r w:rsidR="00374859">
        <w:rPr>
          <w:lang w:val="en-GB"/>
        </w:rPr>
        <w:t xml:space="preserve">which can be found </w:t>
      </w:r>
      <w:r w:rsidRPr="002A09D5">
        <w:rPr>
          <w:lang w:val="en-GB"/>
        </w:rPr>
        <w:t>in the dump directory. This file will be overwritten at each new generated diagram</w:t>
      </w:r>
      <w:r w:rsidRPr="00044B21">
        <w:rPr>
          <w:lang w:val="en-GB"/>
        </w:rPr>
        <w:t xml:space="preserve"> </w:t>
      </w:r>
    </w:p>
    <w:p w:rsidR="00044B21" w:rsidRDefault="00044B21" w:rsidP="00044B21">
      <w:pPr>
        <w:jc w:val="both"/>
        <w:rPr>
          <w:lang w:val="en-GB"/>
        </w:rPr>
      </w:pPr>
    </w:p>
    <w:p w:rsidR="00044B21" w:rsidRDefault="00044B21" w:rsidP="00044B21">
      <w:pPr>
        <w:jc w:val="both"/>
        <w:rPr>
          <w:lang w:val="en-GB"/>
        </w:rPr>
      </w:pPr>
      <w:r w:rsidRPr="002F0186">
        <w:rPr>
          <w:lang w:val="en-GB"/>
        </w:rPr>
        <w:t>Frequently used statistical indicators (e.g. correlation, bias…) can be automatically created by selecting the “summary report &amp; print” analysis diagram option. DELTA will then generate the summary report in the graphical window but also create an ASCII file in the dump directory using the selected model and species to create the name.</w:t>
      </w:r>
      <w:r w:rsidRPr="00044B21">
        <w:rPr>
          <w:lang w:val="en-GB"/>
        </w:rPr>
        <w:t xml:space="preserve"> </w:t>
      </w:r>
    </w:p>
    <w:p w:rsidR="00044B21" w:rsidRDefault="00044B21" w:rsidP="00044B21">
      <w:pPr>
        <w:jc w:val="both"/>
        <w:rPr>
          <w:lang w:val="en-GB"/>
        </w:rPr>
      </w:pPr>
    </w:p>
    <w:p w:rsidR="00044B21" w:rsidRDefault="00044B21" w:rsidP="00044B21">
      <w:pPr>
        <w:jc w:val="both"/>
        <w:rPr>
          <w:lang w:val="en-GB"/>
        </w:rPr>
      </w:pPr>
      <w:r>
        <w:rPr>
          <w:lang w:val="en-GB"/>
        </w:rPr>
        <w:t>Note that both options will create information relative to the selected time period.</w:t>
      </w:r>
      <w:r w:rsidRPr="00044B21">
        <w:rPr>
          <w:lang w:val="en-GB"/>
        </w:rPr>
        <w:t xml:space="preserve"> </w:t>
      </w:r>
    </w:p>
    <w:p w:rsidR="00044B21" w:rsidRDefault="00044B21" w:rsidP="00044B21">
      <w:pPr>
        <w:jc w:val="both"/>
        <w:rPr>
          <w:lang w:val="en-GB"/>
        </w:rPr>
      </w:pPr>
    </w:p>
    <w:p w:rsidR="00450249" w:rsidRPr="00340FF8" w:rsidRDefault="00044B21" w:rsidP="00DA4871">
      <w:pPr>
        <w:pStyle w:val="Heading3"/>
        <w:numPr>
          <w:ilvl w:val="1"/>
          <w:numId w:val="24"/>
        </w:numPr>
        <w:rPr>
          <w:rFonts w:cs="Arial"/>
          <w:szCs w:val="26"/>
          <w:lang w:val="en-GB"/>
        </w:rPr>
      </w:pPr>
      <w:bookmarkStart w:id="453" w:name="_Toc410806046"/>
      <w:r w:rsidRPr="00340FF8">
        <w:rPr>
          <w:rFonts w:cs="Arial"/>
          <w:szCs w:val="26"/>
          <w:lang w:val="en-GB"/>
        </w:rPr>
        <w:t>Mouse-driven recognize functionality</w:t>
      </w:r>
      <w:bookmarkEnd w:id="453"/>
    </w:p>
    <w:p w:rsidR="00044B21" w:rsidRDefault="00044B21" w:rsidP="006600DA">
      <w:pPr>
        <w:jc w:val="both"/>
        <w:rPr>
          <w:lang w:val="en-GB"/>
        </w:rPr>
      </w:pPr>
    </w:p>
    <w:p w:rsidR="00374859" w:rsidRDefault="00374859" w:rsidP="006600DA">
      <w:pPr>
        <w:jc w:val="both"/>
        <w:rPr>
          <w:lang w:val="en-GB"/>
        </w:rPr>
      </w:pPr>
      <w:r w:rsidRPr="0006714B">
        <w:rPr>
          <w:lang w:val="en-GB"/>
        </w:rPr>
        <w:t>For most graphics a</w:t>
      </w:r>
      <w:r>
        <w:rPr>
          <w:lang w:val="en-GB"/>
        </w:rPr>
        <w:t xml:space="preserve"> small</w:t>
      </w:r>
      <w:r w:rsidRPr="0006714B">
        <w:rPr>
          <w:lang w:val="en-GB"/>
        </w:rPr>
        <w:t xml:space="preserve"> additional window appear</w:t>
      </w:r>
      <w:r>
        <w:rPr>
          <w:lang w:val="en-GB"/>
        </w:rPr>
        <w:t>s with the title “Info on data points (click!)”. This allows the user to click on the diagram</w:t>
      </w:r>
      <w:r w:rsidRPr="0006714B">
        <w:rPr>
          <w:lang w:val="en-GB"/>
        </w:rPr>
        <w:t xml:space="preserve"> and retrieve information about the quantitative values of the different points/stations represented</w:t>
      </w:r>
      <w:r>
        <w:rPr>
          <w:lang w:val="en-GB"/>
        </w:rPr>
        <w:t>.</w:t>
      </w:r>
      <w:r w:rsidRPr="0006714B">
        <w:rPr>
          <w:lang w:val="en-GB"/>
        </w:rPr>
        <w:t xml:space="preserve"> This </w:t>
      </w:r>
      <w:r>
        <w:rPr>
          <w:lang w:val="en-GB"/>
        </w:rPr>
        <w:t xml:space="preserve">feature </w:t>
      </w:r>
      <w:r w:rsidRPr="0006714B">
        <w:rPr>
          <w:lang w:val="en-GB"/>
        </w:rPr>
        <w:t>can be s</w:t>
      </w:r>
      <w:r>
        <w:rPr>
          <w:lang w:val="en-GB"/>
        </w:rPr>
        <w:t xml:space="preserve">witched on and off through </w:t>
      </w:r>
      <w:r w:rsidRPr="0006714B">
        <w:rPr>
          <w:lang w:val="en-GB"/>
        </w:rPr>
        <w:t>the</w:t>
      </w:r>
      <w:r w:rsidRPr="00142020">
        <w:rPr>
          <w:lang w:val="en-GB"/>
        </w:rPr>
        <w:t xml:space="preserve"> </w:t>
      </w:r>
      <w:r>
        <w:rPr>
          <w:lang w:val="en-GB"/>
        </w:rPr>
        <w:t xml:space="preserve">top menu in Delta Tool: click the item “Mode” and </w:t>
      </w:r>
      <w:r w:rsidRPr="006E7D82">
        <w:rPr>
          <w:lang w:val="en-GB"/>
        </w:rPr>
        <w:t>choose</w:t>
      </w:r>
      <w:r w:rsidRPr="0006714B">
        <w:rPr>
          <w:lang w:val="en-GB"/>
        </w:rPr>
        <w:t xml:space="preserve"> </w:t>
      </w:r>
      <w:r>
        <w:rPr>
          <w:lang w:val="en-GB"/>
        </w:rPr>
        <w:t>“</w:t>
      </w:r>
      <w:r w:rsidRPr="0006714B">
        <w:rPr>
          <w:lang w:val="en-GB"/>
        </w:rPr>
        <w:t>Hide/Show Recognize</w:t>
      </w:r>
      <w:r>
        <w:rPr>
          <w:lang w:val="en-GB"/>
        </w:rPr>
        <w:t>r info”.</w:t>
      </w:r>
    </w:p>
    <w:p w:rsidR="00F06D7B" w:rsidRDefault="00F06D7B" w:rsidP="006600DA">
      <w:pPr>
        <w:jc w:val="both"/>
        <w:rPr>
          <w:lang w:val="en-GB"/>
        </w:rPr>
      </w:pPr>
    </w:p>
    <w:p w:rsidR="00F06D7B" w:rsidRPr="00351087" w:rsidRDefault="00F06D7B" w:rsidP="00DA4871">
      <w:pPr>
        <w:pStyle w:val="Heading3"/>
        <w:numPr>
          <w:ilvl w:val="1"/>
          <w:numId w:val="24"/>
        </w:numPr>
        <w:rPr>
          <w:rFonts w:cs="Arial"/>
          <w:szCs w:val="26"/>
          <w:lang w:val="en-GB"/>
        </w:rPr>
      </w:pPr>
      <w:bookmarkStart w:id="454" w:name="_Managing_multiple_datasets:_1"/>
      <w:bookmarkStart w:id="455" w:name="_Ref399160914"/>
      <w:bookmarkStart w:id="456" w:name="_Toc410806047"/>
      <w:bookmarkEnd w:id="454"/>
      <w:r w:rsidRPr="00340FF8">
        <w:rPr>
          <w:rFonts w:cs="Arial"/>
          <w:szCs w:val="26"/>
          <w:lang w:val="en-GB"/>
        </w:rPr>
        <w:t>Managing multiple datasets: the “</w:t>
      </w:r>
      <w:proofErr w:type="spellStart"/>
      <w:r w:rsidRPr="00340FF8">
        <w:rPr>
          <w:rFonts w:cs="Arial"/>
          <w:szCs w:val="26"/>
          <w:lang w:val="en-GB"/>
        </w:rPr>
        <w:t>MyDeltaInput</w:t>
      </w:r>
      <w:proofErr w:type="spellEnd"/>
      <w:r w:rsidRPr="00340FF8">
        <w:rPr>
          <w:rFonts w:cs="Arial"/>
          <w:szCs w:val="26"/>
          <w:lang w:val="en-GB"/>
        </w:rPr>
        <w:t>”</w:t>
      </w:r>
      <w:r w:rsidRPr="00351087">
        <w:rPr>
          <w:rFonts w:cs="Arial"/>
          <w:szCs w:val="26"/>
          <w:lang w:val="en-GB"/>
        </w:rPr>
        <w:t xml:space="preserve"> option</w:t>
      </w:r>
      <w:bookmarkEnd w:id="455"/>
      <w:bookmarkEnd w:id="456"/>
    </w:p>
    <w:p w:rsidR="00F06D7B" w:rsidRPr="004B572F" w:rsidRDefault="00F06D7B" w:rsidP="00F06D7B">
      <w:pPr>
        <w:rPr>
          <w:lang w:val="en-GB"/>
        </w:rPr>
      </w:pPr>
    </w:p>
    <w:p w:rsidR="00F06D7B" w:rsidRDefault="00F06D7B" w:rsidP="00F06D7B">
      <w:pPr>
        <w:rPr>
          <w:lang w:val="en-GB"/>
        </w:rPr>
      </w:pPr>
      <w:r>
        <w:rPr>
          <w:lang w:val="en-GB"/>
        </w:rPr>
        <w:t>As mentioned before there are three different types of input information</w:t>
      </w:r>
      <w:r w:rsidR="00D268CB">
        <w:rPr>
          <w:lang w:val="en-GB"/>
        </w:rPr>
        <w:t xml:space="preserve"> required to run the DELTA tool</w:t>
      </w:r>
      <w:r>
        <w:rPr>
          <w:lang w:val="en-GB"/>
        </w:rPr>
        <w:t>:</w:t>
      </w:r>
    </w:p>
    <w:p w:rsidR="00F06D7B" w:rsidRDefault="00F06D7B" w:rsidP="00F06D7B">
      <w:pPr>
        <w:rPr>
          <w:lang w:val="en-GB"/>
        </w:rPr>
      </w:pPr>
    </w:p>
    <w:p w:rsidR="00F06D7B" w:rsidRDefault="00F06D7B" w:rsidP="00DA4871">
      <w:pPr>
        <w:numPr>
          <w:ilvl w:val="0"/>
          <w:numId w:val="31"/>
        </w:numPr>
        <w:rPr>
          <w:lang w:val="en-GB"/>
        </w:rPr>
      </w:pPr>
      <w:r>
        <w:rPr>
          <w:lang w:val="en-GB"/>
        </w:rPr>
        <w:t>The startup.ini file located in the ./resource directory</w:t>
      </w:r>
    </w:p>
    <w:p w:rsidR="00F06D7B" w:rsidRDefault="009B26E5" w:rsidP="00DA4871">
      <w:pPr>
        <w:numPr>
          <w:ilvl w:val="0"/>
          <w:numId w:val="31"/>
        </w:numPr>
        <w:rPr>
          <w:lang w:val="en-GB"/>
        </w:rPr>
      </w:pPr>
      <w:r>
        <w:rPr>
          <w:lang w:val="en-GB"/>
        </w:rPr>
        <w:t xml:space="preserve">The </w:t>
      </w:r>
      <w:proofErr w:type="spellStart"/>
      <w:r>
        <w:rPr>
          <w:lang w:val="en-GB"/>
        </w:rPr>
        <w:t>YEAR</w:t>
      </w:r>
      <w:r w:rsidR="00F06D7B">
        <w:rPr>
          <w:lang w:val="en-GB"/>
        </w:rPr>
        <w:t>_MODEL_TIME.cdf</w:t>
      </w:r>
      <w:proofErr w:type="spellEnd"/>
      <w:r w:rsidR="00F06D7B">
        <w:rPr>
          <w:lang w:val="en-GB"/>
        </w:rPr>
        <w:t xml:space="preserve"> file located in the ./data/</w:t>
      </w:r>
      <w:proofErr w:type="spellStart"/>
      <w:r w:rsidR="00F06D7B">
        <w:rPr>
          <w:lang w:val="en-GB"/>
        </w:rPr>
        <w:t>modeling</w:t>
      </w:r>
      <w:proofErr w:type="spellEnd"/>
      <w:r w:rsidR="00F06D7B">
        <w:rPr>
          <w:lang w:val="en-GB"/>
        </w:rPr>
        <w:t xml:space="preserve"> directory</w:t>
      </w:r>
    </w:p>
    <w:p w:rsidR="00F06D7B" w:rsidRPr="00D268CB" w:rsidRDefault="00F06D7B" w:rsidP="00DA4871">
      <w:pPr>
        <w:numPr>
          <w:ilvl w:val="0"/>
          <w:numId w:val="31"/>
        </w:numPr>
        <w:rPr>
          <w:lang w:val="en-GB"/>
        </w:rPr>
      </w:pPr>
      <w:r>
        <w:rPr>
          <w:lang w:val="en-GB"/>
        </w:rPr>
        <w:t>The station.csv files located in the ./data/monitoring directory</w:t>
      </w:r>
    </w:p>
    <w:p w:rsidR="00F06D7B" w:rsidRDefault="00F06D7B" w:rsidP="00F06D7B">
      <w:pPr>
        <w:rPr>
          <w:lang w:val="en-GB"/>
        </w:rPr>
      </w:pPr>
      <w:r>
        <w:rPr>
          <w:lang w:val="en-GB"/>
        </w:rPr>
        <w:lastRenderedPageBreak/>
        <w:t>When dealing with different statup.ini files, different sets of modelling results, and different sets of monitoring stations, it may be useful to be able to overwrite the defaults locations of these three inputs.</w:t>
      </w:r>
    </w:p>
    <w:p w:rsidR="00F06D7B" w:rsidRDefault="00F06D7B" w:rsidP="00F06D7B">
      <w:pPr>
        <w:rPr>
          <w:lang w:val="en-GB"/>
        </w:rPr>
      </w:pPr>
    </w:p>
    <w:p w:rsidR="00F06D7B" w:rsidRDefault="00F06D7B" w:rsidP="00F06D7B">
      <w:pPr>
        <w:rPr>
          <w:lang w:val="en-GB"/>
        </w:rPr>
      </w:pPr>
      <w:r>
        <w:rPr>
          <w:lang w:val="en-GB"/>
        </w:rPr>
        <w:t xml:space="preserve">The file </w:t>
      </w:r>
      <w:r w:rsidRPr="00421DC1">
        <w:rPr>
          <w:i/>
          <w:lang w:val="en-GB"/>
        </w:rPr>
        <w:t>MyDeltaInput.dat</w:t>
      </w:r>
      <w:r>
        <w:rPr>
          <w:i/>
          <w:lang w:val="en-GB"/>
        </w:rPr>
        <w:t xml:space="preserve"> </w:t>
      </w:r>
      <w:r>
        <w:rPr>
          <w:lang w:val="en-GB"/>
        </w:rPr>
        <w:t>in the resource directory contains three lines:</w:t>
      </w:r>
    </w:p>
    <w:p w:rsidR="00F06D7B" w:rsidRDefault="00F06D7B" w:rsidP="00F06D7B">
      <w:pPr>
        <w:rPr>
          <w:lang w:val="en-GB"/>
        </w:rPr>
      </w:pPr>
    </w:p>
    <w:p w:rsidR="00F06D7B" w:rsidRDefault="00F06D7B" w:rsidP="00F06D7B">
      <w:pPr>
        <w:rPr>
          <w:lang w:val="en-GB"/>
        </w:rPr>
      </w:pPr>
      <w:r>
        <w:rPr>
          <w:lang w:val="en-GB"/>
        </w:rPr>
        <w:t xml:space="preserve">1 - First line contains the name of the startup.ini file in </w:t>
      </w:r>
      <w:proofErr w:type="gramStart"/>
      <w:r>
        <w:rPr>
          <w:lang w:val="en-GB"/>
        </w:rPr>
        <w:t>the ./</w:t>
      </w:r>
      <w:proofErr w:type="gramEnd"/>
      <w:r>
        <w:rPr>
          <w:lang w:val="en-GB"/>
        </w:rPr>
        <w:t>resource directory</w:t>
      </w:r>
    </w:p>
    <w:p w:rsidR="00F06D7B" w:rsidRDefault="00F06D7B" w:rsidP="00F06D7B">
      <w:pPr>
        <w:rPr>
          <w:lang w:val="en-GB"/>
        </w:rPr>
      </w:pPr>
      <w:r>
        <w:rPr>
          <w:lang w:val="en-GB"/>
        </w:rPr>
        <w:t xml:space="preserve">2 - Second line contains the location </w:t>
      </w:r>
      <w:r w:rsidR="009B26E5">
        <w:rPr>
          <w:lang w:val="en-GB"/>
        </w:rPr>
        <w:t xml:space="preserve">of the model data in </w:t>
      </w:r>
      <w:proofErr w:type="gramStart"/>
      <w:r w:rsidR="009B26E5">
        <w:rPr>
          <w:lang w:val="en-GB"/>
        </w:rPr>
        <w:t>the ./</w:t>
      </w:r>
      <w:proofErr w:type="gramEnd"/>
      <w:r w:rsidR="009B26E5">
        <w:rPr>
          <w:lang w:val="en-GB"/>
        </w:rPr>
        <w:t>data</w:t>
      </w:r>
      <w:r>
        <w:rPr>
          <w:lang w:val="en-GB"/>
        </w:rPr>
        <w:t xml:space="preserve"> directory</w:t>
      </w:r>
    </w:p>
    <w:p w:rsidR="00F06D7B" w:rsidRDefault="00F06D7B" w:rsidP="00F06D7B">
      <w:pPr>
        <w:rPr>
          <w:lang w:val="en-GB"/>
        </w:rPr>
      </w:pPr>
      <w:r>
        <w:rPr>
          <w:lang w:val="en-GB"/>
        </w:rPr>
        <w:t xml:space="preserve">3 - Third line contains the location of the monitoring data in </w:t>
      </w:r>
      <w:proofErr w:type="gramStart"/>
      <w:r>
        <w:rPr>
          <w:lang w:val="en-GB"/>
        </w:rPr>
        <w:t>the ./</w:t>
      </w:r>
      <w:proofErr w:type="gramEnd"/>
      <w:r>
        <w:rPr>
          <w:lang w:val="en-GB"/>
        </w:rPr>
        <w:t>data directory</w:t>
      </w:r>
    </w:p>
    <w:p w:rsidR="00F06D7B" w:rsidRDefault="00F06D7B" w:rsidP="00F06D7B">
      <w:pPr>
        <w:rPr>
          <w:lang w:val="en-GB"/>
        </w:rPr>
      </w:pPr>
    </w:p>
    <w:p w:rsidR="00F06D7B" w:rsidRPr="00F17452" w:rsidRDefault="00F06D7B" w:rsidP="00F06D7B">
      <w:pPr>
        <w:rPr>
          <w:sz w:val="20"/>
          <w:szCs w:val="20"/>
          <w:lang w:val="en-GB"/>
        </w:rPr>
      </w:pPr>
      <w:r w:rsidRPr="00F17452">
        <w:rPr>
          <w:sz w:val="20"/>
          <w:szCs w:val="20"/>
          <w:lang w:val="en-GB"/>
        </w:rPr>
        <w:t>Example:</w:t>
      </w:r>
    </w:p>
    <w:p w:rsidR="00F06D7B" w:rsidRPr="00F17452" w:rsidRDefault="00F06D7B" w:rsidP="00F06D7B">
      <w:pPr>
        <w:rPr>
          <w:sz w:val="20"/>
          <w:szCs w:val="20"/>
          <w:lang w:val="en-GB"/>
        </w:rPr>
      </w:pPr>
      <w:r w:rsidRPr="00F17452">
        <w:rPr>
          <w:sz w:val="20"/>
          <w:szCs w:val="20"/>
          <w:lang w:val="en-GB"/>
        </w:rPr>
        <w:t>startupED2007.ini           ; the startup.ini file</w:t>
      </w:r>
    </w:p>
    <w:p w:rsidR="00F06D7B" w:rsidRPr="00F17452" w:rsidRDefault="00F06D7B" w:rsidP="00F06D7B">
      <w:pPr>
        <w:rPr>
          <w:sz w:val="20"/>
          <w:szCs w:val="20"/>
          <w:lang w:val="en-GB"/>
        </w:rPr>
      </w:pPr>
      <w:r w:rsidRPr="00F17452">
        <w:rPr>
          <w:sz w:val="20"/>
          <w:szCs w:val="20"/>
          <w:lang w:val="en-GB"/>
        </w:rPr>
        <w:t xml:space="preserve">modelling_ED2007  </w:t>
      </w:r>
      <w:r w:rsidR="005E0BBE" w:rsidRPr="00F17452">
        <w:rPr>
          <w:sz w:val="20"/>
          <w:szCs w:val="20"/>
          <w:lang w:val="en-GB"/>
        </w:rPr>
        <w:t xml:space="preserve">       ; subdirectory </w:t>
      </w:r>
      <w:proofErr w:type="gramStart"/>
      <w:r w:rsidR="005E0BBE" w:rsidRPr="00F17452">
        <w:rPr>
          <w:sz w:val="20"/>
          <w:szCs w:val="20"/>
          <w:lang w:val="en-GB"/>
        </w:rPr>
        <w:t>in ,/</w:t>
      </w:r>
      <w:proofErr w:type="gramEnd"/>
      <w:r w:rsidR="005E0BBE" w:rsidRPr="00F17452">
        <w:rPr>
          <w:sz w:val="20"/>
          <w:szCs w:val="20"/>
          <w:lang w:val="en-GB"/>
        </w:rPr>
        <w:t>data</w:t>
      </w:r>
    </w:p>
    <w:p w:rsidR="00F06D7B" w:rsidRPr="00F17452" w:rsidRDefault="00F06D7B" w:rsidP="00F06D7B">
      <w:pPr>
        <w:rPr>
          <w:sz w:val="20"/>
          <w:szCs w:val="20"/>
          <w:lang w:val="en-GB"/>
        </w:rPr>
      </w:pPr>
      <w:r w:rsidRPr="00F17452">
        <w:rPr>
          <w:sz w:val="20"/>
          <w:szCs w:val="20"/>
          <w:lang w:val="en-GB"/>
        </w:rPr>
        <w:t xml:space="preserve">monitoring_ED2007  </w:t>
      </w:r>
      <w:r w:rsidR="005E0BBE" w:rsidRPr="00F17452">
        <w:rPr>
          <w:sz w:val="20"/>
          <w:szCs w:val="20"/>
          <w:lang w:val="en-GB"/>
        </w:rPr>
        <w:t xml:space="preserve">     ; subdirectory </w:t>
      </w:r>
      <w:proofErr w:type="gramStart"/>
      <w:r w:rsidR="005E0BBE" w:rsidRPr="00F17452">
        <w:rPr>
          <w:sz w:val="20"/>
          <w:szCs w:val="20"/>
          <w:lang w:val="en-GB"/>
        </w:rPr>
        <w:t>in ./</w:t>
      </w:r>
      <w:proofErr w:type="gramEnd"/>
      <w:r w:rsidR="005E0BBE" w:rsidRPr="00F17452">
        <w:rPr>
          <w:sz w:val="20"/>
          <w:szCs w:val="20"/>
          <w:lang w:val="en-GB"/>
        </w:rPr>
        <w:t>data</w:t>
      </w:r>
    </w:p>
    <w:p w:rsidR="00F06D7B" w:rsidRDefault="00F06D7B" w:rsidP="00F06D7B">
      <w:pPr>
        <w:rPr>
          <w:lang w:val="en-GB"/>
        </w:rPr>
      </w:pPr>
    </w:p>
    <w:p w:rsidR="00F06D7B" w:rsidRDefault="00F06D7B" w:rsidP="00F06D7B">
      <w:pPr>
        <w:rPr>
          <w:lang w:val="en-GB"/>
        </w:rPr>
      </w:pPr>
      <w:r>
        <w:rPr>
          <w:lang w:val="en-GB"/>
        </w:rPr>
        <w:t>The default (if the MyDeltaInput.dat file is not found) is:</w:t>
      </w:r>
    </w:p>
    <w:p w:rsidR="00F06D7B" w:rsidRPr="00F17452" w:rsidRDefault="00F06D7B" w:rsidP="00F06D7B">
      <w:pPr>
        <w:rPr>
          <w:sz w:val="20"/>
          <w:lang w:val="en-GB"/>
        </w:rPr>
      </w:pPr>
      <w:r w:rsidRPr="00F17452">
        <w:rPr>
          <w:sz w:val="20"/>
          <w:lang w:val="en-GB"/>
        </w:rPr>
        <w:t xml:space="preserve">startup.ini           </w:t>
      </w:r>
    </w:p>
    <w:p w:rsidR="00F06D7B" w:rsidRPr="00F17452" w:rsidRDefault="005E0BBE" w:rsidP="00F06D7B">
      <w:pPr>
        <w:rPr>
          <w:sz w:val="20"/>
          <w:lang w:val="en-GB"/>
        </w:rPr>
      </w:pPr>
      <w:proofErr w:type="spellStart"/>
      <w:proofErr w:type="gramStart"/>
      <w:r w:rsidRPr="00F17452">
        <w:rPr>
          <w:sz w:val="20"/>
          <w:lang w:val="en-GB"/>
        </w:rPr>
        <w:t>model</w:t>
      </w:r>
      <w:r w:rsidR="00F06D7B" w:rsidRPr="00F17452">
        <w:rPr>
          <w:sz w:val="20"/>
          <w:lang w:val="en-GB"/>
        </w:rPr>
        <w:t>ing</w:t>
      </w:r>
      <w:proofErr w:type="spellEnd"/>
      <w:proofErr w:type="gramEnd"/>
    </w:p>
    <w:p w:rsidR="00F06D7B" w:rsidRPr="00F17452" w:rsidRDefault="00F06D7B" w:rsidP="00F06D7B">
      <w:pPr>
        <w:rPr>
          <w:sz w:val="20"/>
          <w:lang w:val="en-GB"/>
        </w:rPr>
      </w:pPr>
      <w:proofErr w:type="gramStart"/>
      <w:r w:rsidRPr="00F17452">
        <w:rPr>
          <w:sz w:val="20"/>
          <w:lang w:val="en-GB"/>
        </w:rPr>
        <w:t>monitoring</w:t>
      </w:r>
      <w:proofErr w:type="gramEnd"/>
    </w:p>
    <w:p w:rsidR="00F06D7B" w:rsidRDefault="00F06D7B" w:rsidP="00F06D7B">
      <w:pPr>
        <w:rPr>
          <w:lang w:val="en-GB"/>
        </w:rPr>
      </w:pPr>
    </w:p>
    <w:p w:rsidR="00F06D7B" w:rsidRDefault="00F06D7B" w:rsidP="00F06D7B">
      <w:pPr>
        <w:rPr>
          <w:lang w:val="en-GB"/>
        </w:rPr>
      </w:pPr>
      <w:r>
        <w:rPr>
          <w:lang w:val="en-GB"/>
        </w:rPr>
        <w:t>After completion of ‘Execute’ the name of the used startup.ini file, the modelling data location, and the monitoring data location are mentioned beneath the plot.</w:t>
      </w:r>
    </w:p>
    <w:p w:rsidR="00F76202" w:rsidRDefault="00F76202" w:rsidP="00F06D7B">
      <w:pPr>
        <w:rPr>
          <w:lang w:val="en-GB"/>
        </w:rPr>
      </w:pPr>
    </w:p>
    <w:p w:rsidR="00F76202" w:rsidRPr="004B572F" w:rsidRDefault="00F76202" w:rsidP="00F06D7B">
      <w:pPr>
        <w:rPr>
          <w:lang w:val="en-GB"/>
        </w:rPr>
      </w:pPr>
      <w:r>
        <w:rPr>
          <w:lang w:val="en-GB"/>
        </w:rPr>
        <w:t>Note that DELTA can run with/w</w:t>
      </w:r>
      <w:r w:rsidR="00D268CB">
        <w:rPr>
          <w:lang w:val="en-GB"/>
        </w:rPr>
        <w:t>i</w:t>
      </w:r>
      <w:r>
        <w:rPr>
          <w:lang w:val="en-GB"/>
        </w:rPr>
        <w:t>thout this new configuration input file.</w:t>
      </w:r>
    </w:p>
    <w:p w:rsidR="006322A5" w:rsidRPr="006322A5" w:rsidRDefault="006322A5" w:rsidP="006600DA">
      <w:pPr>
        <w:rPr>
          <w:lang w:val="en-GB"/>
        </w:rPr>
      </w:pPr>
    </w:p>
    <w:p w:rsidR="00690A5A" w:rsidRPr="004D2DFE" w:rsidRDefault="00690A5A" w:rsidP="00DA4871">
      <w:pPr>
        <w:pStyle w:val="Heading2"/>
        <w:numPr>
          <w:ilvl w:val="0"/>
          <w:numId w:val="24"/>
        </w:numPr>
        <w:rPr>
          <w:lang w:val="en-GB"/>
        </w:rPr>
      </w:pPr>
      <w:bookmarkStart w:id="457" w:name="_Toc410806048"/>
      <w:r w:rsidRPr="004D2DFE">
        <w:rPr>
          <w:lang w:val="en-GB"/>
        </w:rPr>
        <w:t>Benchmarking mode</w:t>
      </w:r>
      <w:bookmarkEnd w:id="457"/>
    </w:p>
    <w:p w:rsidR="00690A5A" w:rsidRDefault="00690A5A" w:rsidP="00583156">
      <w:pPr>
        <w:rPr>
          <w:lang w:val="en-GB"/>
        </w:rPr>
      </w:pPr>
    </w:p>
    <w:p w:rsidR="00374859" w:rsidRDefault="00374859" w:rsidP="00374859">
      <w:pPr>
        <w:jc w:val="both"/>
        <w:rPr>
          <w:lang w:val="en-GB"/>
        </w:rPr>
      </w:pPr>
      <w:r>
        <w:rPr>
          <w:lang w:val="en-GB"/>
        </w:rPr>
        <w:t>From the Delta Tool top menu select the item “Benchmarking” (this is only possible when the “Data Selection” window and the “Analysis” window are closed).</w:t>
      </w:r>
    </w:p>
    <w:p w:rsidR="00690A5A" w:rsidRPr="00C236F5" w:rsidRDefault="00690A5A" w:rsidP="004169ED">
      <w:pPr>
        <w:jc w:val="both"/>
        <w:rPr>
          <w:lang w:val="en-GB"/>
        </w:rPr>
      </w:pPr>
      <w:r w:rsidRPr="00C236F5">
        <w:rPr>
          <w:lang w:val="en-GB"/>
        </w:rPr>
        <w:t>At present the automatic production of performance reports is availabl</w:t>
      </w:r>
      <w:r>
        <w:rPr>
          <w:lang w:val="en-GB"/>
        </w:rPr>
        <w:t>e for the following pollutant concentrations</w:t>
      </w:r>
      <w:r w:rsidRPr="00C236F5">
        <w:rPr>
          <w:lang w:val="en-GB"/>
        </w:rPr>
        <w:t xml:space="preserve"> and </w:t>
      </w:r>
      <w:r>
        <w:rPr>
          <w:lang w:val="en-GB"/>
        </w:rPr>
        <w:t xml:space="preserve">time </w:t>
      </w:r>
      <w:r w:rsidRPr="00C236F5">
        <w:rPr>
          <w:lang w:val="en-GB"/>
        </w:rPr>
        <w:t>frequencies:</w:t>
      </w:r>
    </w:p>
    <w:p w:rsidR="00690A5A" w:rsidRPr="00C236F5" w:rsidRDefault="00690A5A" w:rsidP="004169ED">
      <w:pPr>
        <w:jc w:val="both"/>
        <w:rPr>
          <w:lang w:val="en-GB"/>
        </w:rPr>
      </w:pPr>
    </w:p>
    <w:p w:rsidR="00690A5A" w:rsidRPr="00C236F5" w:rsidRDefault="00690A5A" w:rsidP="00DA4871">
      <w:pPr>
        <w:pStyle w:val="ListParagraph"/>
        <w:numPr>
          <w:ilvl w:val="0"/>
          <w:numId w:val="25"/>
        </w:numPr>
        <w:jc w:val="both"/>
        <w:rPr>
          <w:rFonts w:ascii="Times New Roman" w:hAnsi="Times New Roman"/>
          <w:sz w:val="24"/>
          <w:szCs w:val="24"/>
          <w:lang w:val="en-GB"/>
        </w:rPr>
      </w:pPr>
      <w:r w:rsidRPr="00C236F5">
        <w:rPr>
          <w:rFonts w:ascii="Times New Roman" w:hAnsi="Times New Roman"/>
          <w:sz w:val="24"/>
          <w:szCs w:val="24"/>
          <w:lang w:val="en-GB"/>
        </w:rPr>
        <w:t xml:space="preserve">daily maximum </w:t>
      </w:r>
      <w:r>
        <w:rPr>
          <w:rFonts w:ascii="Times New Roman" w:hAnsi="Times New Roman"/>
          <w:sz w:val="24"/>
          <w:szCs w:val="24"/>
          <w:lang w:val="en-GB"/>
        </w:rPr>
        <w:t xml:space="preserve">8h mean </w:t>
      </w:r>
      <w:r w:rsidRPr="00C236F5">
        <w:rPr>
          <w:rFonts w:ascii="Times New Roman" w:hAnsi="Times New Roman"/>
          <w:sz w:val="24"/>
          <w:szCs w:val="24"/>
          <w:lang w:val="en-GB"/>
        </w:rPr>
        <w:t>O3</w:t>
      </w:r>
    </w:p>
    <w:p w:rsidR="00690A5A" w:rsidRDefault="00690A5A" w:rsidP="00DA4871">
      <w:pPr>
        <w:pStyle w:val="ListParagraph"/>
        <w:numPr>
          <w:ilvl w:val="0"/>
          <w:numId w:val="25"/>
        </w:numPr>
        <w:jc w:val="both"/>
        <w:rPr>
          <w:rFonts w:ascii="Times New Roman" w:hAnsi="Times New Roman"/>
          <w:sz w:val="24"/>
          <w:szCs w:val="24"/>
          <w:lang w:val="en-GB"/>
        </w:rPr>
      </w:pPr>
      <w:r w:rsidRPr="00C236F5">
        <w:rPr>
          <w:rFonts w:ascii="Times New Roman" w:hAnsi="Times New Roman"/>
          <w:sz w:val="24"/>
          <w:szCs w:val="24"/>
          <w:lang w:val="en-GB"/>
        </w:rPr>
        <w:t>Daily averaged PM10</w:t>
      </w:r>
    </w:p>
    <w:p w:rsidR="00D268CB" w:rsidRPr="00C236F5" w:rsidRDefault="00D268CB" w:rsidP="00DA4871">
      <w:pPr>
        <w:pStyle w:val="ListParagraph"/>
        <w:numPr>
          <w:ilvl w:val="0"/>
          <w:numId w:val="25"/>
        </w:numPr>
        <w:jc w:val="both"/>
        <w:rPr>
          <w:rFonts w:ascii="Times New Roman" w:hAnsi="Times New Roman"/>
          <w:sz w:val="24"/>
          <w:szCs w:val="24"/>
          <w:lang w:val="en-GB"/>
        </w:rPr>
      </w:pPr>
      <w:r>
        <w:rPr>
          <w:rFonts w:ascii="Times New Roman" w:hAnsi="Times New Roman"/>
          <w:sz w:val="24"/>
          <w:szCs w:val="24"/>
          <w:lang w:val="en-GB"/>
        </w:rPr>
        <w:t>Daily averaged PM25</w:t>
      </w:r>
    </w:p>
    <w:p w:rsidR="00690A5A" w:rsidRDefault="00690A5A" w:rsidP="00DA4871">
      <w:pPr>
        <w:pStyle w:val="ListParagraph"/>
        <w:numPr>
          <w:ilvl w:val="0"/>
          <w:numId w:val="25"/>
        </w:numPr>
        <w:jc w:val="both"/>
        <w:rPr>
          <w:rFonts w:ascii="Times New Roman" w:hAnsi="Times New Roman"/>
          <w:sz w:val="24"/>
          <w:szCs w:val="24"/>
          <w:lang w:val="en-GB"/>
        </w:rPr>
      </w:pPr>
      <w:r w:rsidRPr="00C236F5">
        <w:rPr>
          <w:rFonts w:ascii="Times New Roman" w:hAnsi="Times New Roman"/>
          <w:sz w:val="24"/>
          <w:szCs w:val="24"/>
          <w:lang w:val="en-GB"/>
        </w:rPr>
        <w:t>Hourly NO2</w:t>
      </w:r>
    </w:p>
    <w:p w:rsidR="00D268CB" w:rsidRDefault="00D268CB" w:rsidP="00DA4871">
      <w:pPr>
        <w:pStyle w:val="ListParagraph"/>
        <w:numPr>
          <w:ilvl w:val="0"/>
          <w:numId w:val="25"/>
        </w:numPr>
        <w:jc w:val="both"/>
        <w:rPr>
          <w:rFonts w:ascii="Times New Roman" w:hAnsi="Times New Roman"/>
          <w:sz w:val="24"/>
          <w:szCs w:val="24"/>
          <w:lang w:val="en-GB"/>
        </w:rPr>
      </w:pPr>
      <w:r>
        <w:rPr>
          <w:rFonts w:ascii="Times New Roman" w:hAnsi="Times New Roman"/>
          <w:sz w:val="24"/>
          <w:szCs w:val="24"/>
          <w:lang w:val="en-GB"/>
        </w:rPr>
        <w:t>Hourly WS</w:t>
      </w:r>
    </w:p>
    <w:p w:rsidR="00D268CB" w:rsidRPr="00C236F5" w:rsidRDefault="00D268CB" w:rsidP="00DA4871">
      <w:pPr>
        <w:pStyle w:val="ListParagraph"/>
        <w:numPr>
          <w:ilvl w:val="0"/>
          <w:numId w:val="25"/>
        </w:numPr>
        <w:jc w:val="both"/>
        <w:rPr>
          <w:rFonts w:ascii="Times New Roman" w:hAnsi="Times New Roman"/>
          <w:sz w:val="24"/>
          <w:szCs w:val="24"/>
          <w:lang w:val="en-GB"/>
        </w:rPr>
      </w:pPr>
      <w:r>
        <w:rPr>
          <w:rFonts w:ascii="Times New Roman" w:hAnsi="Times New Roman"/>
          <w:sz w:val="24"/>
          <w:szCs w:val="24"/>
          <w:lang w:val="en-GB"/>
        </w:rPr>
        <w:t>Hourly TEMP</w:t>
      </w:r>
    </w:p>
    <w:p w:rsidR="00690A5A" w:rsidRPr="00C236F5" w:rsidRDefault="00690A5A" w:rsidP="00DA4871">
      <w:pPr>
        <w:pStyle w:val="ListParagraph"/>
        <w:numPr>
          <w:ilvl w:val="0"/>
          <w:numId w:val="25"/>
        </w:numPr>
        <w:jc w:val="both"/>
        <w:rPr>
          <w:rFonts w:ascii="Times New Roman" w:hAnsi="Times New Roman"/>
          <w:sz w:val="24"/>
          <w:szCs w:val="24"/>
          <w:lang w:val="en-GB"/>
        </w:rPr>
      </w:pPr>
      <w:r w:rsidRPr="00C236F5">
        <w:rPr>
          <w:rFonts w:ascii="Times New Roman" w:hAnsi="Times New Roman"/>
          <w:sz w:val="24"/>
          <w:szCs w:val="24"/>
          <w:lang w:val="en-GB"/>
        </w:rPr>
        <w:t>Yearly PM10</w:t>
      </w:r>
    </w:p>
    <w:p w:rsidR="00690A5A" w:rsidRPr="00C236F5" w:rsidRDefault="00690A5A" w:rsidP="00DA4871">
      <w:pPr>
        <w:pStyle w:val="ListParagraph"/>
        <w:numPr>
          <w:ilvl w:val="0"/>
          <w:numId w:val="25"/>
        </w:numPr>
        <w:jc w:val="both"/>
        <w:rPr>
          <w:rFonts w:ascii="Times New Roman" w:hAnsi="Times New Roman"/>
          <w:sz w:val="24"/>
          <w:szCs w:val="24"/>
          <w:lang w:val="en-GB"/>
        </w:rPr>
      </w:pPr>
      <w:r w:rsidRPr="00C236F5">
        <w:rPr>
          <w:rFonts w:ascii="Times New Roman" w:hAnsi="Times New Roman"/>
          <w:sz w:val="24"/>
          <w:szCs w:val="24"/>
          <w:lang w:val="en-GB"/>
        </w:rPr>
        <w:t>Yearly NO2</w:t>
      </w:r>
    </w:p>
    <w:p w:rsidR="00690A5A" w:rsidRPr="00C236F5" w:rsidRDefault="00690A5A" w:rsidP="009D3A53">
      <w:pPr>
        <w:jc w:val="both"/>
        <w:rPr>
          <w:lang w:val="en-GB"/>
        </w:rPr>
      </w:pPr>
      <w:r w:rsidRPr="00C236F5">
        <w:rPr>
          <w:lang w:val="en-GB"/>
        </w:rPr>
        <w:t xml:space="preserve">Reports </w:t>
      </w:r>
      <w:r w:rsidR="00374859">
        <w:rPr>
          <w:lang w:val="en-GB"/>
        </w:rPr>
        <w:t xml:space="preserve">are produced </w:t>
      </w:r>
      <w:r w:rsidRPr="00C236F5">
        <w:rPr>
          <w:lang w:val="en-GB"/>
        </w:rPr>
        <w:t xml:space="preserve">similar to those presented in </w:t>
      </w:r>
      <w:hyperlink w:anchor="_Benchmarking_report" w:history="1">
        <w:r w:rsidRPr="00C24F94">
          <w:rPr>
            <w:rStyle w:val="Hyperlink"/>
            <w:lang w:val="en-GB"/>
          </w:rPr>
          <w:t>Section 5</w:t>
        </w:r>
      </w:hyperlink>
      <w:r w:rsidRPr="00C236F5">
        <w:rPr>
          <w:lang w:val="en-GB"/>
        </w:rPr>
        <w:t xml:space="preserve"> of the “Concepts” part of this document.</w:t>
      </w:r>
    </w:p>
    <w:p w:rsidR="00690A5A" w:rsidRDefault="00690A5A" w:rsidP="004169ED">
      <w:pPr>
        <w:jc w:val="both"/>
      </w:pPr>
    </w:p>
    <w:p w:rsidR="00690A5A" w:rsidRDefault="00690A5A" w:rsidP="004169ED">
      <w:pPr>
        <w:jc w:val="both"/>
      </w:pPr>
      <w:r w:rsidRPr="00C236F5">
        <w:rPr>
          <w:i/>
          <w:u w:val="single"/>
          <w:lang w:val="en-GB"/>
        </w:rPr>
        <w:t>Important</w:t>
      </w:r>
      <w:r>
        <w:t xml:space="preserve">: </w:t>
      </w:r>
    </w:p>
    <w:p w:rsidR="00690A5A" w:rsidRDefault="00690A5A" w:rsidP="004169ED">
      <w:pPr>
        <w:jc w:val="both"/>
      </w:pPr>
    </w:p>
    <w:p w:rsidR="00690A5A" w:rsidRPr="005C70A2" w:rsidRDefault="00690A5A" w:rsidP="006600DA">
      <w:pPr>
        <w:jc w:val="both"/>
        <w:rPr>
          <w:lang w:val="en-GB"/>
        </w:rPr>
      </w:pPr>
      <w:r w:rsidRPr="00C24F94">
        <w:rPr>
          <w:lang w:val="en-GB"/>
        </w:rPr>
        <w:t>Currently the performance report is produced automatically for one single model. This</w:t>
      </w:r>
      <w:r w:rsidRPr="00535318">
        <w:rPr>
          <w:lang w:val="en-GB"/>
        </w:rPr>
        <w:t xml:space="preserve"> single model is selected by default and corresponds to the top-of-the-list model when opening the data-selection interface. For applying the procedure to other models the user is requested to </w:t>
      </w:r>
      <w:r w:rsidRPr="00535318">
        <w:rPr>
          <w:lang w:val="en-GB"/>
        </w:rPr>
        <w:lastRenderedPageBreak/>
        <w:t xml:space="preserve">play with the model data files in </w:t>
      </w:r>
      <w:proofErr w:type="gramStart"/>
      <w:r w:rsidRPr="00535318">
        <w:rPr>
          <w:lang w:val="en-GB"/>
        </w:rPr>
        <w:t>the ..</w:t>
      </w:r>
      <w:proofErr w:type="gramEnd"/>
      <w:r w:rsidRPr="00535318">
        <w:rPr>
          <w:lang w:val="en-GB"/>
        </w:rPr>
        <w:t>/</w:t>
      </w:r>
      <w:r w:rsidR="00374859" w:rsidRPr="00535318" w:rsidDel="00374859">
        <w:rPr>
          <w:lang w:val="en-GB"/>
        </w:rPr>
        <w:t xml:space="preserve"> </w:t>
      </w:r>
      <w:r w:rsidRPr="00535318">
        <w:rPr>
          <w:lang w:val="en-GB"/>
        </w:rPr>
        <w:t>data/</w:t>
      </w:r>
      <w:proofErr w:type="spellStart"/>
      <w:r w:rsidRPr="00535318">
        <w:rPr>
          <w:lang w:val="en-GB"/>
        </w:rPr>
        <w:t>modeling</w:t>
      </w:r>
      <w:proofErr w:type="spellEnd"/>
      <w:r w:rsidRPr="00535318">
        <w:rPr>
          <w:lang w:val="en-GB"/>
        </w:rPr>
        <w:t xml:space="preserve"> directory and leave in this directory only the model on which the performance report should be produced. </w:t>
      </w:r>
    </w:p>
    <w:p w:rsidR="00690A5A" w:rsidRPr="002D7E02" w:rsidRDefault="00690A5A" w:rsidP="004169ED">
      <w:pPr>
        <w:pStyle w:val="ListParagraph"/>
        <w:ind w:left="0"/>
        <w:jc w:val="both"/>
        <w:rPr>
          <w:rFonts w:ascii="Times New Roman" w:hAnsi="Times New Roman"/>
          <w:sz w:val="24"/>
          <w:szCs w:val="24"/>
        </w:rPr>
      </w:pPr>
    </w:p>
    <w:p w:rsidR="00690A5A" w:rsidRPr="004D2DFE" w:rsidRDefault="004143C5" w:rsidP="00DA4871">
      <w:pPr>
        <w:pStyle w:val="Heading2"/>
        <w:numPr>
          <w:ilvl w:val="0"/>
          <w:numId w:val="24"/>
        </w:numPr>
        <w:rPr>
          <w:lang w:val="en-GB"/>
        </w:rPr>
      </w:pPr>
      <w:bookmarkStart w:id="458" w:name="_Toc410806049"/>
      <w:r>
        <w:rPr>
          <w:lang w:val="en-GB"/>
        </w:rPr>
        <w:t>Demo</w:t>
      </w:r>
      <w:r w:rsidR="00690A5A" w:rsidRPr="004D2DFE">
        <w:rPr>
          <w:lang w:val="en-GB"/>
        </w:rPr>
        <w:t xml:space="preserve"> Dataset: Po-Valley</w:t>
      </w:r>
      <w:bookmarkEnd w:id="458"/>
    </w:p>
    <w:p w:rsidR="00690A5A" w:rsidRDefault="00690A5A" w:rsidP="002C2B5E">
      <w:pPr>
        <w:rPr>
          <w:lang w:val="en-GB"/>
        </w:rPr>
      </w:pPr>
    </w:p>
    <w:p w:rsidR="00690A5A" w:rsidRPr="00C236F5" w:rsidRDefault="00690A5A" w:rsidP="002C2B5E">
      <w:pPr>
        <w:jc w:val="both"/>
        <w:rPr>
          <w:lang w:val="en-GB"/>
        </w:rPr>
      </w:pPr>
      <w:r w:rsidRPr="00C236F5">
        <w:rPr>
          <w:lang w:val="en-GB"/>
        </w:rPr>
        <w:t xml:space="preserve">This dataset contains the results from a model inter-comparison exercise performed by </w:t>
      </w:r>
      <w:r w:rsidR="004143C5">
        <w:rPr>
          <w:lang w:val="en-GB"/>
        </w:rPr>
        <w:t>two</w:t>
      </w:r>
      <w:r w:rsidRPr="00C236F5">
        <w:rPr>
          <w:lang w:val="en-GB"/>
        </w:rPr>
        <w:t xml:space="preserve"> air quality models for year 2005. The model domain covers the Po Valley (Italy) with at 6 x6 km2 resolution (95x65 cells) </w:t>
      </w:r>
      <w:proofErr w:type="gramStart"/>
      <w:r w:rsidRPr="00C236F5">
        <w:rPr>
          <w:lang w:val="en-GB"/>
        </w:rPr>
        <w:t>grid</w:t>
      </w:r>
      <w:proofErr w:type="gramEnd"/>
      <w:r w:rsidRPr="00C236F5">
        <w:rPr>
          <w:lang w:val="en-GB"/>
        </w:rPr>
        <w:t xml:space="preserve">. Pollutant concentrations have been simulated by 5 transport chemical (CHIMERE, TCAM, CAMX, RCG, </w:t>
      </w:r>
      <w:proofErr w:type="gramStart"/>
      <w:r w:rsidRPr="00C236F5">
        <w:rPr>
          <w:lang w:val="en-GB"/>
        </w:rPr>
        <w:t>MINNI )</w:t>
      </w:r>
      <w:proofErr w:type="gramEnd"/>
      <w:r w:rsidRPr="00C236F5">
        <w:rPr>
          <w:lang w:val="en-GB"/>
        </w:rPr>
        <w:t xml:space="preserve"> </w:t>
      </w:r>
      <w:r w:rsidR="004143C5">
        <w:rPr>
          <w:lang w:val="en-GB"/>
        </w:rPr>
        <w:t>of which two are made available in this demonstration dataset</w:t>
      </w:r>
      <w:r w:rsidRPr="00C236F5">
        <w:rPr>
          <w:lang w:val="en-GB"/>
        </w:rPr>
        <w:t xml:space="preserve">. </w:t>
      </w:r>
    </w:p>
    <w:p w:rsidR="00690A5A" w:rsidRPr="00C236F5" w:rsidRDefault="00690A5A" w:rsidP="002C2B5E">
      <w:pPr>
        <w:jc w:val="both"/>
        <w:rPr>
          <w:lang w:val="en-GB"/>
        </w:rPr>
      </w:pPr>
    </w:p>
    <w:p w:rsidR="00690A5A" w:rsidRPr="00C236F5" w:rsidRDefault="00690A5A" w:rsidP="002C2B5E">
      <w:pPr>
        <w:jc w:val="both"/>
        <w:rPr>
          <w:lang w:val="en-GB"/>
        </w:rPr>
      </w:pPr>
      <w:r w:rsidRPr="00C236F5">
        <w:rPr>
          <w:lang w:val="en-GB"/>
        </w:rPr>
        <w:t>Observations from 63 monitoring sites located in the Po Valley are also provided. Sites have been classified in regions and station types (suburban, urban and rural).</w:t>
      </w:r>
    </w:p>
    <w:p w:rsidR="00690A5A" w:rsidRDefault="00690A5A" w:rsidP="002C2B5E">
      <w:pPr>
        <w:rPr>
          <w:lang w:val="en-GB"/>
        </w:rPr>
      </w:pPr>
    </w:p>
    <w:p w:rsidR="005C70A2" w:rsidRDefault="00690A5A" w:rsidP="00DA4871">
      <w:pPr>
        <w:pStyle w:val="Heading2"/>
        <w:numPr>
          <w:ilvl w:val="0"/>
          <w:numId w:val="24"/>
        </w:numPr>
        <w:rPr>
          <w:lang w:val="en-GB"/>
        </w:rPr>
      </w:pPr>
      <w:bookmarkStart w:id="459" w:name="_Toc410806050"/>
      <w:r w:rsidRPr="004D2DFE">
        <w:rPr>
          <w:lang w:val="en-GB"/>
        </w:rPr>
        <w:t xml:space="preserve">Utility </w:t>
      </w:r>
      <w:r w:rsidR="005C70A2">
        <w:rPr>
          <w:lang w:val="en-GB"/>
        </w:rPr>
        <w:t>programs</w:t>
      </w:r>
      <w:bookmarkEnd w:id="459"/>
    </w:p>
    <w:p w:rsidR="005C70A2" w:rsidRDefault="005C70A2" w:rsidP="005C70A2">
      <w:pPr>
        <w:rPr>
          <w:lang w:val="en-GB"/>
        </w:rPr>
      </w:pPr>
    </w:p>
    <w:p w:rsidR="005C70A2" w:rsidRDefault="005C70A2" w:rsidP="00DA4871">
      <w:pPr>
        <w:pStyle w:val="Heading3"/>
        <w:numPr>
          <w:ilvl w:val="1"/>
          <w:numId w:val="24"/>
        </w:numPr>
        <w:rPr>
          <w:lang w:val="en-GB"/>
        </w:rPr>
      </w:pPr>
      <w:bookmarkStart w:id="460" w:name="_Data-Check_Integrity_Tool"/>
      <w:bookmarkStart w:id="461" w:name="_Ref392252140"/>
      <w:bookmarkStart w:id="462" w:name="_Ref392252154"/>
      <w:bookmarkStart w:id="463" w:name="_Toc410806051"/>
      <w:bookmarkEnd w:id="460"/>
      <w:r w:rsidRPr="00FA510C">
        <w:rPr>
          <w:lang w:val="en-GB"/>
        </w:rPr>
        <w:t>Data-Check Integrity Tool</w:t>
      </w:r>
      <w:bookmarkEnd w:id="461"/>
      <w:bookmarkEnd w:id="462"/>
      <w:bookmarkEnd w:id="463"/>
      <w:r w:rsidR="005E0BBE">
        <w:rPr>
          <w:lang w:val="en-GB"/>
        </w:rPr>
        <w:t xml:space="preserve"> </w:t>
      </w:r>
    </w:p>
    <w:p w:rsidR="005E0BBE" w:rsidRDefault="005E0BBE" w:rsidP="005E0BBE">
      <w:pPr>
        <w:rPr>
          <w:lang w:val="en-GB"/>
        </w:rPr>
      </w:pPr>
    </w:p>
    <w:p w:rsidR="0032542F" w:rsidRDefault="0032542F" w:rsidP="0032542F">
      <w:pPr>
        <w:jc w:val="both"/>
        <w:rPr>
          <w:lang w:val="en-GB"/>
        </w:rPr>
      </w:pPr>
      <w:r w:rsidRPr="0032542F">
        <w:rPr>
          <w:u w:val="single"/>
          <w:lang w:val="en-GB"/>
        </w:rPr>
        <w:t>Aim</w:t>
      </w:r>
      <w:r>
        <w:rPr>
          <w:lang w:val="en-GB"/>
        </w:rPr>
        <w:t xml:space="preserve">: </w:t>
      </w:r>
    </w:p>
    <w:p w:rsidR="0032542F" w:rsidRDefault="0032542F" w:rsidP="0032542F">
      <w:pPr>
        <w:jc w:val="both"/>
        <w:rPr>
          <w:lang w:val="en-GB"/>
        </w:rPr>
      </w:pPr>
    </w:p>
    <w:p w:rsidR="0032542F" w:rsidRDefault="0032542F" w:rsidP="0032542F">
      <w:pPr>
        <w:jc w:val="both"/>
        <w:rPr>
          <w:lang w:val="en-GB"/>
        </w:rPr>
      </w:pPr>
      <w:r>
        <w:rPr>
          <w:lang w:val="en-GB"/>
        </w:rPr>
        <w:t>C</w:t>
      </w:r>
      <w:r w:rsidRPr="00FA510C">
        <w:rPr>
          <w:lang w:val="en-GB"/>
        </w:rPr>
        <w:t>heck</w:t>
      </w:r>
      <w:r>
        <w:rPr>
          <w:lang w:val="en-GB"/>
        </w:rPr>
        <w:t>ing</w:t>
      </w:r>
      <w:r w:rsidRPr="00FA510C">
        <w:rPr>
          <w:lang w:val="en-GB"/>
        </w:rPr>
        <w:t xml:space="preserve"> the consistency amon</w:t>
      </w:r>
      <w:r>
        <w:rPr>
          <w:lang w:val="en-GB"/>
        </w:rPr>
        <w:t xml:space="preserve">g the </w:t>
      </w:r>
      <w:proofErr w:type="spellStart"/>
      <w:r>
        <w:rPr>
          <w:lang w:val="en-GB"/>
        </w:rPr>
        <w:t>modeling</w:t>
      </w:r>
      <w:proofErr w:type="spellEnd"/>
      <w:r>
        <w:rPr>
          <w:lang w:val="en-GB"/>
        </w:rPr>
        <w:t xml:space="preserve"> results file (</w:t>
      </w:r>
      <w:proofErr w:type="spellStart"/>
      <w:r>
        <w:rPr>
          <w:lang w:val="en-GB"/>
        </w:rPr>
        <w:t>c</w:t>
      </w:r>
      <w:r w:rsidRPr="00FA510C">
        <w:rPr>
          <w:lang w:val="en-GB"/>
        </w:rPr>
        <w:t>df</w:t>
      </w:r>
      <w:proofErr w:type="spellEnd"/>
      <w:r>
        <w:rPr>
          <w:lang w:val="en-GB"/>
        </w:rPr>
        <w:t xml:space="preserve">, </w:t>
      </w:r>
      <w:proofErr w:type="spellStart"/>
      <w:r>
        <w:rPr>
          <w:lang w:val="en-GB"/>
        </w:rPr>
        <w:t>csv</w:t>
      </w:r>
      <w:proofErr w:type="spellEnd"/>
      <w:r w:rsidRPr="00FA510C">
        <w:rPr>
          <w:lang w:val="en-GB"/>
        </w:rPr>
        <w:t>), the observation files (</w:t>
      </w:r>
      <w:proofErr w:type="spellStart"/>
      <w:r w:rsidRPr="00FA510C">
        <w:rPr>
          <w:lang w:val="en-GB"/>
        </w:rPr>
        <w:t>csv</w:t>
      </w:r>
      <w:proofErr w:type="spellEnd"/>
      <w:r>
        <w:rPr>
          <w:lang w:val="en-GB"/>
        </w:rPr>
        <w:t xml:space="preserve">, </w:t>
      </w:r>
      <w:proofErr w:type="spellStart"/>
      <w:r>
        <w:rPr>
          <w:lang w:val="en-GB"/>
        </w:rPr>
        <w:t>cdf</w:t>
      </w:r>
      <w:proofErr w:type="spellEnd"/>
      <w:r w:rsidRPr="00FA510C">
        <w:rPr>
          <w:lang w:val="en-GB"/>
        </w:rPr>
        <w:t xml:space="preserve">) and the main configuration file (startup.ini). </w:t>
      </w:r>
    </w:p>
    <w:p w:rsidR="0032542F" w:rsidRPr="00FA510C" w:rsidRDefault="0032542F" w:rsidP="0032542F">
      <w:pPr>
        <w:jc w:val="both"/>
        <w:rPr>
          <w:lang w:val="en-GB"/>
        </w:rPr>
      </w:pPr>
    </w:p>
    <w:p w:rsidR="0032542F" w:rsidRDefault="004143C5" w:rsidP="005E0BBE">
      <w:pPr>
        <w:rPr>
          <w:lang w:val="en-GB"/>
        </w:rPr>
      </w:pPr>
      <w:r w:rsidRPr="0032542F">
        <w:rPr>
          <w:u w:val="single"/>
          <w:lang w:val="en-GB"/>
        </w:rPr>
        <w:t>Important note</w:t>
      </w:r>
      <w:r w:rsidR="0032542F">
        <w:rPr>
          <w:u w:val="single"/>
          <w:lang w:val="en-GB"/>
        </w:rPr>
        <w:t>s</w:t>
      </w:r>
      <w:r>
        <w:rPr>
          <w:lang w:val="en-GB"/>
        </w:rPr>
        <w:t xml:space="preserve">: </w:t>
      </w:r>
    </w:p>
    <w:p w:rsidR="0032542F" w:rsidRDefault="0032542F" w:rsidP="005E0BBE">
      <w:pPr>
        <w:rPr>
          <w:lang w:val="en-GB"/>
        </w:rPr>
      </w:pPr>
    </w:p>
    <w:p w:rsidR="004143C5" w:rsidRPr="0032542F" w:rsidRDefault="004143C5" w:rsidP="0032542F">
      <w:pPr>
        <w:pStyle w:val="ListParagraph"/>
        <w:numPr>
          <w:ilvl w:val="0"/>
          <w:numId w:val="39"/>
        </w:numPr>
        <w:rPr>
          <w:rFonts w:ascii="Times New Roman" w:hAnsi="Times New Roman"/>
          <w:sz w:val="24"/>
          <w:szCs w:val="24"/>
          <w:lang w:val="en-GB"/>
        </w:rPr>
      </w:pPr>
      <w:r w:rsidRPr="0032542F">
        <w:rPr>
          <w:rFonts w:ascii="Times New Roman" w:hAnsi="Times New Roman"/>
          <w:sz w:val="24"/>
          <w:szCs w:val="24"/>
          <w:lang w:val="en-GB"/>
        </w:rPr>
        <w:t xml:space="preserve">The data check integrity step will be performed automatically each time </w:t>
      </w:r>
      <w:r w:rsidR="0032542F" w:rsidRPr="0032542F">
        <w:rPr>
          <w:rFonts w:ascii="Times New Roman" w:hAnsi="Times New Roman"/>
          <w:sz w:val="24"/>
          <w:szCs w:val="24"/>
          <w:lang w:val="en-GB"/>
        </w:rPr>
        <w:t>a new startup.ini is used. If modifications are made in the monitoring or modelling data without affecting the startup.ini file, please perform this data-check integrity manually to identify potential consistency issues.</w:t>
      </w:r>
    </w:p>
    <w:p w:rsidR="0032542F" w:rsidRPr="0032542F" w:rsidRDefault="0032542F" w:rsidP="0032542F">
      <w:pPr>
        <w:pStyle w:val="ListParagraph"/>
        <w:numPr>
          <w:ilvl w:val="0"/>
          <w:numId w:val="39"/>
        </w:numPr>
        <w:rPr>
          <w:rFonts w:ascii="Times New Roman" w:hAnsi="Times New Roman"/>
          <w:sz w:val="24"/>
          <w:szCs w:val="24"/>
          <w:lang w:val="en-GB"/>
        </w:rPr>
      </w:pPr>
      <w:r w:rsidRPr="0032542F">
        <w:rPr>
          <w:rFonts w:ascii="Times New Roman" w:hAnsi="Times New Roman"/>
          <w:sz w:val="24"/>
          <w:szCs w:val="24"/>
          <w:lang w:val="en-GB"/>
        </w:rPr>
        <w:t xml:space="preserve">If model data are in </w:t>
      </w:r>
      <w:proofErr w:type="spellStart"/>
      <w:r w:rsidRPr="0032542F">
        <w:rPr>
          <w:rFonts w:ascii="Times New Roman" w:hAnsi="Times New Roman"/>
          <w:sz w:val="24"/>
          <w:szCs w:val="24"/>
          <w:lang w:val="en-GB"/>
        </w:rPr>
        <w:t>csv</w:t>
      </w:r>
      <w:proofErr w:type="spellEnd"/>
      <w:r w:rsidRPr="0032542F">
        <w:rPr>
          <w:rFonts w:ascii="Times New Roman" w:hAnsi="Times New Roman"/>
          <w:sz w:val="24"/>
          <w:szCs w:val="24"/>
          <w:lang w:val="en-GB"/>
        </w:rPr>
        <w:t xml:space="preserve"> format, the data-check integrity tool will convert them in “</w:t>
      </w:r>
      <w:proofErr w:type="spellStart"/>
      <w:r w:rsidRPr="0032542F">
        <w:rPr>
          <w:rFonts w:ascii="Times New Roman" w:hAnsi="Times New Roman"/>
          <w:sz w:val="24"/>
          <w:szCs w:val="24"/>
          <w:lang w:val="en-GB"/>
        </w:rPr>
        <w:t>cdf</w:t>
      </w:r>
      <w:proofErr w:type="spellEnd"/>
      <w:r w:rsidRPr="0032542F">
        <w:rPr>
          <w:rFonts w:ascii="Times New Roman" w:hAnsi="Times New Roman"/>
          <w:sz w:val="24"/>
          <w:szCs w:val="24"/>
          <w:lang w:val="en-GB"/>
        </w:rPr>
        <w:t>”.</w:t>
      </w:r>
    </w:p>
    <w:p w:rsidR="004143C5" w:rsidRDefault="004143C5" w:rsidP="00374859">
      <w:pPr>
        <w:jc w:val="both"/>
        <w:rPr>
          <w:color w:val="0070C0"/>
          <w:lang w:val="en-GB"/>
        </w:rPr>
      </w:pPr>
    </w:p>
    <w:p w:rsidR="0032542F" w:rsidRDefault="0032542F" w:rsidP="00374859">
      <w:pPr>
        <w:jc w:val="both"/>
        <w:rPr>
          <w:lang w:val="en-GB"/>
        </w:rPr>
      </w:pPr>
      <w:r w:rsidRPr="0032542F">
        <w:rPr>
          <w:u w:val="single"/>
          <w:lang w:val="en-GB"/>
        </w:rPr>
        <w:t>How to use</w:t>
      </w:r>
      <w:r>
        <w:rPr>
          <w:lang w:val="en-GB"/>
        </w:rPr>
        <w:t xml:space="preserve">: </w:t>
      </w:r>
    </w:p>
    <w:p w:rsidR="0032542F" w:rsidRDefault="0032542F" w:rsidP="00374859">
      <w:pPr>
        <w:jc w:val="both"/>
        <w:rPr>
          <w:lang w:val="en-GB"/>
        </w:rPr>
      </w:pPr>
    </w:p>
    <w:p w:rsidR="00374859" w:rsidRDefault="00374859" w:rsidP="00374859">
      <w:pPr>
        <w:jc w:val="both"/>
        <w:rPr>
          <w:lang w:val="en-GB"/>
        </w:rPr>
      </w:pPr>
      <w:r>
        <w:rPr>
          <w:lang w:val="en-GB"/>
        </w:rPr>
        <w:t>From the Delta Tool top menu select the item “Help” &gt; “</w:t>
      </w:r>
      <w:r w:rsidRPr="00316960">
        <w:rPr>
          <w:lang w:val="en-GB"/>
        </w:rPr>
        <w:tab/>
        <w:t>Data-Check</w:t>
      </w:r>
      <w:r>
        <w:rPr>
          <w:lang w:val="en-GB"/>
        </w:rPr>
        <w:t xml:space="preserve"> </w:t>
      </w:r>
      <w:r w:rsidRPr="00316960">
        <w:rPr>
          <w:lang w:val="en-GB"/>
        </w:rPr>
        <w:t>Integrity Tool</w:t>
      </w:r>
      <w:r>
        <w:rPr>
          <w:lang w:val="en-GB"/>
        </w:rPr>
        <w:t>” (this is only possible when the “Data Selection” window and the “Analysis” window are closed).</w:t>
      </w:r>
    </w:p>
    <w:p w:rsidR="00374859" w:rsidRDefault="00374859" w:rsidP="00374859">
      <w:pPr>
        <w:jc w:val="both"/>
        <w:rPr>
          <w:lang w:val="en-GB"/>
        </w:rPr>
      </w:pPr>
    </w:p>
    <w:p w:rsidR="005C70A2" w:rsidRPr="0032542F" w:rsidRDefault="005C70A2" w:rsidP="0032542F">
      <w:pPr>
        <w:jc w:val="both"/>
        <w:rPr>
          <w:lang w:val="en-GB"/>
        </w:rPr>
      </w:pPr>
    </w:p>
    <w:p w:rsidR="005C70A2" w:rsidRPr="00FA510C" w:rsidRDefault="005C70A2" w:rsidP="005C70A2">
      <w:pPr>
        <w:pStyle w:val="ListParagraph"/>
        <w:ind w:left="72"/>
        <w:jc w:val="both"/>
        <w:rPr>
          <w:rFonts w:ascii="Times New Roman" w:hAnsi="Times New Roman"/>
          <w:sz w:val="24"/>
          <w:szCs w:val="24"/>
          <w:lang w:val="en-GB"/>
        </w:rPr>
      </w:pPr>
      <w:r w:rsidRPr="00FA510C">
        <w:rPr>
          <w:rFonts w:ascii="Times New Roman" w:hAnsi="Times New Roman"/>
          <w:sz w:val="24"/>
          <w:szCs w:val="24"/>
          <w:lang w:val="en-GB"/>
        </w:rPr>
        <w:t>There are currently 18 steps included in this consistency check:</w:t>
      </w:r>
    </w:p>
    <w:p w:rsidR="005C70A2" w:rsidRPr="00FA510C" w:rsidRDefault="005C70A2" w:rsidP="005C70A2">
      <w:pPr>
        <w:pStyle w:val="ListParagraph"/>
        <w:ind w:left="72"/>
        <w:jc w:val="both"/>
        <w:rPr>
          <w:rFonts w:ascii="Times New Roman" w:hAnsi="Times New Roman"/>
          <w:sz w:val="24"/>
          <w:szCs w:val="24"/>
          <w:lang w:val="en-GB"/>
        </w:rPr>
      </w:pPr>
    </w:p>
    <w:p w:rsidR="005C70A2" w:rsidRPr="00FA510C" w:rsidRDefault="005C70A2" w:rsidP="00DA4871">
      <w:pPr>
        <w:pStyle w:val="ListParagraph"/>
        <w:numPr>
          <w:ilvl w:val="0"/>
          <w:numId w:val="27"/>
        </w:numPr>
        <w:spacing w:after="120" w:line="240" w:lineRule="auto"/>
        <w:contextualSpacing w:val="0"/>
        <w:jc w:val="both"/>
        <w:rPr>
          <w:rFonts w:ascii="Times New Roman" w:hAnsi="Times New Roman"/>
          <w:sz w:val="24"/>
          <w:szCs w:val="24"/>
          <w:lang w:val="en-GB"/>
        </w:rPr>
      </w:pPr>
      <w:r w:rsidRPr="00FA510C">
        <w:rPr>
          <w:rFonts w:ascii="Times New Roman" w:hAnsi="Times New Roman"/>
          <w:sz w:val="24"/>
          <w:szCs w:val="24"/>
          <w:lang w:val="en-GB"/>
        </w:rPr>
        <w:t>Checking existence of relevant directories</w:t>
      </w:r>
    </w:p>
    <w:p w:rsidR="005C70A2" w:rsidRPr="00FA510C" w:rsidRDefault="005C70A2" w:rsidP="00DA4871">
      <w:pPr>
        <w:pStyle w:val="ListParagraph"/>
        <w:numPr>
          <w:ilvl w:val="0"/>
          <w:numId w:val="27"/>
        </w:numPr>
        <w:spacing w:after="120" w:line="240" w:lineRule="auto"/>
        <w:contextualSpacing w:val="0"/>
        <w:jc w:val="both"/>
        <w:rPr>
          <w:rFonts w:ascii="Times New Roman" w:hAnsi="Times New Roman"/>
          <w:sz w:val="24"/>
          <w:szCs w:val="24"/>
          <w:lang w:val="en-GB"/>
        </w:rPr>
      </w:pPr>
      <w:r w:rsidRPr="00FA510C">
        <w:rPr>
          <w:rFonts w:ascii="Times New Roman" w:hAnsi="Times New Roman"/>
          <w:sz w:val="24"/>
          <w:szCs w:val="24"/>
          <w:lang w:val="en-GB"/>
        </w:rPr>
        <w:t>Checking existence of “startup.ini” file</w:t>
      </w:r>
    </w:p>
    <w:p w:rsidR="005C70A2" w:rsidRPr="00FA510C" w:rsidRDefault="005C70A2" w:rsidP="00DA4871">
      <w:pPr>
        <w:pStyle w:val="ListParagraph"/>
        <w:numPr>
          <w:ilvl w:val="0"/>
          <w:numId w:val="27"/>
        </w:numPr>
        <w:spacing w:after="120" w:line="240" w:lineRule="auto"/>
        <w:contextualSpacing w:val="0"/>
        <w:jc w:val="both"/>
        <w:rPr>
          <w:rFonts w:ascii="Times New Roman" w:hAnsi="Times New Roman"/>
          <w:sz w:val="24"/>
          <w:szCs w:val="24"/>
          <w:lang w:val="en-GB"/>
        </w:rPr>
      </w:pPr>
      <w:r w:rsidRPr="00FA510C">
        <w:rPr>
          <w:rFonts w:ascii="Times New Roman" w:hAnsi="Times New Roman"/>
          <w:sz w:val="24"/>
          <w:szCs w:val="24"/>
          <w:lang w:val="en-GB"/>
        </w:rPr>
        <w:t>Checking existence of appropriate sections within startup.ini</w:t>
      </w:r>
    </w:p>
    <w:p w:rsidR="005C70A2" w:rsidRPr="00FA510C" w:rsidRDefault="005C70A2" w:rsidP="00DA4871">
      <w:pPr>
        <w:pStyle w:val="ListParagraph"/>
        <w:numPr>
          <w:ilvl w:val="0"/>
          <w:numId w:val="27"/>
        </w:numPr>
        <w:spacing w:after="120" w:line="240" w:lineRule="auto"/>
        <w:contextualSpacing w:val="0"/>
        <w:jc w:val="both"/>
        <w:rPr>
          <w:rFonts w:ascii="Times New Roman" w:hAnsi="Times New Roman"/>
          <w:sz w:val="24"/>
          <w:szCs w:val="24"/>
          <w:lang w:val="en-GB"/>
        </w:rPr>
      </w:pPr>
      <w:r w:rsidRPr="00FA510C">
        <w:rPr>
          <w:rFonts w:ascii="Times New Roman" w:hAnsi="Times New Roman"/>
          <w:sz w:val="24"/>
          <w:szCs w:val="24"/>
          <w:lang w:val="en-GB"/>
        </w:rPr>
        <w:lastRenderedPageBreak/>
        <w:t>Checking correctness of “PARAMETERS” section within Startup.ini</w:t>
      </w:r>
    </w:p>
    <w:p w:rsidR="005C70A2" w:rsidRPr="00FA510C" w:rsidRDefault="005C70A2" w:rsidP="00DA4871">
      <w:pPr>
        <w:pStyle w:val="ListParagraph"/>
        <w:numPr>
          <w:ilvl w:val="0"/>
          <w:numId w:val="27"/>
        </w:numPr>
        <w:spacing w:after="120" w:line="240" w:lineRule="auto"/>
        <w:contextualSpacing w:val="0"/>
        <w:jc w:val="both"/>
        <w:rPr>
          <w:rFonts w:ascii="Times New Roman" w:hAnsi="Times New Roman"/>
          <w:sz w:val="24"/>
          <w:szCs w:val="24"/>
          <w:lang w:val="en-GB"/>
        </w:rPr>
      </w:pPr>
      <w:r w:rsidRPr="00FA510C">
        <w:rPr>
          <w:rFonts w:ascii="Times New Roman" w:hAnsi="Times New Roman"/>
          <w:sz w:val="24"/>
          <w:szCs w:val="24"/>
          <w:lang w:val="en-GB"/>
        </w:rPr>
        <w:t>Checking correctness of “MONITORING” section within Startup.ini</w:t>
      </w:r>
    </w:p>
    <w:p w:rsidR="005C70A2" w:rsidRPr="00FA510C" w:rsidRDefault="005C70A2" w:rsidP="00DA4871">
      <w:pPr>
        <w:pStyle w:val="ListParagraph"/>
        <w:numPr>
          <w:ilvl w:val="0"/>
          <w:numId w:val="27"/>
        </w:numPr>
        <w:spacing w:after="120" w:line="240" w:lineRule="auto"/>
        <w:contextualSpacing w:val="0"/>
        <w:jc w:val="both"/>
        <w:rPr>
          <w:rFonts w:ascii="Times New Roman" w:hAnsi="Times New Roman"/>
          <w:sz w:val="24"/>
          <w:szCs w:val="24"/>
          <w:lang w:val="en-GB"/>
        </w:rPr>
      </w:pPr>
      <w:r w:rsidRPr="00FA510C">
        <w:rPr>
          <w:rFonts w:ascii="Times New Roman" w:hAnsi="Times New Roman"/>
          <w:sz w:val="24"/>
          <w:szCs w:val="24"/>
          <w:lang w:val="en-GB"/>
        </w:rPr>
        <w:t>Checking for possible redundancy in station names in startup.ini</w:t>
      </w:r>
    </w:p>
    <w:p w:rsidR="005C70A2" w:rsidRPr="00FA510C" w:rsidRDefault="005C70A2" w:rsidP="00DA4871">
      <w:pPr>
        <w:pStyle w:val="ListParagraph"/>
        <w:numPr>
          <w:ilvl w:val="0"/>
          <w:numId w:val="27"/>
        </w:numPr>
        <w:spacing w:after="120" w:line="240" w:lineRule="auto"/>
        <w:contextualSpacing w:val="0"/>
        <w:jc w:val="both"/>
        <w:rPr>
          <w:rFonts w:ascii="Times New Roman" w:hAnsi="Times New Roman"/>
          <w:sz w:val="24"/>
          <w:szCs w:val="24"/>
          <w:lang w:val="en-GB"/>
        </w:rPr>
      </w:pPr>
      <w:r w:rsidRPr="00FA510C">
        <w:rPr>
          <w:rFonts w:ascii="Times New Roman" w:hAnsi="Times New Roman"/>
          <w:sz w:val="24"/>
          <w:szCs w:val="24"/>
          <w:lang w:val="en-GB"/>
        </w:rPr>
        <w:t xml:space="preserve">Checking consistency of the number of stations between startup.ini and </w:t>
      </w:r>
      <w:proofErr w:type="spellStart"/>
      <w:r w:rsidRPr="00FA510C">
        <w:rPr>
          <w:rFonts w:ascii="Times New Roman" w:hAnsi="Times New Roman"/>
          <w:sz w:val="24"/>
          <w:szCs w:val="24"/>
          <w:lang w:val="en-GB"/>
        </w:rPr>
        <w:t>obs</w:t>
      </w:r>
      <w:proofErr w:type="spellEnd"/>
      <w:r w:rsidRPr="00FA510C">
        <w:rPr>
          <w:rFonts w:ascii="Times New Roman" w:hAnsi="Times New Roman"/>
          <w:sz w:val="24"/>
          <w:szCs w:val="24"/>
          <w:lang w:val="en-GB"/>
        </w:rPr>
        <w:t xml:space="preserve"> files</w:t>
      </w:r>
    </w:p>
    <w:p w:rsidR="005C70A2" w:rsidRPr="00FA510C" w:rsidRDefault="005C70A2" w:rsidP="00DA4871">
      <w:pPr>
        <w:pStyle w:val="ListParagraph"/>
        <w:numPr>
          <w:ilvl w:val="0"/>
          <w:numId w:val="27"/>
        </w:numPr>
        <w:spacing w:after="120" w:line="240" w:lineRule="auto"/>
        <w:contextualSpacing w:val="0"/>
        <w:jc w:val="both"/>
        <w:rPr>
          <w:rFonts w:ascii="Times New Roman" w:hAnsi="Times New Roman"/>
          <w:sz w:val="24"/>
          <w:szCs w:val="24"/>
          <w:lang w:val="en-GB"/>
        </w:rPr>
      </w:pPr>
      <w:r w:rsidRPr="00FA510C">
        <w:rPr>
          <w:rFonts w:ascii="Times New Roman" w:hAnsi="Times New Roman"/>
          <w:sz w:val="24"/>
          <w:szCs w:val="24"/>
          <w:lang w:val="en-GB"/>
        </w:rPr>
        <w:t xml:space="preserve">Checking consistency of the station names between startup.ini and </w:t>
      </w:r>
      <w:proofErr w:type="spellStart"/>
      <w:r w:rsidRPr="00FA510C">
        <w:rPr>
          <w:rFonts w:ascii="Times New Roman" w:hAnsi="Times New Roman"/>
          <w:sz w:val="24"/>
          <w:szCs w:val="24"/>
          <w:lang w:val="en-GB"/>
        </w:rPr>
        <w:t>obs</w:t>
      </w:r>
      <w:proofErr w:type="spellEnd"/>
      <w:r w:rsidRPr="00FA510C">
        <w:rPr>
          <w:rFonts w:ascii="Times New Roman" w:hAnsi="Times New Roman"/>
          <w:sz w:val="24"/>
          <w:szCs w:val="24"/>
          <w:lang w:val="en-GB"/>
        </w:rPr>
        <w:t xml:space="preserve"> files</w:t>
      </w:r>
    </w:p>
    <w:p w:rsidR="005C70A2" w:rsidRPr="00FA510C" w:rsidRDefault="005C70A2" w:rsidP="00DA4871">
      <w:pPr>
        <w:pStyle w:val="ListParagraph"/>
        <w:numPr>
          <w:ilvl w:val="0"/>
          <w:numId w:val="27"/>
        </w:numPr>
        <w:spacing w:after="120" w:line="240" w:lineRule="auto"/>
        <w:contextualSpacing w:val="0"/>
        <w:jc w:val="both"/>
        <w:rPr>
          <w:rFonts w:ascii="Times New Roman" w:hAnsi="Times New Roman"/>
          <w:sz w:val="24"/>
          <w:szCs w:val="24"/>
          <w:lang w:val="en-GB"/>
        </w:rPr>
      </w:pPr>
      <w:r w:rsidRPr="00FA510C">
        <w:rPr>
          <w:rFonts w:ascii="Times New Roman" w:hAnsi="Times New Roman"/>
          <w:sz w:val="24"/>
          <w:szCs w:val="24"/>
          <w:lang w:val="en-GB"/>
        </w:rPr>
        <w:t xml:space="preserve">Checking consistency of the species names between startup.ini and </w:t>
      </w:r>
      <w:proofErr w:type="spellStart"/>
      <w:r w:rsidRPr="00FA510C">
        <w:rPr>
          <w:rFonts w:ascii="Times New Roman" w:hAnsi="Times New Roman"/>
          <w:sz w:val="24"/>
          <w:szCs w:val="24"/>
          <w:lang w:val="en-GB"/>
        </w:rPr>
        <w:t>obs</w:t>
      </w:r>
      <w:proofErr w:type="spellEnd"/>
      <w:r w:rsidRPr="00FA510C">
        <w:rPr>
          <w:rFonts w:ascii="Times New Roman" w:hAnsi="Times New Roman"/>
          <w:sz w:val="24"/>
          <w:szCs w:val="24"/>
          <w:lang w:val="en-GB"/>
        </w:rPr>
        <w:t xml:space="preserve"> files</w:t>
      </w:r>
    </w:p>
    <w:p w:rsidR="005C70A2" w:rsidRPr="00FA510C" w:rsidRDefault="005C70A2" w:rsidP="00DA4871">
      <w:pPr>
        <w:pStyle w:val="ListParagraph"/>
        <w:numPr>
          <w:ilvl w:val="0"/>
          <w:numId w:val="27"/>
        </w:numPr>
        <w:spacing w:after="120" w:line="240" w:lineRule="auto"/>
        <w:contextualSpacing w:val="0"/>
        <w:jc w:val="both"/>
        <w:rPr>
          <w:rFonts w:ascii="Times New Roman" w:hAnsi="Times New Roman"/>
          <w:sz w:val="24"/>
          <w:szCs w:val="24"/>
          <w:lang w:val="en-GB"/>
        </w:rPr>
      </w:pPr>
      <w:r w:rsidRPr="00FA510C">
        <w:rPr>
          <w:rFonts w:ascii="Times New Roman" w:hAnsi="Times New Roman"/>
          <w:sz w:val="24"/>
          <w:szCs w:val="24"/>
          <w:lang w:val="en-GB"/>
        </w:rPr>
        <w:t xml:space="preserve"> Checking number of lines in </w:t>
      </w:r>
      <w:proofErr w:type="spellStart"/>
      <w:r w:rsidRPr="00FA510C">
        <w:rPr>
          <w:rFonts w:ascii="Times New Roman" w:hAnsi="Times New Roman"/>
          <w:sz w:val="24"/>
          <w:szCs w:val="24"/>
          <w:lang w:val="en-GB"/>
        </w:rPr>
        <w:t>obs</w:t>
      </w:r>
      <w:proofErr w:type="spellEnd"/>
      <w:r w:rsidRPr="00FA510C">
        <w:rPr>
          <w:rFonts w:ascii="Times New Roman" w:hAnsi="Times New Roman"/>
          <w:sz w:val="24"/>
          <w:szCs w:val="24"/>
          <w:lang w:val="en-GB"/>
        </w:rPr>
        <w:t xml:space="preserve"> files</w:t>
      </w:r>
    </w:p>
    <w:p w:rsidR="005C70A2" w:rsidRPr="00FA510C" w:rsidRDefault="005C70A2" w:rsidP="00DA4871">
      <w:pPr>
        <w:pStyle w:val="ListParagraph"/>
        <w:numPr>
          <w:ilvl w:val="0"/>
          <w:numId w:val="27"/>
        </w:numPr>
        <w:spacing w:after="120" w:line="240" w:lineRule="auto"/>
        <w:contextualSpacing w:val="0"/>
        <w:jc w:val="both"/>
        <w:rPr>
          <w:rFonts w:ascii="Times New Roman" w:hAnsi="Times New Roman"/>
          <w:sz w:val="24"/>
          <w:szCs w:val="24"/>
          <w:lang w:val="en-GB"/>
        </w:rPr>
      </w:pPr>
      <w:r w:rsidRPr="00FA510C">
        <w:rPr>
          <w:rFonts w:ascii="Times New Roman" w:hAnsi="Times New Roman"/>
          <w:sz w:val="24"/>
          <w:szCs w:val="24"/>
          <w:lang w:val="en-GB"/>
        </w:rPr>
        <w:t xml:space="preserve">Checking for extreme values in </w:t>
      </w:r>
      <w:proofErr w:type="spellStart"/>
      <w:r w:rsidRPr="00FA510C">
        <w:rPr>
          <w:rFonts w:ascii="Times New Roman" w:hAnsi="Times New Roman"/>
          <w:sz w:val="24"/>
          <w:szCs w:val="24"/>
          <w:lang w:val="en-GB"/>
        </w:rPr>
        <w:t>obs</w:t>
      </w:r>
      <w:proofErr w:type="spellEnd"/>
      <w:r w:rsidRPr="00FA510C">
        <w:rPr>
          <w:rFonts w:ascii="Times New Roman" w:hAnsi="Times New Roman"/>
          <w:sz w:val="24"/>
          <w:szCs w:val="24"/>
          <w:lang w:val="en-GB"/>
        </w:rPr>
        <w:t xml:space="preserve"> files</w:t>
      </w:r>
    </w:p>
    <w:p w:rsidR="005C70A2" w:rsidRPr="00FA510C" w:rsidRDefault="005C70A2" w:rsidP="00DA4871">
      <w:pPr>
        <w:pStyle w:val="ListParagraph"/>
        <w:numPr>
          <w:ilvl w:val="0"/>
          <w:numId w:val="27"/>
        </w:numPr>
        <w:spacing w:after="120" w:line="240" w:lineRule="auto"/>
        <w:contextualSpacing w:val="0"/>
        <w:jc w:val="both"/>
        <w:rPr>
          <w:rFonts w:ascii="Times New Roman" w:hAnsi="Times New Roman"/>
          <w:sz w:val="24"/>
          <w:szCs w:val="24"/>
          <w:lang w:val="en-GB"/>
        </w:rPr>
      </w:pPr>
      <w:r w:rsidRPr="00FA510C">
        <w:rPr>
          <w:rFonts w:ascii="Times New Roman" w:hAnsi="Times New Roman"/>
          <w:sz w:val="24"/>
          <w:szCs w:val="24"/>
          <w:lang w:val="en-GB"/>
        </w:rPr>
        <w:t>Checking for zero values (information check only)</w:t>
      </w:r>
    </w:p>
    <w:p w:rsidR="005C70A2" w:rsidRPr="00FA510C" w:rsidRDefault="005C70A2" w:rsidP="00DA4871">
      <w:pPr>
        <w:pStyle w:val="ListParagraph"/>
        <w:numPr>
          <w:ilvl w:val="0"/>
          <w:numId w:val="27"/>
        </w:numPr>
        <w:spacing w:after="120" w:line="240" w:lineRule="auto"/>
        <w:contextualSpacing w:val="0"/>
        <w:jc w:val="both"/>
        <w:rPr>
          <w:rFonts w:ascii="Times New Roman" w:hAnsi="Times New Roman"/>
          <w:sz w:val="24"/>
          <w:szCs w:val="24"/>
          <w:lang w:val="en-GB"/>
        </w:rPr>
      </w:pPr>
      <w:r w:rsidRPr="00FA510C">
        <w:rPr>
          <w:rFonts w:ascii="Times New Roman" w:hAnsi="Times New Roman"/>
          <w:sz w:val="24"/>
          <w:szCs w:val="24"/>
          <w:lang w:val="en-GB"/>
        </w:rPr>
        <w:t>Checking for existence of model file</w:t>
      </w:r>
    </w:p>
    <w:p w:rsidR="005C70A2" w:rsidRPr="00FA510C" w:rsidRDefault="005C70A2" w:rsidP="00DA4871">
      <w:pPr>
        <w:pStyle w:val="ListParagraph"/>
        <w:numPr>
          <w:ilvl w:val="0"/>
          <w:numId w:val="27"/>
        </w:numPr>
        <w:spacing w:after="120" w:line="240" w:lineRule="auto"/>
        <w:contextualSpacing w:val="0"/>
        <w:jc w:val="both"/>
        <w:rPr>
          <w:rFonts w:ascii="Times New Roman" w:hAnsi="Times New Roman"/>
          <w:sz w:val="24"/>
          <w:szCs w:val="24"/>
          <w:lang w:val="en-GB"/>
        </w:rPr>
      </w:pPr>
      <w:r w:rsidRPr="00FA510C">
        <w:rPr>
          <w:rFonts w:ascii="Times New Roman" w:hAnsi="Times New Roman"/>
          <w:sz w:val="24"/>
          <w:szCs w:val="24"/>
          <w:lang w:val="en-GB"/>
        </w:rPr>
        <w:t xml:space="preserve">Checking for correct attribute in model </w:t>
      </w:r>
      <w:proofErr w:type="spellStart"/>
      <w:r w:rsidRPr="00FA510C">
        <w:rPr>
          <w:rFonts w:ascii="Times New Roman" w:hAnsi="Times New Roman"/>
          <w:sz w:val="24"/>
          <w:szCs w:val="24"/>
          <w:lang w:val="en-GB"/>
        </w:rPr>
        <w:t>netCdf</w:t>
      </w:r>
      <w:proofErr w:type="spellEnd"/>
      <w:r w:rsidRPr="00FA510C">
        <w:rPr>
          <w:rFonts w:ascii="Times New Roman" w:hAnsi="Times New Roman"/>
          <w:sz w:val="24"/>
          <w:szCs w:val="24"/>
          <w:lang w:val="en-GB"/>
        </w:rPr>
        <w:t xml:space="preserve"> file</w:t>
      </w:r>
    </w:p>
    <w:p w:rsidR="005C70A2" w:rsidRPr="00FA510C" w:rsidRDefault="005C70A2" w:rsidP="00DA4871">
      <w:pPr>
        <w:pStyle w:val="ListParagraph"/>
        <w:numPr>
          <w:ilvl w:val="0"/>
          <w:numId w:val="27"/>
        </w:numPr>
        <w:spacing w:after="120" w:line="240" w:lineRule="auto"/>
        <w:contextualSpacing w:val="0"/>
        <w:jc w:val="both"/>
        <w:rPr>
          <w:rFonts w:ascii="Times New Roman" w:hAnsi="Times New Roman"/>
          <w:sz w:val="24"/>
          <w:szCs w:val="24"/>
          <w:lang w:val="en-GB"/>
        </w:rPr>
      </w:pPr>
      <w:r w:rsidRPr="00FA510C">
        <w:rPr>
          <w:rFonts w:ascii="Times New Roman" w:hAnsi="Times New Roman"/>
          <w:sz w:val="24"/>
          <w:szCs w:val="24"/>
          <w:lang w:val="en-GB"/>
        </w:rPr>
        <w:t>Checking correctness of time dimension in model file</w:t>
      </w:r>
    </w:p>
    <w:p w:rsidR="005C70A2" w:rsidRPr="00FA510C" w:rsidRDefault="005C70A2" w:rsidP="00DA4871">
      <w:pPr>
        <w:pStyle w:val="ListParagraph"/>
        <w:numPr>
          <w:ilvl w:val="0"/>
          <w:numId w:val="27"/>
        </w:numPr>
        <w:spacing w:after="120" w:line="240" w:lineRule="auto"/>
        <w:contextualSpacing w:val="0"/>
        <w:jc w:val="both"/>
        <w:rPr>
          <w:rFonts w:ascii="Times New Roman" w:hAnsi="Times New Roman"/>
          <w:sz w:val="24"/>
          <w:szCs w:val="24"/>
          <w:lang w:val="en-GB"/>
        </w:rPr>
      </w:pPr>
      <w:r w:rsidRPr="00FA510C">
        <w:rPr>
          <w:rFonts w:ascii="Times New Roman" w:hAnsi="Times New Roman"/>
          <w:sz w:val="24"/>
          <w:szCs w:val="24"/>
          <w:lang w:val="en-GB"/>
        </w:rPr>
        <w:t>Checking model extreme values</w:t>
      </w:r>
    </w:p>
    <w:p w:rsidR="005C70A2" w:rsidRPr="00FA510C" w:rsidRDefault="005C70A2" w:rsidP="00DA4871">
      <w:pPr>
        <w:pStyle w:val="ListParagraph"/>
        <w:numPr>
          <w:ilvl w:val="0"/>
          <w:numId w:val="27"/>
        </w:numPr>
        <w:spacing w:after="120" w:line="240" w:lineRule="auto"/>
        <w:contextualSpacing w:val="0"/>
        <w:jc w:val="both"/>
        <w:rPr>
          <w:rFonts w:ascii="Times New Roman" w:hAnsi="Times New Roman"/>
          <w:sz w:val="24"/>
          <w:szCs w:val="24"/>
          <w:lang w:val="en-GB"/>
        </w:rPr>
      </w:pPr>
      <w:r w:rsidRPr="00FA510C">
        <w:rPr>
          <w:rFonts w:ascii="Times New Roman" w:hAnsi="Times New Roman"/>
          <w:sz w:val="24"/>
          <w:szCs w:val="24"/>
          <w:lang w:val="en-GB"/>
        </w:rPr>
        <w:t>Checking consistency between species available in startup.ini and model file</w:t>
      </w:r>
    </w:p>
    <w:p w:rsidR="005C70A2" w:rsidRPr="00FA510C" w:rsidRDefault="005C70A2" w:rsidP="00DA4871">
      <w:pPr>
        <w:pStyle w:val="ListParagraph"/>
        <w:numPr>
          <w:ilvl w:val="0"/>
          <w:numId w:val="27"/>
        </w:numPr>
        <w:spacing w:after="120" w:line="240" w:lineRule="auto"/>
        <w:contextualSpacing w:val="0"/>
        <w:jc w:val="both"/>
        <w:rPr>
          <w:rFonts w:ascii="Times New Roman" w:hAnsi="Times New Roman"/>
          <w:sz w:val="24"/>
          <w:szCs w:val="24"/>
          <w:lang w:val="en-GB"/>
        </w:rPr>
      </w:pPr>
      <w:r w:rsidRPr="00FA510C">
        <w:rPr>
          <w:rFonts w:ascii="Times New Roman" w:hAnsi="Times New Roman"/>
          <w:sz w:val="24"/>
          <w:szCs w:val="24"/>
          <w:lang w:val="en-GB"/>
        </w:rPr>
        <w:t>Producing statistic report</w:t>
      </w:r>
    </w:p>
    <w:p w:rsidR="005C70A2" w:rsidRPr="00FA510C" w:rsidRDefault="005C70A2" w:rsidP="005C70A2">
      <w:pPr>
        <w:pStyle w:val="ListParagraph"/>
        <w:spacing w:after="0" w:line="240" w:lineRule="auto"/>
        <w:contextualSpacing w:val="0"/>
        <w:jc w:val="both"/>
        <w:rPr>
          <w:rFonts w:ascii="Times New Roman" w:hAnsi="Times New Roman"/>
          <w:sz w:val="24"/>
          <w:szCs w:val="24"/>
          <w:lang w:val="en-GB"/>
        </w:rPr>
      </w:pPr>
    </w:p>
    <w:p w:rsidR="005C70A2" w:rsidRDefault="005C70A2" w:rsidP="005C70A2">
      <w:pPr>
        <w:jc w:val="both"/>
        <w:rPr>
          <w:lang w:val="en-GB"/>
        </w:rPr>
      </w:pPr>
      <w:proofErr w:type="spellStart"/>
      <w:r w:rsidRPr="00FA510C">
        <w:rPr>
          <w:lang w:val="en-GB"/>
        </w:rPr>
        <w:t>Check_IO</w:t>
      </w:r>
      <w:proofErr w:type="spellEnd"/>
      <w:r w:rsidRPr="00FA510C">
        <w:rPr>
          <w:lang w:val="en-GB"/>
        </w:rPr>
        <w:t xml:space="preserve"> produces a log report, as well as a summary report with details concerning the various checks.</w:t>
      </w:r>
      <w:r w:rsidR="00374859">
        <w:rPr>
          <w:lang w:val="en-GB"/>
        </w:rPr>
        <w:t xml:space="preserve"> The reports are located in the main directory where Delta Tool is installed.</w:t>
      </w:r>
    </w:p>
    <w:p w:rsidR="005C70A2" w:rsidRPr="00FA510C" w:rsidRDefault="005C70A2" w:rsidP="005C70A2">
      <w:pPr>
        <w:jc w:val="both"/>
        <w:rPr>
          <w:lang w:val="en-GB"/>
        </w:rPr>
      </w:pPr>
    </w:p>
    <w:p w:rsidR="005C70A2" w:rsidRPr="00C84C29" w:rsidRDefault="005C70A2" w:rsidP="00DA4871">
      <w:pPr>
        <w:pStyle w:val="Heading3"/>
        <w:numPr>
          <w:ilvl w:val="1"/>
          <w:numId w:val="24"/>
        </w:numPr>
        <w:rPr>
          <w:lang w:val="en-GB"/>
        </w:rPr>
      </w:pPr>
      <w:bookmarkStart w:id="464" w:name="_CSV_to_NetCDF"/>
      <w:bookmarkStart w:id="465" w:name="_Ref392252710"/>
      <w:bookmarkStart w:id="466" w:name="_Toc410806052"/>
      <w:bookmarkEnd w:id="464"/>
      <w:r w:rsidRPr="00C84C29">
        <w:rPr>
          <w:lang w:val="en-GB"/>
        </w:rPr>
        <w:t xml:space="preserve">CSV to </w:t>
      </w:r>
      <w:proofErr w:type="spellStart"/>
      <w:r w:rsidRPr="00C84C29">
        <w:rPr>
          <w:lang w:val="en-GB"/>
        </w:rPr>
        <w:t>NetCDF</w:t>
      </w:r>
      <w:bookmarkEnd w:id="465"/>
      <w:bookmarkEnd w:id="466"/>
      <w:proofErr w:type="spellEnd"/>
    </w:p>
    <w:p w:rsidR="005C70A2" w:rsidRPr="00C84C29" w:rsidRDefault="005C70A2" w:rsidP="005C70A2">
      <w:pPr>
        <w:rPr>
          <w:lang w:val="en-GB"/>
        </w:rPr>
      </w:pPr>
    </w:p>
    <w:p w:rsidR="005E0BBE" w:rsidRPr="00920817" w:rsidRDefault="005C70A2" w:rsidP="007D27FC">
      <w:pPr>
        <w:rPr>
          <w:sz w:val="18"/>
          <w:szCs w:val="18"/>
          <w:lang w:val="en-GB"/>
        </w:rPr>
      </w:pPr>
      <w:r w:rsidRPr="00C84C29">
        <w:rPr>
          <w:lang w:val="en-GB"/>
        </w:rPr>
        <w:t xml:space="preserve">This </w:t>
      </w:r>
      <w:r w:rsidR="0032542F">
        <w:rPr>
          <w:lang w:val="en-GB"/>
        </w:rPr>
        <w:t>tool</w:t>
      </w:r>
      <w:r w:rsidRPr="00C84C29">
        <w:rPr>
          <w:lang w:val="en-GB"/>
        </w:rPr>
        <w:t xml:space="preserve"> available </w:t>
      </w:r>
      <w:r w:rsidR="0032542F">
        <w:rPr>
          <w:lang w:val="en-GB"/>
        </w:rPr>
        <w:t>under the help menu</w:t>
      </w:r>
      <w:r w:rsidRPr="00C84C29">
        <w:rPr>
          <w:lang w:val="en-GB"/>
        </w:rPr>
        <w:t xml:space="preserve"> allows to produce a model file in </w:t>
      </w:r>
      <w:r w:rsidR="0032542F">
        <w:rPr>
          <w:lang w:val="en-GB"/>
        </w:rPr>
        <w:t>“</w:t>
      </w:r>
      <w:proofErr w:type="spellStart"/>
      <w:r w:rsidR="0032542F">
        <w:rPr>
          <w:lang w:val="en-GB"/>
        </w:rPr>
        <w:t>c</w:t>
      </w:r>
      <w:r w:rsidRPr="00C84C29">
        <w:rPr>
          <w:lang w:val="en-GB"/>
        </w:rPr>
        <w:t>df</w:t>
      </w:r>
      <w:proofErr w:type="spellEnd"/>
      <w:r w:rsidR="0032542F">
        <w:rPr>
          <w:lang w:val="en-GB"/>
        </w:rPr>
        <w:t>”</w:t>
      </w:r>
      <w:r w:rsidRPr="00C84C29">
        <w:rPr>
          <w:lang w:val="en-GB"/>
        </w:rPr>
        <w:t xml:space="preserve"> format from files in </w:t>
      </w:r>
      <w:proofErr w:type="spellStart"/>
      <w:r w:rsidRPr="00C84C29">
        <w:rPr>
          <w:lang w:val="en-GB"/>
        </w:rPr>
        <w:t>csv</w:t>
      </w:r>
      <w:proofErr w:type="spellEnd"/>
      <w:r w:rsidRPr="00C84C29">
        <w:rPr>
          <w:lang w:val="en-GB"/>
        </w:rPr>
        <w:t xml:space="preserve"> format similar to the one described for monitoring data. This program works only for data produced with an hourly frequency.</w:t>
      </w:r>
      <w:r w:rsidR="007D27FC">
        <w:rPr>
          <w:lang w:val="en-GB"/>
        </w:rPr>
        <w:t xml:space="preserve"> </w:t>
      </w:r>
      <w:r w:rsidR="0032542F">
        <w:rPr>
          <w:lang w:val="en-GB"/>
        </w:rPr>
        <w:t>If model data are initially included in the data/modelling directory, conversion to “</w:t>
      </w:r>
      <w:proofErr w:type="spellStart"/>
      <w:r w:rsidR="0032542F">
        <w:rPr>
          <w:lang w:val="en-GB"/>
        </w:rPr>
        <w:t>cdf</w:t>
      </w:r>
      <w:proofErr w:type="spellEnd"/>
      <w:r w:rsidR="0032542F">
        <w:rPr>
          <w:lang w:val="en-GB"/>
        </w:rPr>
        <w:t xml:space="preserve">” will automatically be performed at first use. If more than one </w:t>
      </w:r>
      <w:proofErr w:type="gramStart"/>
      <w:r w:rsidR="0032542F">
        <w:rPr>
          <w:lang w:val="en-GB"/>
        </w:rPr>
        <w:t>models</w:t>
      </w:r>
      <w:proofErr w:type="gramEnd"/>
      <w:r w:rsidR="0032542F">
        <w:rPr>
          <w:lang w:val="en-GB"/>
        </w:rPr>
        <w:t xml:space="preserve"> is used, this conversion operation will need to be activated manually for the other models.</w:t>
      </w:r>
    </w:p>
    <w:p w:rsidR="005C70A2" w:rsidRPr="00FA510C" w:rsidRDefault="005C70A2" w:rsidP="00DA4871">
      <w:pPr>
        <w:pStyle w:val="Heading3"/>
        <w:numPr>
          <w:ilvl w:val="1"/>
          <w:numId w:val="24"/>
        </w:numPr>
        <w:rPr>
          <w:lang w:val="en-GB"/>
        </w:rPr>
      </w:pPr>
      <w:bookmarkStart w:id="467" w:name="_Toc410806053"/>
      <w:proofErr w:type="spellStart"/>
      <w:r w:rsidRPr="00FA510C">
        <w:rPr>
          <w:lang w:val="en-GB"/>
        </w:rPr>
        <w:t>Preproc</w:t>
      </w:r>
      <w:proofErr w:type="spellEnd"/>
      <w:r w:rsidRPr="00FA510C">
        <w:rPr>
          <w:lang w:val="en-GB"/>
        </w:rPr>
        <w:t>-CDF</w:t>
      </w:r>
      <w:bookmarkEnd w:id="467"/>
    </w:p>
    <w:p w:rsidR="005C70A2" w:rsidRPr="00FA510C" w:rsidRDefault="005C70A2" w:rsidP="005C70A2">
      <w:pPr>
        <w:rPr>
          <w:lang w:val="en-GB"/>
        </w:rPr>
      </w:pPr>
    </w:p>
    <w:p w:rsidR="005C70A2" w:rsidRPr="00FA510C" w:rsidRDefault="005C70A2" w:rsidP="005C70A2">
      <w:pPr>
        <w:jc w:val="both"/>
        <w:rPr>
          <w:lang w:val="en-GB"/>
        </w:rPr>
      </w:pPr>
      <w:r w:rsidRPr="00FA510C">
        <w:rPr>
          <w:lang w:val="en-GB"/>
        </w:rPr>
        <w:t xml:space="preserve">The </w:t>
      </w:r>
      <w:proofErr w:type="spellStart"/>
      <w:r w:rsidRPr="00FA510C">
        <w:rPr>
          <w:lang w:val="en-GB"/>
        </w:rPr>
        <w:t>Deltapreprocessor</w:t>
      </w:r>
      <w:proofErr w:type="spellEnd"/>
      <w:r w:rsidRPr="00FA510C">
        <w:rPr>
          <w:lang w:val="en-GB"/>
        </w:rPr>
        <w:t xml:space="preserve"> is an </w:t>
      </w:r>
      <w:proofErr w:type="spellStart"/>
      <w:r w:rsidRPr="00FA510C">
        <w:rPr>
          <w:lang w:val="en-GB"/>
        </w:rPr>
        <w:t>idl</w:t>
      </w:r>
      <w:proofErr w:type="spellEnd"/>
      <w:r w:rsidRPr="00FA510C">
        <w:rPr>
          <w:lang w:val="en-GB"/>
        </w:rPr>
        <w:t xml:space="preserve">-based tool for the extraction of time series at observational locations from meteorological or air quality model output for use in the DELTA Tool. Input to the </w:t>
      </w:r>
      <w:proofErr w:type="spellStart"/>
      <w:r w:rsidRPr="00FA510C">
        <w:rPr>
          <w:lang w:val="en-GB"/>
        </w:rPr>
        <w:t>PreProcessor</w:t>
      </w:r>
      <w:proofErr w:type="spellEnd"/>
      <w:r w:rsidRPr="00FA510C">
        <w:rPr>
          <w:lang w:val="en-GB"/>
        </w:rPr>
        <w:t xml:space="preserve"> is the configuration file 'startup.ini' containing the variables (meteorological </w:t>
      </w:r>
      <w:proofErr w:type="gramStart"/>
      <w:r w:rsidRPr="00FA510C">
        <w:rPr>
          <w:lang w:val="en-GB"/>
        </w:rPr>
        <w:t>variables ,</w:t>
      </w:r>
      <w:proofErr w:type="gramEnd"/>
      <w:r w:rsidRPr="00FA510C">
        <w:rPr>
          <w:lang w:val="en-GB"/>
        </w:rPr>
        <w:t xml:space="preserve"> and pollutants) to be treated, as well as geographical information about the observational stations. Model output</w:t>
      </w:r>
      <w:r w:rsidR="007D27FC">
        <w:rPr>
          <w:lang w:val="en-GB"/>
        </w:rPr>
        <w:t xml:space="preserve"> (i.e. input to the pre-processor)</w:t>
      </w:r>
      <w:r w:rsidRPr="00FA510C">
        <w:rPr>
          <w:lang w:val="en-GB"/>
        </w:rPr>
        <w:t xml:space="preserve"> should be in </w:t>
      </w:r>
      <w:proofErr w:type="spellStart"/>
      <w:r w:rsidRPr="00FA510C">
        <w:rPr>
          <w:lang w:val="en-GB"/>
        </w:rPr>
        <w:t>netCDF</w:t>
      </w:r>
      <w:proofErr w:type="spellEnd"/>
      <w:r w:rsidRPr="00FA510C">
        <w:rPr>
          <w:lang w:val="en-GB"/>
        </w:rPr>
        <w:t xml:space="preserve"> format with all the variables defined on longitude-latitude coordinates at ground level and hourly frequency. Three interpolation techniques are available for producing the </w:t>
      </w:r>
      <w:proofErr w:type="spellStart"/>
      <w:r w:rsidRPr="00FA510C">
        <w:rPr>
          <w:lang w:val="en-GB"/>
        </w:rPr>
        <w:t>modeled</w:t>
      </w:r>
      <w:proofErr w:type="spellEnd"/>
      <w:r w:rsidRPr="00FA510C">
        <w:rPr>
          <w:lang w:val="en-GB"/>
        </w:rPr>
        <w:t xml:space="preserve"> time series at the observational stations:</w:t>
      </w:r>
    </w:p>
    <w:p w:rsidR="005C70A2" w:rsidRPr="00FA510C" w:rsidRDefault="005C70A2" w:rsidP="005C70A2">
      <w:pPr>
        <w:jc w:val="both"/>
        <w:rPr>
          <w:lang w:val="en-GB"/>
        </w:rPr>
      </w:pPr>
      <w:r w:rsidRPr="00FA510C">
        <w:rPr>
          <w:lang w:val="en-GB"/>
        </w:rPr>
        <w:t xml:space="preserve"> </w:t>
      </w:r>
      <w:r w:rsidRPr="00FA510C">
        <w:rPr>
          <w:lang w:val="en-GB"/>
        </w:rPr>
        <w:br/>
        <w:t xml:space="preserve">(i) NN (Nearest Neighbour) where the values at a station are taken from the nearest </w:t>
      </w:r>
      <w:proofErr w:type="spellStart"/>
      <w:r w:rsidRPr="00FA510C">
        <w:rPr>
          <w:lang w:val="en-GB"/>
        </w:rPr>
        <w:t>lon-lat</w:t>
      </w:r>
      <w:proofErr w:type="spellEnd"/>
      <w:r w:rsidRPr="00FA510C">
        <w:rPr>
          <w:lang w:val="en-GB"/>
        </w:rPr>
        <w:t xml:space="preserve"> grid point.</w:t>
      </w:r>
    </w:p>
    <w:p w:rsidR="005C70A2" w:rsidRPr="00FA510C" w:rsidRDefault="005C70A2" w:rsidP="005C70A2">
      <w:pPr>
        <w:jc w:val="both"/>
        <w:rPr>
          <w:lang w:val="en-GB"/>
        </w:rPr>
      </w:pPr>
      <w:r w:rsidRPr="00FA510C">
        <w:rPr>
          <w:lang w:val="en-GB"/>
        </w:rPr>
        <w:lastRenderedPageBreak/>
        <w:t xml:space="preserve"> (ii) BIL (Bilinear) where a bilinear interpolation is performed on the grid cell in which the station is located; for this the </w:t>
      </w:r>
      <w:proofErr w:type="spellStart"/>
      <w:r w:rsidRPr="00FA510C">
        <w:rPr>
          <w:lang w:val="en-GB"/>
        </w:rPr>
        <w:t>gridcell</w:t>
      </w:r>
      <w:proofErr w:type="spellEnd"/>
      <w:r w:rsidRPr="00FA510C">
        <w:rPr>
          <w:lang w:val="en-GB"/>
        </w:rPr>
        <w:t xml:space="preserve"> is first transformed into a square using a bilinear mapping. </w:t>
      </w:r>
    </w:p>
    <w:p w:rsidR="005C70A2" w:rsidRPr="00FA510C" w:rsidRDefault="005C70A2" w:rsidP="005C70A2">
      <w:pPr>
        <w:jc w:val="both"/>
        <w:rPr>
          <w:lang w:val="en-GB"/>
        </w:rPr>
      </w:pPr>
      <w:r w:rsidRPr="00FA510C">
        <w:rPr>
          <w:lang w:val="en-GB"/>
        </w:rPr>
        <w:t xml:space="preserve">(iii) DW (Distance Weighted) where a weighted mean value is calculation in the station grid-cell. The weights are the inverse of the distance from the station to the 4 </w:t>
      </w:r>
      <w:proofErr w:type="spellStart"/>
      <w:r w:rsidRPr="00FA510C">
        <w:rPr>
          <w:lang w:val="en-GB"/>
        </w:rPr>
        <w:t>gridpoints</w:t>
      </w:r>
      <w:proofErr w:type="spellEnd"/>
      <w:r w:rsidRPr="00FA510C">
        <w:rPr>
          <w:lang w:val="en-GB"/>
        </w:rPr>
        <w:t xml:space="preserve">. </w:t>
      </w:r>
    </w:p>
    <w:p w:rsidR="005C70A2" w:rsidRPr="00FA510C" w:rsidRDefault="005C70A2" w:rsidP="005C70A2">
      <w:pPr>
        <w:jc w:val="both"/>
        <w:rPr>
          <w:lang w:val="en-GB"/>
        </w:rPr>
      </w:pPr>
      <w:r w:rsidRPr="00FA510C">
        <w:rPr>
          <w:lang w:val="en-GB"/>
        </w:rPr>
        <w:br/>
        <w:t xml:space="preserve">Output of the </w:t>
      </w:r>
      <w:proofErr w:type="spellStart"/>
      <w:r w:rsidRPr="00FA510C">
        <w:rPr>
          <w:lang w:val="en-GB"/>
        </w:rPr>
        <w:t>PreProcessor</w:t>
      </w:r>
      <w:proofErr w:type="spellEnd"/>
      <w:r w:rsidRPr="00FA510C">
        <w:rPr>
          <w:lang w:val="en-GB"/>
        </w:rPr>
        <w:t xml:space="preserve"> is written to a </w:t>
      </w:r>
      <w:proofErr w:type="spellStart"/>
      <w:r w:rsidRPr="00FA510C">
        <w:rPr>
          <w:lang w:val="en-GB"/>
        </w:rPr>
        <w:t>netCDF</w:t>
      </w:r>
      <w:proofErr w:type="spellEnd"/>
      <w:r w:rsidRPr="00FA510C">
        <w:rPr>
          <w:lang w:val="en-GB"/>
        </w:rPr>
        <w:t xml:space="preserve"> file.</w:t>
      </w:r>
    </w:p>
    <w:p w:rsidR="005C70A2" w:rsidRPr="00FA510C" w:rsidRDefault="005C70A2" w:rsidP="005C70A2">
      <w:pPr>
        <w:jc w:val="both"/>
        <w:rPr>
          <w:lang w:val="en-GB"/>
        </w:rPr>
      </w:pPr>
      <w:r w:rsidRPr="00FA510C">
        <w:rPr>
          <w:lang w:val="en-GB"/>
        </w:rPr>
        <w:br/>
        <w:t xml:space="preserve">During the </w:t>
      </w:r>
      <w:proofErr w:type="spellStart"/>
      <w:r w:rsidRPr="00FA510C">
        <w:rPr>
          <w:lang w:val="en-GB"/>
        </w:rPr>
        <w:t>PreProcessing</w:t>
      </w:r>
      <w:proofErr w:type="spellEnd"/>
      <w:r w:rsidRPr="00FA510C">
        <w:rPr>
          <w:lang w:val="en-GB"/>
        </w:rPr>
        <w:t xml:space="preserve"> a number of checks are performed to guarantee the conformity with the DELTA Tool conventions.</w:t>
      </w:r>
    </w:p>
    <w:p w:rsidR="0032542F" w:rsidRDefault="005C70A2" w:rsidP="007D27FC">
      <w:pPr>
        <w:rPr>
          <w:lang w:val="en-GB"/>
        </w:rPr>
      </w:pPr>
      <w:r w:rsidRPr="00FA510C">
        <w:rPr>
          <w:lang w:val="en-GB"/>
        </w:rPr>
        <w:t xml:space="preserve"> </w:t>
      </w:r>
    </w:p>
    <w:p w:rsidR="0032542F" w:rsidRDefault="0032542F">
      <w:pPr>
        <w:rPr>
          <w:lang w:val="en-GB"/>
        </w:rPr>
      </w:pPr>
      <w:r>
        <w:rPr>
          <w:lang w:val="en-GB"/>
        </w:rPr>
        <w:br w:type="page"/>
      </w:r>
    </w:p>
    <w:p w:rsidR="007D27FC" w:rsidRPr="007D27FC" w:rsidRDefault="005C70A2" w:rsidP="007D27FC">
      <w:pPr>
        <w:rPr>
          <w:lang w:val="en-GB"/>
        </w:rPr>
      </w:pPr>
      <w:r w:rsidRPr="00FA510C">
        <w:rPr>
          <w:lang w:val="en-GB"/>
        </w:rPr>
        <w:lastRenderedPageBreak/>
        <w:br/>
      </w:r>
      <w:bookmarkEnd w:id="445"/>
    </w:p>
    <w:p w:rsidR="00690A5A" w:rsidRDefault="00690A5A">
      <w:pPr>
        <w:rPr>
          <w:sz w:val="72"/>
          <w:szCs w:val="72"/>
          <w:lang w:val="en-GB"/>
        </w:rPr>
      </w:pPr>
    </w:p>
    <w:p w:rsidR="00690A5A" w:rsidRDefault="00690A5A" w:rsidP="00B235FF">
      <w:pPr>
        <w:jc w:val="center"/>
        <w:rPr>
          <w:sz w:val="72"/>
          <w:szCs w:val="72"/>
          <w:lang w:val="en-GB"/>
        </w:rPr>
      </w:pPr>
    </w:p>
    <w:p w:rsidR="00690A5A" w:rsidRDefault="00690A5A" w:rsidP="00B235FF">
      <w:pPr>
        <w:jc w:val="center"/>
        <w:rPr>
          <w:sz w:val="72"/>
          <w:szCs w:val="72"/>
          <w:lang w:val="en-GB"/>
        </w:rPr>
      </w:pPr>
    </w:p>
    <w:p w:rsidR="00690A5A" w:rsidRDefault="00690A5A" w:rsidP="00B235FF">
      <w:pPr>
        <w:jc w:val="center"/>
        <w:rPr>
          <w:sz w:val="72"/>
          <w:szCs w:val="72"/>
          <w:lang w:val="en-GB"/>
        </w:rPr>
      </w:pPr>
    </w:p>
    <w:p w:rsidR="00690A5A" w:rsidRDefault="00690A5A" w:rsidP="00B235FF">
      <w:pPr>
        <w:jc w:val="center"/>
        <w:rPr>
          <w:sz w:val="72"/>
          <w:szCs w:val="72"/>
          <w:lang w:val="en-GB"/>
        </w:rPr>
      </w:pPr>
    </w:p>
    <w:p w:rsidR="00690A5A" w:rsidRPr="00B235FF" w:rsidRDefault="00690A5A" w:rsidP="00B235FF">
      <w:pPr>
        <w:jc w:val="center"/>
        <w:rPr>
          <w:sz w:val="72"/>
          <w:szCs w:val="72"/>
          <w:lang w:val="en-GB"/>
        </w:rPr>
      </w:pPr>
      <w:r w:rsidRPr="00B235FF">
        <w:rPr>
          <w:sz w:val="72"/>
          <w:szCs w:val="72"/>
          <w:lang w:val="en-GB"/>
        </w:rPr>
        <w:t>Part III</w:t>
      </w:r>
    </w:p>
    <w:p w:rsidR="00690A5A" w:rsidRDefault="00690A5A" w:rsidP="00B235FF">
      <w:pPr>
        <w:pStyle w:val="Heading1"/>
        <w:jc w:val="center"/>
        <w:rPr>
          <w:sz w:val="144"/>
          <w:szCs w:val="144"/>
          <w:lang w:val="en-GB"/>
        </w:rPr>
      </w:pPr>
    </w:p>
    <w:p w:rsidR="00690A5A" w:rsidRPr="00B235FF" w:rsidRDefault="0084401C" w:rsidP="00B235FF">
      <w:pPr>
        <w:pStyle w:val="Heading1"/>
        <w:jc w:val="center"/>
        <w:rPr>
          <w:sz w:val="144"/>
          <w:szCs w:val="144"/>
          <w:lang w:val="en-GB"/>
        </w:rPr>
      </w:pPr>
      <w:bookmarkStart w:id="468" w:name="_DIAGRAMS_Overview"/>
      <w:bookmarkStart w:id="469" w:name="_Toc410806054"/>
      <w:bookmarkEnd w:id="468"/>
      <w:r>
        <w:rPr>
          <w:sz w:val="144"/>
          <w:szCs w:val="144"/>
          <w:lang w:val="en-GB"/>
        </w:rPr>
        <w:t>DIAGRAM</w:t>
      </w:r>
      <w:r w:rsidR="00F76202">
        <w:rPr>
          <w:sz w:val="144"/>
          <w:szCs w:val="144"/>
          <w:lang w:val="en-GB"/>
        </w:rPr>
        <w:t>S</w:t>
      </w:r>
      <w:r>
        <w:rPr>
          <w:sz w:val="144"/>
          <w:szCs w:val="144"/>
          <w:lang w:val="en-GB"/>
        </w:rPr>
        <w:t xml:space="preserve"> </w:t>
      </w:r>
      <w:r w:rsidR="006822F7">
        <w:rPr>
          <w:sz w:val="144"/>
          <w:szCs w:val="144"/>
          <w:lang w:val="en-GB"/>
        </w:rPr>
        <w:t>Overview</w:t>
      </w:r>
      <w:bookmarkEnd w:id="469"/>
    </w:p>
    <w:p w:rsidR="00690A5A" w:rsidRDefault="00690A5A" w:rsidP="00EC4077">
      <w:pPr>
        <w:rPr>
          <w:lang w:val="en-GB"/>
        </w:rPr>
      </w:pPr>
    </w:p>
    <w:p w:rsidR="00690A5A" w:rsidRPr="00EC4077" w:rsidRDefault="00690A5A" w:rsidP="00EC4077">
      <w:pPr>
        <w:rPr>
          <w:lang w:val="en-GB"/>
        </w:rPr>
      </w:pPr>
    </w:p>
    <w:p w:rsidR="00690A5A" w:rsidRDefault="00690A5A">
      <w:bookmarkStart w:id="470" w:name="_Ref283386836"/>
      <w:r>
        <w:br w:type="page"/>
      </w:r>
      <w:r>
        <w:lastRenderedPageBreak/>
        <w:t xml:space="preserve">In this </w:t>
      </w:r>
      <w:r w:rsidR="00A96179">
        <w:t>section</w:t>
      </w:r>
      <w:r>
        <w:t xml:space="preserve"> all diagrams/elaborations available in DELTA are detailed according to the following </w:t>
      </w:r>
      <w:r w:rsidRPr="00C236F5">
        <w:t>template</w:t>
      </w:r>
      <w:r>
        <w:t>:</w:t>
      </w:r>
    </w:p>
    <w:p w:rsidR="00690A5A" w:rsidRDefault="00690A5A"/>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765"/>
        <w:gridCol w:w="697"/>
        <w:gridCol w:w="790"/>
        <w:gridCol w:w="696"/>
        <w:gridCol w:w="830"/>
        <w:gridCol w:w="1067"/>
        <w:gridCol w:w="1143"/>
        <w:gridCol w:w="162"/>
        <w:gridCol w:w="1511"/>
        <w:gridCol w:w="1582"/>
      </w:tblGrid>
      <w:tr w:rsidR="00690A5A" w:rsidTr="006E5989">
        <w:tc>
          <w:tcPr>
            <w:tcW w:w="6323" w:type="dxa"/>
            <w:gridSpan w:val="7"/>
            <w:vAlign w:val="center"/>
          </w:tcPr>
          <w:p w:rsidR="00690A5A" w:rsidRPr="00DF50B6" w:rsidRDefault="00690A5A" w:rsidP="00F06D7B">
            <w:pPr>
              <w:pStyle w:val="Heading3"/>
              <w:rPr>
                <w:rFonts w:cs="Arial"/>
                <w:bCs/>
                <w:iCs/>
                <w:szCs w:val="28"/>
              </w:rPr>
            </w:pPr>
            <w:bookmarkStart w:id="471" w:name="_Toc410806055"/>
            <w:r w:rsidRPr="00F06D7B">
              <w:t>TEMPLATE: Diagram name</w:t>
            </w:r>
            <w:r w:rsidRPr="00DF50B6">
              <w:rPr>
                <w:rFonts w:cs="Arial"/>
                <w:bCs/>
                <w:iCs/>
                <w:szCs w:val="28"/>
              </w:rPr>
              <w:t xml:space="preserve"> (Elaboration name)</w:t>
            </w:r>
            <w:bookmarkEnd w:id="471"/>
          </w:p>
        </w:tc>
        <w:tc>
          <w:tcPr>
            <w:tcW w:w="3418" w:type="dxa"/>
            <w:gridSpan w:val="3"/>
            <w:vAlign w:val="center"/>
          </w:tcPr>
          <w:p w:rsidR="00690A5A" w:rsidRPr="006E5989" w:rsidRDefault="00690A5A" w:rsidP="006E5989">
            <w:pPr>
              <w:jc w:val="center"/>
              <w:rPr>
                <w:i/>
                <w:sz w:val="36"/>
                <w:szCs w:val="36"/>
              </w:rPr>
            </w:pPr>
            <w:r w:rsidRPr="006E5989">
              <w:rPr>
                <w:i/>
                <w:sz w:val="36"/>
                <w:szCs w:val="36"/>
              </w:rPr>
              <w:t>Elaboration numbers (internal use)</w:t>
            </w:r>
          </w:p>
        </w:tc>
      </w:tr>
      <w:tr w:rsidR="00690A5A" w:rsidTr="006E5989">
        <w:tc>
          <w:tcPr>
            <w:tcW w:w="9741" w:type="dxa"/>
            <w:gridSpan w:val="10"/>
            <w:shd w:val="clear" w:color="auto" w:fill="D9D9D9"/>
          </w:tcPr>
          <w:p w:rsidR="00690A5A" w:rsidRDefault="00690A5A" w:rsidP="00C236F5"/>
        </w:tc>
      </w:tr>
      <w:tr w:rsidR="00690A5A" w:rsidTr="006E5989">
        <w:trPr>
          <w:trHeight w:val="283"/>
        </w:trPr>
        <w:tc>
          <w:tcPr>
            <w:tcW w:w="6323" w:type="dxa"/>
            <w:gridSpan w:val="7"/>
            <w:vMerge w:val="restart"/>
            <w:vAlign w:val="center"/>
          </w:tcPr>
          <w:p w:rsidR="00690A5A" w:rsidRDefault="00690A5A" w:rsidP="006E5989">
            <w:pPr>
              <w:jc w:val="center"/>
            </w:pPr>
            <w:r>
              <w:t>DIAGRAM example</w:t>
            </w:r>
          </w:p>
        </w:tc>
        <w:tc>
          <w:tcPr>
            <w:tcW w:w="1730" w:type="dxa"/>
            <w:gridSpan w:val="2"/>
          </w:tcPr>
          <w:p w:rsidR="00690A5A" w:rsidRPr="006E5989" w:rsidRDefault="00690A5A" w:rsidP="00C236F5">
            <w:pPr>
              <w:rPr>
                <w:b/>
              </w:rPr>
            </w:pPr>
            <w:r w:rsidRPr="006E5989">
              <w:rPr>
                <w:b/>
              </w:rPr>
              <w:t>X axis</w:t>
            </w:r>
          </w:p>
        </w:tc>
        <w:tc>
          <w:tcPr>
            <w:tcW w:w="1688" w:type="dxa"/>
          </w:tcPr>
          <w:p w:rsidR="00690A5A" w:rsidRDefault="00690A5A" w:rsidP="00C236F5"/>
        </w:tc>
      </w:tr>
      <w:tr w:rsidR="00690A5A" w:rsidTr="006E5989">
        <w:trPr>
          <w:trHeight w:val="283"/>
        </w:trPr>
        <w:tc>
          <w:tcPr>
            <w:tcW w:w="6323" w:type="dxa"/>
            <w:gridSpan w:val="7"/>
            <w:vMerge/>
          </w:tcPr>
          <w:p w:rsidR="00690A5A" w:rsidRDefault="00690A5A" w:rsidP="00C236F5"/>
        </w:tc>
        <w:tc>
          <w:tcPr>
            <w:tcW w:w="1730" w:type="dxa"/>
            <w:gridSpan w:val="2"/>
          </w:tcPr>
          <w:p w:rsidR="00690A5A" w:rsidRPr="006E5989" w:rsidRDefault="00690A5A" w:rsidP="00C236F5">
            <w:pPr>
              <w:rPr>
                <w:b/>
              </w:rPr>
            </w:pPr>
            <w:r w:rsidRPr="006E5989">
              <w:rPr>
                <w:b/>
              </w:rPr>
              <w:t>Y axis</w:t>
            </w:r>
          </w:p>
        </w:tc>
        <w:tc>
          <w:tcPr>
            <w:tcW w:w="1688" w:type="dxa"/>
          </w:tcPr>
          <w:p w:rsidR="00690A5A" w:rsidRDefault="00690A5A" w:rsidP="00C236F5"/>
        </w:tc>
      </w:tr>
      <w:tr w:rsidR="00690A5A" w:rsidTr="006E5989">
        <w:trPr>
          <w:trHeight w:val="57"/>
        </w:trPr>
        <w:tc>
          <w:tcPr>
            <w:tcW w:w="6323" w:type="dxa"/>
            <w:gridSpan w:val="7"/>
            <w:vMerge/>
          </w:tcPr>
          <w:p w:rsidR="00690A5A" w:rsidRDefault="00690A5A" w:rsidP="00C236F5"/>
        </w:tc>
        <w:tc>
          <w:tcPr>
            <w:tcW w:w="3418" w:type="dxa"/>
            <w:gridSpan w:val="3"/>
            <w:shd w:val="clear" w:color="auto" w:fill="D9D9D9"/>
          </w:tcPr>
          <w:p w:rsidR="00690A5A" w:rsidRPr="006E5989" w:rsidRDefault="00690A5A" w:rsidP="00C236F5">
            <w:pPr>
              <w:rPr>
                <w:b/>
                <w:sz w:val="16"/>
                <w:szCs w:val="16"/>
              </w:rPr>
            </w:pPr>
          </w:p>
        </w:tc>
      </w:tr>
      <w:tr w:rsidR="00690A5A" w:rsidTr="006E5989">
        <w:tc>
          <w:tcPr>
            <w:tcW w:w="6323" w:type="dxa"/>
            <w:gridSpan w:val="7"/>
            <w:vMerge/>
          </w:tcPr>
          <w:p w:rsidR="00690A5A" w:rsidRDefault="00690A5A" w:rsidP="00C236F5"/>
        </w:tc>
        <w:tc>
          <w:tcPr>
            <w:tcW w:w="1730" w:type="dxa"/>
            <w:gridSpan w:val="2"/>
          </w:tcPr>
          <w:p w:rsidR="00690A5A" w:rsidRPr="006E5989" w:rsidRDefault="00690A5A" w:rsidP="00C236F5">
            <w:pPr>
              <w:rPr>
                <w:b/>
              </w:rPr>
            </w:pPr>
            <w:r w:rsidRPr="006E5989">
              <w:rPr>
                <w:b/>
              </w:rPr>
              <w:t>Parameters</w:t>
            </w:r>
          </w:p>
        </w:tc>
        <w:tc>
          <w:tcPr>
            <w:tcW w:w="1688" w:type="dxa"/>
          </w:tcPr>
          <w:p w:rsidR="00690A5A" w:rsidRDefault="00690A5A" w:rsidP="00C236F5">
            <w:r>
              <w:t>Possible choice</w:t>
            </w:r>
          </w:p>
        </w:tc>
      </w:tr>
      <w:tr w:rsidR="00690A5A" w:rsidTr="006E5989">
        <w:trPr>
          <w:trHeight w:val="113"/>
        </w:trPr>
        <w:tc>
          <w:tcPr>
            <w:tcW w:w="6323" w:type="dxa"/>
            <w:gridSpan w:val="7"/>
            <w:vMerge/>
          </w:tcPr>
          <w:p w:rsidR="00690A5A" w:rsidRDefault="00690A5A" w:rsidP="00C236F5"/>
        </w:tc>
        <w:tc>
          <w:tcPr>
            <w:tcW w:w="3418" w:type="dxa"/>
            <w:gridSpan w:val="3"/>
            <w:shd w:val="clear" w:color="auto" w:fill="D9D9D9"/>
          </w:tcPr>
          <w:p w:rsidR="00690A5A" w:rsidRPr="006E5989" w:rsidRDefault="00690A5A" w:rsidP="00C236F5">
            <w:pPr>
              <w:rPr>
                <w:b/>
                <w:sz w:val="16"/>
                <w:szCs w:val="16"/>
              </w:rPr>
            </w:pPr>
          </w:p>
        </w:tc>
      </w:tr>
      <w:tr w:rsidR="00690A5A" w:rsidTr="006E5989">
        <w:trPr>
          <w:trHeight w:val="283"/>
        </w:trPr>
        <w:tc>
          <w:tcPr>
            <w:tcW w:w="6323" w:type="dxa"/>
            <w:gridSpan w:val="7"/>
            <w:vMerge/>
          </w:tcPr>
          <w:p w:rsidR="00690A5A" w:rsidRDefault="00690A5A" w:rsidP="00C236F5"/>
        </w:tc>
        <w:tc>
          <w:tcPr>
            <w:tcW w:w="1730" w:type="dxa"/>
            <w:gridSpan w:val="2"/>
          </w:tcPr>
          <w:p w:rsidR="00690A5A" w:rsidRPr="006E5989" w:rsidRDefault="00690A5A" w:rsidP="00C236F5">
            <w:pPr>
              <w:rPr>
                <w:b/>
              </w:rPr>
            </w:pPr>
            <w:r w:rsidRPr="006E5989">
              <w:rPr>
                <w:b/>
              </w:rPr>
              <w:t xml:space="preserve">Time </w:t>
            </w:r>
            <w:proofErr w:type="spellStart"/>
            <w:r w:rsidRPr="006E5989">
              <w:rPr>
                <w:b/>
              </w:rPr>
              <w:t>Avg</w:t>
            </w:r>
            <w:proofErr w:type="spellEnd"/>
          </w:p>
        </w:tc>
        <w:tc>
          <w:tcPr>
            <w:tcW w:w="1688" w:type="dxa"/>
            <w:vMerge w:val="restart"/>
            <w:vAlign w:val="center"/>
          </w:tcPr>
          <w:p w:rsidR="00690A5A" w:rsidRDefault="00690A5A" w:rsidP="00541225">
            <w:r>
              <w:t>Possible options in the DELTA menu</w:t>
            </w:r>
          </w:p>
        </w:tc>
      </w:tr>
      <w:tr w:rsidR="00690A5A" w:rsidTr="006E5989">
        <w:trPr>
          <w:trHeight w:val="283"/>
        </w:trPr>
        <w:tc>
          <w:tcPr>
            <w:tcW w:w="6323" w:type="dxa"/>
            <w:gridSpan w:val="7"/>
            <w:vMerge/>
          </w:tcPr>
          <w:p w:rsidR="00690A5A" w:rsidRDefault="00690A5A" w:rsidP="00C236F5"/>
        </w:tc>
        <w:tc>
          <w:tcPr>
            <w:tcW w:w="1730" w:type="dxa"/>
            <w:gridSpan w:val="2"/>
          </w:tcPr>
          <w:p w:rsidR="00690A5A" w:rsidRPr="006E5989" w:rsidRDefault="00690A5A" w:rsidP="00C236F5">
            <w:pPr>
              <w:rPr>
                <w:b/>
              </w:rPr>
            </w:pPr>
            <w:r w:rsidRPr="006E5989">
              <w:rPr>
                <w:b/>
              </w:rPr>
              <w:t>Daily Stats</w:t>
            </w:r>
          </w:p>
        </w:tc>
        <w:tc>
          <w:tcPr>
            <w:tcW w:w="1688" w:type="dxa"/>
            <w:vMerge/>
          </w:tcPr>
          <w:p w:rsidR="00690A5A" w:rsidRDefault="00690A5A" w:rsidP="00C236F5"/>
        </w:tc>
      </w:tr>
      <w:tr w:rsidR="00690A5A" w:rsidTr="006E5989">
        <w:trPr>
          <w:trHeight w:val="283"/>
        </w:trPr>
        <w:tc>
          <w:tcPr>
            <w:tcW w:w="6323" w:type="dxa"/>
            <w:gridSpan w:val="7"/>
            <w:vMerge/>
          </w:tcPr>
          <w:p w:rsidR="00690A5A" w:rsidRDefault="00690A5A" w:rsidP="00C236F5"/>
        </w:tc>
        <w:tc>
          <w:tcPr>
            <w:tcW w:w="1730" w:type="dxa"/>
            <w:gridSpan w:val="2"/>
          </w:tcPr>
          <w:p w:rsidR="00690A5A" w:rsidRPr="006E5989" w:rsidRDefault="00690A5A" w:rsidP="00C236F5">
            <w:pPr>
              <w:rPr>
                <w:b/>
              </w:rPr>
            </w:pPr>
            <w:r w:rsidRPr="006E5989">
              <w:rPr>
                <w:b/>
              </w:rPr>
              <w:t>Season</w:t>
            </w:r>
          </w:p>
        </w:tc>
        <w:tc>
          <w:tcPr>
            <w:tcW w:w="1688" w:type="dxa"/>
            <w:vMerge/>
          </w:tcPr>
          <w:p w:rsidR="00690A5A" w:rsidRDefault="00690A5A" w:rsidP="00C236F5"/>
        </w:tc>
      </w:tr>
      <w:tr w:rsidR="00690A5A" w:rsidTr="006E5989">
        <w:trPr>
          <w:trHeight w:val="283"/>
        </w:trPr>
        <w:tc>
          <w:tcPr>
            <w:tcW w:w="6323" w:type="dxa"/>
            <w:gridSpan w:val="7"/>
            <w:vMerge/>
          </w:tcPr>
          <w:p w:rsidR="00690A5A" w:rsidRDefault="00690A5A" w:rsidP="00C236F5"/>
        </w:tc>
        <w:tc>
          <w:tcPr>
            <w:tcW w:w="1730" w:type="dxa"/>
            <w:gridSpan w:val="2"/>
          </w:tcPr>
          <w:p w:rsidR="00690A5A" w:rsidRPr="006E5989" w:rsidRDefault="00690A5A" w:rsidP="00C236F5">
            <w:pPr>
              <w:rPr>
                <w:b/>
              </w:rPr>
            </w:pPr>
            <w:r w:rsidRPr="006E5989">
              <w:rPr>
                <w:b/>
              </w:rPr>
              <w:t>Day</w:t>
            </w:r>
          </w:p>
        </w:tc>
        <w:tc>
          <w:tcPr>
            <w:tcW w:w="1688" w:type="dxa"/>
            <w:vMerge/>
          </w:tcPr>
          <w:p w:rsidR="00690A5A" w:rsidRDefault="00690A5A" w:rsidP="00C236F5"/>
        </w:tc>
      </w:tr>
      <w:tr w:rsidR="00690A5A" w:rsidTr="006E5989">
        <w:trPr>
          <w:trHeight w:val="203"/>
        </w:trPr>
        <w:tc>
          <w:tcPr>
            <w:tcW w:w="6323" w:type="dxa"/>
            <w:gridSpan w:val="7"/>
            <w:vMerge/>
          </w:tcPr>
          <w:p w:rsidR="00690A5A" w:rsidRDefault="00690A5A" w:rsidP="00C236F5"/>
        </w:tc>
        <w:tc>
          <w:tcPr>
            <w:tcW w:w="3418" w:type="dxa"/>
            <w:gridSpan w:val="3"/>
            <w:shd w:val="clear" w:color="auto" w:fill="D9D9D9"/>
          </w:tcPr>
          <w:p w:rsidR="00690A5A" w:rsidRPr="006E5989" w:rsidRDefault="00690A5A" w:rsidP="00C236F5">
            <w:pPr>
              <w:rPr>
                <w:b/>
                <w:sz w:val="16"/>
                <w:szCs w:val="16"/>
              </w:rPr>
            </w:pPr>
          </w:p>
        </w:tc>
      </w:tr>
      <w:tr w:rsidR="00690A5A" w:rsidTr="006E5989">
        <w:trPr>
          <w:trHeight w:val="283"/>
        </w:trPr>
        <w:tc>
          <w:tcPr>
            <w:tcW w:w="6323" w:type="dxa"/>
            <w:gridSpan w:val="7"/>
            <w:vMerge/>
          </w:tcPr>
          <w:p w:rsidR="00690A5A" w:rsidRDefault="00690A5A" w:rsidP="00C236F5"/>
        </w:tc>
        <w:tc>
          <w:tcPr>
            <w:tcW w:w="1730" w:type="dxa"/>
            <w:gridSpan w:val="2"/>
          </w:tcPr>
          <w:p w:rsidR="00690A5A" w:rsidRPr="006E5989" w:rsidRDefault="00690A5A" w:rsidP="00C236F5">
            <w:pPr>
              <w:rPr>
                <w:b/>
              </w:rPr>
            </w:pPr>
            <w:r w:rsidRPr="006E5989">
              <w:rPr>
                <w:b/>
              </w:rPr>
              <w:t>Threshold</w:t>
            </w:r>
          </w:p>
        </w:tc>
        <w:tc>
          <w:tcPr>
            <w:tcW w:w="1688" w:type="dxa"/>
          </w:tcPr>
          <w:p w:rsidR="00690A5A" w:rsidRDefault="00690A5A" w:rsidP="00C236F5">
            <w:r>
              <w:t>Required or not</w:t>
            </w:r>
          </w:p>
        </w:tc>
      </w:tr>
      <w:tr w:rsidR="00690A5A" w:rsidTr="006E5989">
        <w:trPr>
          <w:trHeight w:val="750"/>
        </w:trPr>
        <w:tc>
          <w:tcPr>
            <w:tcW w:w="6323" w:type="dxa"/>
            <w:gridSpan w:val="7"/>
            <w:vMerge/>
          </w:tcPr>
          <w:p w:rsidR="00690A5A" w:rsidRDefault="00690A5A" w:rsidP="00C236F5"/>
        </w:tc>
        <w:tc>
          <w:tcPr>
            <w:tcW w:w="3418" w:type="dxa"/>
            <w:gridSpan w:val="3"/>
            <w:shd w:val="clear" w:color="auto" w:fill="D9D9D9"/>
          </w:tcPr>
          <w:p w:rsidR="00690A5A" w:rsidRDefault="00690A5A" w:rsidP="00C236F5"/>
        </w:tc>
      </w:tr>
      <w:tr w:rsidR="00690A5A" w:rsidTr="006E5989">
        <w:trPr>
          <w:cantSplit/>
          <w:trHeight w:val="1543"/>
        </w:trPr>
        <w:tc>
          <w:tcPr>
            <w:tcW w:w="822" w:type="dxa"/>
            <w:shd w:val="clear" w:color="auto" w:fill="8DB3E2"/>
            <w:textDirection w:val="btLr"/>
          </w:tcPr>
          <w:p w:rsidR="00690A5A" w:rsidRDefault="00690A5A" w:rsidP="006E5989">
            <w:pPr>
              <w:ind w:left="113" w:right="113"/>
              <w:jc w:val="center"/>
            </w:pPr>
            <w:r>
              <w:t>Description</w:t>
            </w:r>
          </w:p>
        </w:tc>
        <w:tc>
          <w:tcPr>
            <w:tcW w:w="8919" w:type="dxa"/>
            <w:gridSpan w:val="9"/>
            <w:vAlign w:val="center"/>
          </w:tcPr>
          <w:p w:rsidR="00690A5A" w:rsidRDefault="00690A5A" w:rsidP="006E5989">
            <w:pPr>
              <w:jc w:val="both"/>
            </w:pPr>
            <w:r>
              <w:t>Brief description of diagram</w:t>
            </w:r>
          </w:p>
          <w:p w:rsidR="00690A5A" w:rsidRDefault="00690A5A" w:rsidP="00C236F5"/>
        </w:tc>
      </w:tr>
      <w:tr w:rsidR="00690A5A" w:rsidTr="006E5989">
        <w:trPr>
          <w:cantSplit/>
          <w:trHeight w:val="254"/>
        </w:trPr>
        <w:tc>
          <w:tcPr>
            <w:tcW w:w="9741" w:type="dxa"/>
            <w:gridSpan w:val="10"/>
            <w:shd w:val="clear" w:color="auto" w:fill="7F7F7F"/>
            <w:textDirection w:val="btLr"/>
          </w:tcPr>
          <w:p w:rsidR="00690A5A" w:rsidRDefault="00690A5A" w:rsidP="00C236F5"/>
        </w:tc>
      </w:tr>
      <w:tr w:rsidR="00690A5A" w:rsidTr="006E5989">
        <w:trPr>
          <w:cantSplit/>
          <w:trHeight w:val="1440"/>
        </w:trPr>
        <w:tc>
          <w:tcPr>
            <w:tcW w:w="822" w:type="dxa"/>
            <w:shd w:val="clear" w:color="auto" w:fill="8DB3E2"/>
            <w:textDirection w:val="btLr"/>
          </w:tcPr>
          <w:p w:rsidR="00690A5A" w:rsidRDefault="00690A5A" w:rsidP="006E5989">
            <w:pPr>
              <w:ind w:left="113" w:right="113"/>
              <w:jc w:val="center"/>
            </w:pPr>
            <w:r>
              <w:t>MQO</w:t>
            </w:r>
          </w:p>
        </w:tc>
        <w:tc>
          <w:tcPr>
            <w:tcW w:w="8919" w:type="dxa"/>
            <w:gridSpan w:val="9"/>
            <w:vAlign w:val="center"/>
          </w:tcPr>
          <w:p w:rsidR="00690A5A" w:rsidRDefault="00690A5A" w:rsidP="00C236F5">
            <w:r>
              <w:t>If Model quality objective and/or model performance criteria are available for the diagram/elaboration a description of the criteria used is provided here. The list of parameters together with specific requirements (time averaging…) is also provided. If groups are allowed to be selected, this will as well be mentioned.</w:t>
            </w:r>
          </w:p>
          <w:p w:rsidR="00690A5A" w:rsidRPr="00A1515C" w:rsidRDefault="00690A5A" w:rsidP="00C236F5"/>
        </w:tc>
      </w:tr>
      <w:tr w:rsidR="00690A5A" w:rsidTr="006E5989">
        <w:trPr>
          <w:cantSplit/>
          <w:trHeight w:val="209"/>
        </w:trPr>
        <w:tc>
          <w:tcPr>
            <w:tcW w:w="9741" w:type="dxa"/>
            <w:gridSpan w:val="10"/>
            <w:shd w:val="clear" w:color="auto" w:fill="7F7F7F"/>
            <w:textDirection w:val="btLr"/>
          </w:tcPr>
          <w:p w:rsidR="00690A5A" w:rsidRPr="006E5989" w:rsidRDefault="00690A5A" w:rsidP="00C236F5">
            <w:pPr>
              <w:rPr>
                <w:sz w:val="16"/>
                <w:szCs w:val="16"/>
              </w:rPr>
            </w:pPr>
          </w:p>
        </w:tc>
      </w:tr>
      <w:tr w:rsidR="00690A5A" w:rsidTr="006E5989">
        <w:trPr>
          <w:cantSplit/>
          <w:trHeight w:val="438"/>
        </w:trPr>
        <w:tc>
          <w:tcPr>
            <w:tcW w:w="822" w:type="dxa"/>
            <w:vMerge w:val="restart"/>
            <w:shd w:val="clear" w:color="auto" w:fill="8DB3E2"/>
            <w:textDirection w:val="btLr"/>
          </w:tcPr>
          <w:p w:rsidR="00690A5A" w:rsidRDefault="00690A5A" w:rsidP="006E5989">
            <w:pPr>
              <w:ind w:left="113" w:right="113"/>
              <w:jc w:val="center"/>
            </w:pPr>
            <w:r>
              <w:t>Options</w:t>
            </w:r>
          </w:p>
        </w:tc>
        <w:tc>
          <w:tcPr>
            <w:tcW w:w="697" w:type="dxa"/>
          </w:tcPr>
          <w:p w:rsidR="00690A5A" w:rsidRPr="009E6F27" w:rsidRDefault="00690A5A" w:rsidP="006E5989">
            <w:pPr>
              <w:jc w:val="center"/>
            </w:pPr>
            <w:r w:rsidRPr="006E5989">
              <w:rPr>
                <w:b/>
              </w:rPr>
              <w:t>O</w:t>
            </w:r>
            <w:r w:rsidRPr="009E6F27">
              <w:t>BS</w:t>
            </w:r>
          </w:p>
        </w:tc>
        <w:tc>
          <w:tcPr>
            <w:tcW w:w="790" w:type="dxa"/>
          </w:tcPr>
          <w:p w:rsidR="00690A5A" w:rsidRPr="009E6F27" w:rsidRDefault="00690A5A" w:rsidP="006E5989">
            <w:pPr>
              <w:jc w:val="center"/>
            </w:pPr>
            <w:r w:rsidRPr="006E5989">
              <w:rPr>
                <w:b/>
              </w:rPr>
              <w:t>M</w:t>
            </w:r>
            <w:r w:rsidRPr="009E6F27">
              <w:t>OD</w:t>
            </w:r>
          </w:p>
        </w:tc>
        <w:tc>
          <w:tcPr>
            <w:tcW w:w="696" w:type="dxa"/>
          </w:tcPr>
          <w:p w:rsidR="00690A5A" w:rsidRPr="009E6F27" w:rsidRDefault="00690A5A" w:rsidP="006E5989">
            <w:pPr>
              <w:jc w:val="center"/>
            </w:pPr>
            <w:r w:rsidRPr="006E5989">
              <w:rPr>
                <w:b/>
              </w:rPr>
              <w:t>P</w:t>
            </w:r>
            <w:r w:rsidRPr="009E6F27">
              <w:t>AR</w:t>
            </w:r>
          </w:p>
        </w:tc>
        <w:tc>
          <w:tcPr>
            <w:tcW w:w="830" w:type="dxa"/>
          </w:tcPr>
          <w:p w:rsidR="00690A5A" w:rsidRPr="009E6F27" w:rsidRDefault="00690A5A" w:rsidP="006E5989">
            <w:pPr>
              <w:jc w:val="center"/>
            </w:pPr>
            <w:r w:rsidRPr="006E5989">
              <w:rPr>
                <w:b/>
              </w:rPr>
              <w:t>S</w:t>
            </w:r>
            <w:r w:rsidRPr="009E6F27">
              <w:t>CEN</w:t>
            </w:r>
          </w:p>
        </w:tc>
        <w:tc>
          <w:tcPr>
            <w:tcW w:w="1133" w:type="dxa"/>
          </w:tcPr>
          <w:p w:rsidR="00690A5A" w:rsidRDefault="00690A5A" w:rsidP="006E5989">
            <w:pPr>
              <w:jc w:val="center"/>
            </w:pPr>
            <w:r>
              <w:t>Other</w:t>
            </w:r>
          </w:p>
        </w:tc>
        <w:tc>
          <w:tcPr>
            <w:tcW w:w="1542" w:type="dxa"/>
            <w:gridSpan w:val="2"/>
            <w:vMerge w:val="restart"/>
            <w:shd w:val="clear" w:color="auto" w:fill="BFBFBF"/>
          </w:tcPr>
          <w:p w:rsidR="00690A5A" w:rsidRDefault="00690A5A" w:rsidP="006E5989">
            <w:pPr>
              <w:jc w:val="center"/>
            </w:pPr>
          </w:p>
        </w:tc>
        <w:tc>
          <w:tcPr>
            <w:tcW w:w="1543" w:type="dxa"/>
          </w:tcPr>
          <w:p w:rsidR="00690A5A" w:rsidRDefault="00690A5A" w:rsidP="006E5989">
            <w:pPr>
              <w:jc w:val="center"/>
            </w:pPr>
            <w:r>
              <w:t xml:space="preserve">Single </w:t>
            </w:r>
          </w:p>
          <w:p w:rsidR="00690A5A" w:rsidRDefault="00690A5A" w:rsidP="006E5989">
            <w:pPr>
              <w:jc w:val="center"/>
            </w:pPr>
            <w:r>
              <w:t>mode</w:t>
            </w:r>
          </w:p>
        </w:tc>
        <w:tc>
          <w:tcPr>
            <w:tcW w:w="1688" w:type="dxa"/>
          </w:tcPr>
          <w:p w:rsidR="00690A5A" w:rsidRDefault="00690A5A" w:rsidP="006E5989">
            <w:pPr>
              <w:jc w:val="center"/>
            </w:pPr>
            <w:r>
              <w:t>Group</w:t>
            </w:r>
          </w:p>
          <w:p w:rsidR="00690A5A" w:rsidRDefault="00690A5A" w:rsidP="006E5989">
            <w:pPr>
              <w:jc w:val="center"/>
            </w:pPr>
            <w:r>
              <w:t>mode</w:t>
            </w:r>
          </w:p>
        </w:tc>
      </w:tr>
      <w:tr w:rsidR="00690A5A" w:rsidTr="006E5989">
        <w:trPr>
          <w:cantSplit/>
          <w:trHeight w:val="516"/>
        </w:trPr>
        <w:tc>
          <w:tcPr>
            <w:tcW w:w="822" w:type="dxa"/>
            <w:vMerge/>
            <w:shd w:val="clear" w:color="auto" w:fill="8DB3E2"/>
            <w:textDirection w:val="btLr"/>
          </w:tcPr>
          <w:p w:rsidR="00690A5A" w:rsidRDefault="00690A5A" w:rsidP="006E5989">
            <w:pPr>
              <w:ind w:left="113" w:right="113"/>
            </w:pPr>
          </w:p>
        </w:tc>
        <w:tc>
          <w:tcPr>
            <w:tcW w:w="4146" w:type="dxa"/>
            <w:gridSpan w:val="5"/>
            <w:vAlign w:val="center"/>
          </w:tcPr>
          <w:p w:rsidR="00690A5A" w:rsidRDefault="00690A5A" w:rsidP="00541225">
            <w:r>
              <w:t xml:space="preserve">Possible options in terms of multiple choices. A cross in OBS means that more than one station can be selected (similar for MOD, PAR and SCEN). If other options are available these will be mentioned under the “other” column. </w:t>
            </w:r>
            <w:proofErr w:type="spellStart"/>
            <w:r>
              <w:t>Foe</w:t>
            </w:r>
            <w:proofErr w:type="spellEnd"/>
            <w:r>
              <w:t xml:space="preserve"> example, O-M means that more than one model and more than one station can be selected at the same time.</w:t>
            </w:r>
          </w:p>
        </w:tc>
        <w:tc>
          <w:tcPr>
            <w:tcW w:w="1542" w:type="dxa"/>
            <w:gridSpan w:val="2"/>
            <w:vMerge/>
            <w:shd w:val="clear" w:color="auto" w:fill="BFBFBF"/>
            <w:vAlign w:val="center"/>
          </w:tcPr>
          <w:p w:rsidR="00690A5A" w:rsidRDefault="00690A5A" w:rsidP="006E5989">
            <w:pPr>
              <w:jc w:val="center"/>
            </w:pPr>
          </w:p>
        </w:tc>
        <w:tc>
          <w:tcPr>
            <w:tcW w:w="1543" w:type="dxa"/>
            <w:vAlign w:val="center"/>
          </w:tcPr>
          <w:p w:rsidR="00690A5A" w:rsidRDefault="00690A5A" w:rsidP="006E5989">
            <w:pPr>
              <w:jc w:val="center"/>
            </w:pPr>
            <w:r>
              <w:t>Can single stations be selected?</w:t>
            </w:r>
          </w:p>
        </w:tc>
        <w:tc>
          <w:tcPr>
            <w:tcW w:w="1688" w:type="dxa"/>
            <w:vAlign w:val="center"/>
          </w:tcPr>
          <w:p w:rsidR="00690A5A" w:rsidRDefault="00690A5A" w:rsidP="006E5989">
            <w:pPr>
              <w:jc w:val="center"/>
            </w:pPr>
            <w:r>
              <w:t>Can station groups be selected?</w:t>
            </w:r>
          </w:p>
        </w:tc>
      </w:tr>
    </w:tbl>
    <w:p w:rsidR="00690A5A" w:rsidRDefault="00690A5A">
      <w: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22"/>
        <w:gridCol w:w="697"/>
        <w:gridCol w:w="790"/>
        <w:gridCol w:w="696"/>
        <w:gridCol w:w="830"/>
        <w:gridCol w:w="1133"/>
        <w:gridCol w:w="1129"/>
        <w:gridCol w:w="155"/>
        <w:gridCol w:w="1488"/>
        <w:gridCol w:w="1503"/>
      </w:tblGrid>
      <w:tr w:rsidR="00690A5A" w:rsidTr="006E5989">
        <w:tc>
          <w:tcPr>
            <w:tcW w:w="6323" w:type="dxa"/>
            <w:gridSpan w:val="7"/>
            <w:vAlign w:val="center"/>
          </w:tcPr>
          <w:p w:rsidR="00690A5A" w:rsidRPr="00DF50B6" w:rsidRDefault="00690A5A" w:rsidP="006600DA">
            <w:pPr>
              <w:pStyle w:val="Heading3"/>
            </w:pPr>
            <w:bookmarkStart w:id="472" w:name="_Toc410806056"/>
            <w:r w:rsidRPr="00DF50B6">
              <w:lastRenderedPageBreak/>
              <w:t xml:space="preserve">BARPLOT (Mean, </w:t>
            </w:r>
            <w:proofErr w:type="spellStart"/>
            <w:r w:rsidRPr="00DF50B6">
              <w:t>Stddev</w:t>
            </w:r>
            <w:proofErr w:type="spellEnd"/>
            <w:r w:rsidRPr="00DF50B6">
              <w:t>, Exc. Days)</w:t>
            </w:r>
            <w:bookmarkEnd w:id="472"/>
          </w:p>
        </w:tc>
        <w:tc>
          <w:tcPr>
            <w:tcW w:w="3418" w:type="dxa"/>
            <w:gridSpan w:val="3"/>
            <w:vAlign w:val="center"/>
          </w:tcPr>
          <w:p w:rsidR="00690A5A" w:rsidRPr="006E5989" w:rsidRDefault="00690A5A" w:rsidP="006E5989">
            <w:pPr>
              <w:jc w:val="center"/>
              <w:rPr>
                <w:i/>
                <w:sz w:val="36"/>
                <w:szCs w:val="36"/>
              </w:rPr>
            </w:pPr>
            <w:r>
              <w:rPr>
                <w:i/>
                <w:sz w:val="36"/>
                <w:szCs w:val="36"/>
              </w:rPr>
              <w:t>0</w:t>
            </w:r>
            <w:r w:rsidRPr="006E5989">
              <w:rPr>
                <w:i/>
                <w:sz w:val="36"/>
                <w:szCs w:val="36"/>
              </w:rPr>
              <w:t>,</w:t>
            </w:r>
            <w:r>
              <w:rPr>
                <w:i/>
                <w:sz w:val="36"/>
                <w:szCs w:val="36"/>
              </w:rPr>
              <w:t>1</w:t>
            </w:r>
            <w:r w:rsidRPr="006E5989">
              <w:rPr>
                <w:i/>
                <w:sz w:val="36"/>
                <w:szCs w:val="36"/>
              </w:rPr>
              <w:t>,9</w:t>
            </w:r>
          </w:p>
        </w:tc>
      </w:tr>
      <w:tr w:rsidR="00690A5A" w:rsidTr="006E5989">
        <w:tc>
          <w:tcPr>
            <w:tcW w:w="9741" w:type="dxa"/>
            <w:gridSpan w:val="10"/>
            <w:shd w:val="clear" w:color="auto" w:fill="D9D9D9"/>
          </w:tcPr>
          <w:p w:rsidR="00690A5A" w:rsidRDefault="00690A5A" w:rsidP="00C06DFC"/>
        </w:tc>
      </w:tr>
      <w:tr w:rsidR="00690A5A" w:rsidTr="006E5989">
        <w:trPr>
          <w:trHeight w:val="283"/>
        </w:trPr>
        <w:tc>
          <w:tcPr>
            <w:tcW w:w="6323" w:type="dxa"/>
            <w:gridSpan w:val="7"/>
            <w:vMerge w:val="restart"/>
          </w:tcPr>
          <w:p w:rsidR="00690A5A" w:rsidRDefault="008A7E62" w:rsidP="006E5989">
            <w:pPr>
              <w:jc w:val="center"/>
            </w:pPr>
            <w:r>
              <w:rPr>
                <w:noProof/>
              </w:rPr>
              <w:drawing>
                <wp:inline distT="0" distB="0" distL="0" distR="0" wp14:anchorId="3D530811" wp14:editId="35693956">
                  <wp:extent cx="3338195" cy="2536190"/>
                  <wp:effectExtent l="0" t="0" r="0" b="0"/>
                  <wp:docPr id="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338195" cy="2536190"/>
                          </a:xfrm>
                          <a:prstGeom prst="rect">
                            <a:avLst/>
                          </a:prstGeom>
                          <a:noFill/>
                          <a:ln>
                            <a:noFill/>
                          </a:ln>
                        </pic:spPr>
                      </pic:pic>
                    </a:graphicData>
                  </a:graphic>
                </wp:inline>
              </w:drawing>
            </w:r>
          </w:p>
        </w:tc>
        <w:tc>
          <w:tcPr>
            <w:tcW w:w="1730" w:type="dxa"/>
            <w:gridSpan w:val="2"/>
          </w:tcPr>
          <w:p w:rsidR="00690A5A" w:rsidRPr="006E5989" w:rsidRDefault="00690A5A" w:rsidP="00C06DFC">
            <w:pPr>
              <w:rPr>
                <w:b/>
              </w:rPr>
            </w:pPr>
            <w:r w:rsidRPr="006E5989">
              <w:rPr>
                <w:b/>
              </w:rPr>
              <w:t>X axis</w:t>
            </w:r>
          </w:p>
        </w:tc>
        <w:tc>
          <w:tcPr>
            <w:tcW w:w="1688" w:type="dxa"/>
          </w:tcPr>
          <w:p w:rsidR="00690A5A" w:rsidRDefault="00690A5A" w:rsidP="00C06DFC">
            <w:r>
              <w:t>Stations</w:t>
            </w:r>
          </w:p>
        </w:tc>
      </w:tr>
      <w:tr w:rsidR="00690A5A" w:rsidTr="006E5989">
        <w:trPr>
          <w:trHeight w:val="283"/>
        </w:trPr>
        <w:tc>
          <w:tcPr>
            <w:tcW w:w="6323" w:type="dxa"/>
            <w:gridSpan w:val="7"/>
            <w:vMerge/>
          </w:tcPr>
          <w:p w:rsidR="00690A5A" w:rsidRDefault="00690A5A" w:rsidP="00C06DFC"/>
        </w:tc>
        <w:tc>
          <w:tcPr>
            <w:tcW w:w="1730" w:type="dxa"/>
            <w:gridSpan w:val="2"/>
          </w:tcPr>
          <w:p w:rsidR="00690A5A" w:rsidRPr="006E5989" w:rsidRDefault="00690A5A" w:rsidP="00C06DFC">
            <w:pPr>
              <w:rPr>
                <w:b/>
              </w:rPr>
            </w:pPr>
            <w:r w:rsidRPr="006E5989">
              <w:rPr>
                <w:b/>
              </w:rPr>
              <w:t>Y axis</w:t>
            </w:r>
          </w:p>
        </w:tc>
        <w:tc>
          <w:tcPr>
            <w:tcW w:w="1688" w:type="dxa"/>
          </w:tcPr>
          <w:p w:rsidR="00690A5A" w:rsidRDefault="00690A5A" w:rsidP="00C06DFC">
            <w:r>
              <w:t>Value</w:t>
            </w:r>
          </w:p>
        </w:tc>
      </w:tr>
      <w:tr w:rsidR="00690A5A" w:rsidTr="006E5989">
        <w:trPr>
          <w:trHeight w:val="57"/>
        </w:trPr>
        <w:tc>
          <w:tcPr>
            <w:tcW w:w="6323" w:type="dxa"/>
            <w:gridSpan w:val="7"/>
            <w:vMerge/>
          </w:tcPr>
          <w:p w:rsidR="00690A5A" w:rsidRDefault="00690A5A" w:rsidP="00C06DFC"/>
        </w:tc>
        <w:tc>
          <w:tcPr>
            <w:tcW w:w="3418" w:type="dxa"/>
            <w:gridSpan w:val="3"/>
            <w:shd w:val="clear" w:color="auto" w:fill="D9D9D9"/>
          </w:tcPr>
          <w:p w:rsidR="00690A5A" w:rsidRPr="006E5989" w:rsidRDefault="00690A5A" w:rsidP="00C06DFC">
            <w:pPr>
              <w:rPr>
                <w:b/>
                <w:sz w:val="16"/>
                <w:szCs w:val="16"/>
              </w:rPr>
            </w:pPr>
          </w:p>
        </w:tc>
      </w:tr>
      <w:tr w:rsidR="00690A5A" w:rsidTr="006E5989">
        <w:tc>
          <w:tcPr>
            <w:tcW w:w="6323" w:type="dxa"/>
            <w:gridSpan w:val="7"/>
            <w:vMerge/>
          </w:tcPr>
          <w:p w:rsidR="00690A5A" w:rsidRDefault="00690A5A" w:rsidP="00C06DFC"/>
        </w:tc>
        <w:tc>
          <w:tcPr>
            <w:tcW w:w="1730" w:type="dxa"/>
            <w:gridSpan w:val="2"/>
          </w:tcPr>
          <w:p w:rsidR="00690A5A" w:rsidRPr="006E5989" w:rsidRDefault="00690A5A" w:rsidP="00C06DFC">
            <w:pPr>
              <w:rPr>
                <w:b/>
              </w:rPr>
            </w:pPr>
            <w:r w:rsidRPr="006E5989">
              <w:rPr>
                <w:b/>
              </w:rPr>
              <w:t>Parameters</w:t>
            </w:r>
          </w:p>
        </w:tc>
        <w:tc>
          <w:tcPr>
            <w:tcW w:w="1688" w:type="dxa"/>
          </w:tcPr>
          <w:p w:rsidR="00690A5A" w:rsidRDefault="00690A5A" w:rsidP="00C06DFC">
            <w:r>
              <w:t>FREE</w:t>
            </w:r>
          </w:p>
        </w:tc>
      </w:tr>
      <w:tr w:rsidR="00690A5A" w:rsidTr="006E5989">
        <w:trPr>
          <w:trHeight w:val="113"/>
        </w:trPr>
        <w:tc>
          <w:tcPr>
            <w:tcW w:w="6323" w:type="dxa"/>
            <w:gridSpan w:val="7"/>
            <w:vMerge/>
          </w:tcPr>
          <w:p w:rsidR="00690A5A" w:rsidRDefault="00690A5A" w:rsidP="00C06DFC"/>
        </w:tc>
        <w:tc>
          <w:tcPr>
            <w:tcW w:w="3418" w:type="dxa"/>
            <w:gridSpan w:val="3"/>
            <w:shd w:val="clear" w:color="auto" w:fill="D9D9D9"/>
          </w:tcPr>
          <w:p w:rsidR="00690A5A" w:rsidRPr="006E5989" w:rsidRDefault="00690A5A" w:rsidP="00C06DFC">
            <w:pPr>
              <w:rPr>
                <w:b/>
                <w:sz w:val="16"/>
                <w:szCs w:val="16"/>
              </w:rPr>
            </w:pPr>
          </w:p>
        </w:tc>
      </w:tr>
      <w:tr w:rsidR="00690A5A" w:rsidTr="006E5989">
        <w:trPr>
          <w:trHeight w:val="283"/>
        </w:trPr>
        <w:tc>
          <w:tcPr>
            <w:tcW w:w="6323" w:type="dxa"/>
            <w:gridSpan w:val="7"/>
            <w:vMerge/>
          </w:tcPr>
          <w:p w:rsidR="00690A5A" w:rsidRDefault="00690A5A" w:rsidP="00C06DFC"/>
        </w:tc>
        <w:tc>
          <w:tcPr>
            <w:tcW w:w="1730" w:type="dxa"/>
            <w:gridSpan w:val="2"/>
          </w:tcPr>
          <w:p w:rsidR="00690A5A" w:rsidRPr="006E5989" w:rsidRDefault="00690A5A" w:rsidP="00C06DFC">
            <w:pPr>
              <w:rPr>
                <w:b/>
              </w:rPr>
            </w:pPr>
            <w:r w:rsidRPr="006E5989">
              <w:rPr>
                <w:b/>
              </w:rPr>
              <w:t xml:space="preserve">Time </w:t>
            </w:r>
            <w:proofErr w:type="spellStart"/>
            <w:r w:rsidRPr="006E5989">
              <w:rPr>
                <w:b/>
              </w:rPr>
              <w:t>Avg</w:t>
            </w:r>
            <w:proofErr w:type="spellEnd"/>
          </w:p>
        </w:tc>
        <w:tc>
          <w:tcPr>
            <w:tcW w:w="1688" w:type="dxa"/>
          </w:tcPr>
          <w:p w:rsidR="00690A5A" w:rsidRDefault="00690A5A" w:rsidP="00C06DFC">
            <w:r>
              <w:t>FREE</w:t>
            </w:r>
          </w:p>
        </w:tc>
      </w:tr>
      <w:tr w:rsidR="00690A5A" w:rsidTr="006E5989">
        <w:trPr>
          <w:trHeight w:val="283"/>
        </w:trPr>
        <w:tc>
          <w:tcPr>
            <w:tcW w:w="6323" w:type="dxa"/>
            <w:gridSpan w:val="7"/>
            <w:vMerge/>
          </w:tcPr>
          <w:p w:rsidR="00690A5A" w:rsidRDefault="00690A5A" w:rsidP="00C06DFC"/>
        </w:tc>
        <w:tc>
          <w:tcPr>
            <w:tcW w:w="1730" w:type="dxa"/>
            <w:gridSpan w:val="2"/>
          </w:tcPr>
          <w:p w:rsidR="00690A5A" w:rsidRPr="006E5989" w:rsidRDefault="00690A5A" w:rsidP="00C06DFC">
            <w:pPr>
              <w:rPr>
                <w:b/>
              </w:rPr>
            </w:pPr>
            <w:r w:rsidRPr="006E5989">
              <w:rPr>
                <w:b/>
              </w:rPr>
              <w:t>Daily Stats</w:t>
            </w:r>
          </w:p>
        </w:tc>
        <w:tc>
          <w:tcPr>
            <w:tcW w:w="1688" w:type="dxa"/>
          </w:tcPr>
          <w:p w:rsidR="00690A5A" w:rsidRDefault="00690A5A" w:rsidP="00C06DFC">
            <w:r>
              <w:t>FREE</w:t>
            </w:r>
          </w:p>
        </w:tc>
      </w:tr>
      <w:tr w:rsidR="00690A5A" w:rsidTr="006E5989">
        <w:trPr>
          <w:trHeight w:val="283"/>
        </w:trPr>
        <w:tc>
          <w:tcPr>
            <w:tcW w:w="6323" w:type="dxa"/>
            <w:gridSpan w:val="7"/>
            <w:vMerge/>
          </w:tcPr>
          <w:p w:rsidR="00690A5A" w:rsidRDefault="00690A5A" w:rsidP="00C06DFC"/>
        </w:tc>
        <w:tc>
          <w:tcPr>
            <w:tcW w:w="1730" w:type="dxa"/>
            <w:gridSpan w:val="2"/>
          </w:tcPr>
          <w:p w:rsidR="00690A5A" w:rsidRPr="006E5989" w:rsidRDefault="00690A5A" w:rsidP="00C06DFC">
            <w:pPr>
              <w:rPr>
                <w:b/>
              </w:rPr>
            </w:pPr>
            <w:r w:rsidRPr="006E5989">
              <w:rPr>
                <w:b/>
              </w:rPr>
              <w:t>Season</w:t>
            </w:r>
          </w:p>
        </w:tc>
        <w:tc>
          <w:tcPr>
            <w:tcW w:w="1688" w:type="dxa"/>
          </w:tcPr>
          <w:p w:rsidR="00690A5A" w:rsidRDefault="00690A5A" w:rsidP="00C06DFC">
            <w:r>
              <w:t>FREE</w:t>
            </w:r>
          </w:p>
        </w:tc>
      </w:tr>
      <w:tr w:rsidR="00690A5A" w:rsidTr="006E5989">
        <w:trPr>
          <w:trHeight w:val="283"/>
        </w:trPr>
        <w:tc>
          <w:tcPr>
            <w:tcW w:w="6323" w:type="dxa"/>
            <w:gridSpan w:val="7"/>
            <w:vMerge/>
          </w:tcPr>
          <w:p w:rsidR="00690A5A" w:rsidRDefault="00690A5A" w:rsidP="00C06DFC"/>
        </w:tc>
        <w:tc>
          <w:tcPr>
            <w:tcW w:w="1730" w:type="dxa"/>
            <w:gridSpan w:val="2"/>
          </w:tcPr>
          <w:p w:rsidR="00690A5A" w:rsidRPr="006E5989" w:rsidRDefault="00690A5A" w:rsidP="00C06DFC">
            <w:pPr>
              <w:rPr>
                <w:b/>
              </w:rPr>
            </w:pPr>
            <w:r w:rsidRPr="006E5989">
              <w:rPr>
                <w:b/>
              </w:rPr>
              <w:t>Day</w:t>
            </w:r>
          </w:p>
        </w:tc>
        <w:tc>
          <w:tcPr>
            <w:tcW w:w="1688" w:type="dxa"/>
          </w:tcPr>
          <w:p w:rsidR="00690A5A" w:rsidRDefault="00690A5A" w:rsidP="00C06DFC">
            <w:r>
              <w:t>FREE</w:t>
            </w:r>
          </w:p>
        </w:tc>
      </w:tr>
      <w:tr w:rsidR="00690A5A" w:rsidTr="006E5989">
        <w:trPr>
          <w:trHeight w:val="203"/>
        </w:trPr>
        <w:tc>
          <w:tcPr>
            <w:tcW w:w="6323" w:type="dxa"/>
            <w:gridSpan w:val="7"/>
            <w:vMerge/>
          </w:tcPr>
          <w:p w:rsidR="00690A5A" w:rsidRDefault="00690A5A" w:rsidP="00C06DFC"/>
        </w:tc>
        <w:tc>
          <w:tcPr>
            <w:tcW w:w="3418" w:type="dxa"/>
            <w:gridSpan w:val="3"/>
            <w:shd w:val="clear" w:color="auto" w:fill="D9D9D9"/>
          </w:tcPr>
          <w:p w:rsidR="00690A5A" w:rsidRPr="006E5989" w:rsidRDefault="00690A5A" w:rsidP="00C06DFC">
            <w:pPr>
              <w:rPr>
                <w:b/>
                <w:sz w:val="16"/>
                <w:szCs w:val="16"/>
              </w:rPr>
            </w:pPr>
          </w:p>
        </w:tc>
      </w:tr>
      <w:tr w:rsidR="00690A5A" w:rsidTr="006E5989">
        <w:trPr>
          <w:trHeight w:val="283"/>
        </w:trPr>
        <w:tc>
          <w:tcPr>
            <w:tcW w:w="6323" w:type="dxa"/>
            <w:gridSpan w:val="7"/>
            <w:vMerge/>
          </w:tcPr>
          <w:p w:rsidR="00690A5A" w:rsidRDefault="00690A5A" w:rsidP="00C06DFC"/>
        </w:tc>
        <w:tc>
          <w:tcPr>
            <w:tcW w:w="1730" w:type="dxa"/>
            <w:gridSpan w:val="2"/>
          </w:tcPr>
          <w:p w:rsidR="00690A5A" w:rsidRPr="006E5989" w:rsidRDefault="00690A5A" w:rsidP="00C06DFC">
            <w:pPr>
              <w:rPr>
                <w:b/>
              </w:rPr>
            </w:pPr>
            <w:r w:rsidRPr="006E5989">
              <w:rPr>
                <w:b/>
              </w:rPr>
              <w:t>Threshold</w:t>
            </w:r>
          </w:p>
        </w:tc>
        <w:tc>
          <w:tcPr>
            <w:tcW w:w="1688" w:type="dxa"/>
          </w:tcPr>
          <w:p w:rsidR="00690A5A" w:rsidRDefault="00690A5A" w:rsidP="00C06DFC">
            <w:r>
              <w:t>Limit Value for Exc. days</w:t>
            </w:r>
          </w:p>
        </w:tc>
      </w:tr>
      <w:tr w:rsidR="00690A5A" w:rsidTr="006E5989">
        <w:trPr>
          <w:trHeight w:val="750"/>
        </w:trPr>
        <w:tc>
          <w:tcPr>
            <w:tcW w:w="6323" w:type="dxa"/>
            <w:gridSpan w:val="7"/>
            <w:vMerge/>
          </w:tcPr>
          <w:p w:rsidR="00690A5A" w:rsidRDefault="00690A5A" w:rsidP="00C06DFC"/>
        </w:tc>
        <w:tc>
          <w:tcPr>
            <w:tcW w:w="3418" w:type="dxa"/>
            <w:gridSpan w:val="3"/>
            <w:shd w:val="clear" w:color="auto" w:fill="D9D9D9"/>
          </w:tcPr>
          <w:p w:rsidR="00690A5A" w:rsidRDefault="00690A5A" w:rsidP="00C06DFC"/>
        </w:tc>
      </w:tr>
      <w:tr w:rsidR="00690A5A" w:rsidTr="006E5989">
        <w:trPr>
          <w:cantSplit/>
          <w:trHeight w:val="1543"/>
        </w:trPr>
        <w:tc>
          <w:tcPr>
            <w:tcW w:w="822" w:type="dxa"/>
            <w:shd w:val="clear" w:color="auto" w:fill="8DB3E2"/>
            <w:textDirection w:val="btLr"/>
          </w:tcPr>
          <w:p w:rsidR="00690A5A" w:rsidRDefault="00690A5A" w:rsidP="006E5989">
            <w:pPr>
              <w:ind w:left="113" w:right="113"/>
              <w:jc w:val="center"/>
            </w:pPr>
            <w:r>
              <w:t>Description</w:t>
            </w:r>
          </w:p>
        </w:tc>
        <w:tc>
          <w:tcPr>
            <w:tcW w:w="8919" w:type="dxa"/>
            <w:gridSpan w:val="9"/>
            <w:vAlign w:val="center"/>
          </w:tcPr>
          <w:p w:rsidR="00690A5A" w:rsidRDefault="00690A5A" w:rsidP="006E5989">
            <w:pPr>
              <w:jc w:val="both"/>
            </w:pPr>
            <w:r>
              <w:t>Bar-plots with observed values represented with grey filled bars. Modeled values are indicated with colored circles. In case of multiple choices involving three entities (e.g. models, observations and parameters</w:t>
            </w:r>
            <w:r w:rsidR="005340D7">
              <w:t>)</w:t>
            </w:r>
            <w:r>
              <w:t>, multiple bars will appear.</w:t>
            </w:r>
          </w:p>
          <w:p w:rsidR="00690A5A" w:rsidRDefault="00690A5A" w:rsidP="00C92696"/>
        </w:tc>
      </w:tr>
      <w:tr w:rsidR="00690A5A" w:rsidTr="006E5989">
        <w:trPr>
          <w:cantSplit/>
          <w:trHeight w:val="254"/>
        </w:trPr>
        <w:tc>
          <w:tcPr>
            <w:tcW w:w="9741" w:type="dxa"/>
            <w:gridSpan w:val="10"/>
            <w:shd w:val="clear" w:color="auto" w:fill="7F7F7F"/>
            <w:textDirection w:val="btLr"/>
          </w:tcPr>
          <w:p w:rsidR="00690A5A" w:rsidRDefault="00690A5A" w:rsidP="00C06DFC"/>
        </w:tc>
      </w:tr>
      <w:tr w:rsidR="00690A5A" w:rsidTr="006E5989">
        <w:trPr>
          <w:cantSplit/>
          <w:trHeight w:val="1440"/>
        </w:trPr>
        <w:tc>
          <w:tcPr>
            <w:tcW w:w="822" w:type="dxa"/>
            <w:shd w:val="clear" w:color="auto" w:fill="8DB3E2"/>
            <w:textDirection w:val="btLr"/>
          </w:tcPr>
          <w:p w:rsidR="00690A5A" w:rsidRDefault="00690A5A" w:rsidP="006E5989">
            <w:pPr>
              <w:ind w:left="113" w:right="113"/>
              <w:jc w:val="center"/>
            </w:pPr>
            <w:r>
              <w:t>MQO</w:t>
            </w:r>
          </w:p>
        </w:tc>
        <w:tc>
          <w:tcPr>
            <w:tcW w:w="8919" w:type="dxa"/>
            <w:gridSpan w:val="9"/>
            <w:vAlign w:val="center"/>
          </w:tcPr>
          <w:p w:rsidR="00690A5A" w:rsidRDefault="00690A5A" w:rsidP="00C92696">
            <w:r>
              <w:t>N\A</w:t>
            </w:r>
          </w:p>
          <w:p w:rsidR="00690A5A" w:rsidRPr="00A1515C" w:rsidRDefault="00690A5A" w:rsidP="00C92696"/>
        </w:tc>
      </w:tr>
      <w:tr w:rsidR="00690A5A" w:rsidTr="006E5989">
        <w:trPr>
          <w:cantSplit/>
          <w:trHeight w:val="209"/>
        </w:trPr>
        <w:tc>
          <w:tcPr>
            <w:tcW w:w="9741" w:type="dxa"/>
            <w:gridSpan w:val="10"/>
            <w:shd w:val="clear" w:color="auto" w:fill="7F7F7F"/>
            <w:textDirection w:val="btLr"/>
          </w:tcPr>
          <w:p w:rsidR="00690A5A" w:rsidRPr="006E5989" w:rsidRDefault="00690A5A" w:rsidP="00C06DFC">
            <w:pPr>
              <w:rPr>
                <w:sz w:val="16"/>
                <w:szCs w:val="16"/>
              </w:rPr>
            </w:pPr>
          </w:p>
        </w:tc>
      </w:tr>
      <w:tr w:rsidR="00690A5A" w:rsidTr="006E5989">
        <w:trPr>
          <w:cantSplit/>
          <w:trHeight w:val="438"/>
        </w:trPr>
        <w:tc>
          <w:tcPr>
            <w:tcW w:w="822" w:type="dxa"/>
            <w:vMerge w:val="restart"/>
            <w:shd w:val="clear" w:color="auto" w:fill="8DB3E2"/>
            <w:textDirection w:val="btLr"/>
          </w:tcPr>
          <w:p w:rsidR="00690A5A" w:rsidRDefault="00690A5A" w:rsidP="006E5989">
            <w:pPr>
              <w:ind w:left="113" w:right="113"/>
              <w:jc w:val="center"/>
            </w:pPr>
            <w:r>
              <w:t>Options</w:t>
            </w:r>
          </w:p>
        </w:tc>
        <w:tc>
          <w:tcPr>
            <w:tcW w:w="697" w:type="dxa"/>
          </w:tcPr>
          <w:p w:rsidR="00690A5A" w:rsidRPr="009E6F27" w:rsidRDefault="00690A5A" w:rsidP="006E5989">
            <w:pPr>
              <w:jc w:val="center"/>
            </w:pPr>
            <w:r w:rsidRPr="006E5989">
              <w:rPr>
                <w:b/>
              </w:rPr>
              <w:t>O</w:t>
            </w:r>
            <w:r w:rsidRPr="009E6F27">
              <w:t>BS</w:t>
            </w:r>
          </w:p>
        </w:tc>
        <w:tc>
          <w:tcPr>
            <w:tcW w:w="790" w:type="dxa"/>
          </w:tcPr>
          <w:p w:rsidR="00690A5A" w:rsidRPr="009E6F27" w:rsidRDefault="00690A5A" w:rsidP="006E5989">
            <w:pPr>
              <w:jc w:val="center"/>
            </w:pPr>
            <w:r w:rsidRPr="006E5989">
              <w:rPr>
                <w:b/>
              </w:rPr>
              <w:t>M</w:t>
            </w:r>
            <w:r w:rsidRPr="009E6F27">
              <w:t>OD</w:t>
            </w:r>
          </w:p>
        </w:tc>
        <w:tc>
          <w:tcPr>
            <w:tcW w:w="696" w:type="dxa"/>
          </w:tcPr>
          <w:p w:rsidR="00690A5A" w:rsidRPr="009E6F27" w:rsidRDefault="00690A5A" w:rsidP="006E5989">
            <w:pPr>
              <w:jc w:val="center"/>
            </w:pPr>
            <w:r w:rsidRPr="006E5989">
              <w:rPr>
                <w:b/>
              </w:rPr>
              <w:t>P</w:t>
            </w:r>
            <w:r w:rsidRPr="009E6F27">
              <w:t>AR</w:t>
            </w:r>
          </w:p>
        </w:tc>
        <w:tc>
          <w:tcPr>
            <w:tcW w:w="830" w:type="dxa"/>
          </w:tcPr>
          <w:p w:rsidR="00690A5A" w:rsidRPr="009E6F27" w:rsidRDefault="00690A5A" w:rsidP="006E5989">
            <w:pPr>
              <w:jc w:val="center"/>
            </w:pPr>
            <w:r w:rsidRPr="006E5989">
              <w:rPr>
                <w:b/>
              </w:rPr>
              <w:t>S</w:t>
            </w:r>
            <w:r w:rsidRPr="009E6F27">
              <w:t>CEN</w:t>
            </w:r>
          </w:p>
        </w:tc>
        <w:tc>
          <w:tcPr>
            <w:tcW w:w="1133" w:type="dxa"/>
          </w:tcPr>
          <w:p w:rsidR="00690A5A" w:rsidRDefault="00690A5A" w:rsidP="006E5989">
            <w:pPr>
              <w:jc w:val="center"/>
            </w:pPr>
            <w:r>
              <w:t>Other</w:t>
            </w:r>
          </w:p>
        </w:tc>
        <w:tc>
          <w:tcPr>
            <w:tcW w:w="1542" w:type="dxa"/>
            <w:gridSpan w:val="2"/>
            <w:vMerge w:val="restart"/>
            <w:shd w:val="clear" w:color="auto" w:fill="BFBFBF"/>
          </w:tcPr>
          <w:p w:rsidR="00690A5A" w:rsidRDefault="00690A5A" w:rsidP="006E5989">
            <w:pPr>
              <w:jc w:val="center"/>
            </w:pPr>
          </w:p>
        </w:tc>
        <w:tc>
          <w:tcPr>
            <w:tcW w:w="1543" w:type="dxa"/>
          </w:tcPr>
          <w:p w:rsidR="00690A5A" w:rsidRDefault="00690A5A" w:rsidP="006E5989">
            <w:pPr>
              <w:jc w:val="center"/>
            </w:pPr>
            <w:r>
              <w:t xml:space="preserve">Single </w:t>
            </w:r>
          </w:p>
          <w:p w:rsidR="00690A5A" w:rsidRDefault="00690A5A" w:rsidP="006E5989">
            <w:pPr>
              <w:jc w:val="center"/>
            </w:pPr>
            <w:r>
              <w:t>mode</w:t>
            </w:r>
          </w:p>
        </w:tc>
        <w:tc>
          <w:tcPr>
            <w:tcW w:w="1688" w:type="dxa"/>
          </w:tcPr>
          <w:p w:rsidR="00690A5A" w:rsidRDefault="00690A5A" w:rsidP="006E5989">
            <w:pPr>
              <w:jc w:val="center"/>
            </w:pPr>
            <w:r>
              <w:t>Group</w:t>
            </w:r>
          </w:p>
          <w:p w:rsidR="00690A5A" w:rsidRDefault="00690A5A" w:rsidP="006E5989">
            <w:pPr>
              <w:jc w:val="center"/>
            </w:pPr>
            <w:r>
              <w:t>mode</w:t>
            </w:r>
          </w:p>
        </w:tc>
      </w:tr>
      <w:tr w:rsidR="00690A5A" w:rsidTr="006E5989">
        <w:trPr>
          <w:cantSplit/>
          <w:trHeight w:val="516"/>
        </w:trPr>
        <w:tc>
          <w:tcPr>
            <w:tcW w:w="822" w:type="dxa"/>
            <w:vMerge/>
            <w:shd w:val="clear" w:color="auto" w:fill="8DB3E2"/>
            <w:textDirection w:val="btLr"/>
          </w:tcPr>
          <w:p w:rsidR="00690A5A" w:rsidRDefault="00690A5A" w:rsidP="006E5989">
            <w:pPr>
              <w:ind w:left="113" w:right="113"/>
            </w:pPr>
          </w:p>
        </w:tc>
        <w:tc>
          <w:tcPr>
            <w:tcW w:w="697" w:type="dxa"/>
            <w:vAlign w:val="center"/>
          </w:tcPr>
          <w:p w:rsidR="00690A5A" w:rsidRDefault="00690A5A" w:rsidP="006E5989">
            <w:pPr>
              <w:jc w:val="center"/>
            </w:pPr>
            <w:r>
              <w:t>X</w:t>
            </w:r>
          </w:p>
        </w:tc>
        <w:tc>
          <w:tcPr>
            <w:tcW w:w="790" w:type="dxa"/>
            <w:vAlign w:val="center"/>
          </w:tcPr>
          <w:p w:rsidR="00690A5A" w:rsidRDefault="00690A5A" w:rsidP="006E5989">
            <w:pPr>
              <w:jc w:val="center"/>
            </w:pPr>
            <w:r>
              <w:t>X</w:t>
            </w:r>
          </w:p>
        </w:tc>
        <w:tc>
          <w:tcPr>
            <w:tcW w:w="696" w:type="dxa"/>
            <w:vAlign w:val="center"/>
          </w:tcPr>
          <w:p w:rsidR="00690A5A" w:rsidRDefault="00690A5A" w:rsidP="006E5989">
            <w:pPr>
              <w:jc w:val="center"/>
            </w:pPr>
            <w:r>
              <w:t>X</w:t>
            </w:r>
          </w:p>
        </w:tc>
        <w:tc>
          <w:tcPr>
            <w:tcW w:w="830" w:type="dxa"/>
            <w:vAlign w:val="center"/>
          </w:tcPr>
          <w:p w:rsidR="00690A5A" w:rsidRDefault="00690A5A" w:rsidP="006E5989">
            <w:pPr>
              <w:jc w:val="center"/>
            </w:pPr>
            <w:r>
              <w:t>X</w:t>
            </w:r>
          </w:p>
        </w:tc>
        <w:tc>
          <w:tcPr>
            <w:tcW w:w="1133" w:type="dxa"/>
            <w:vAlign w:val="center"/>
          </w:tcPr>
          <w:p w:rsidR="00690A5A" w:rsidRPr="00F51A57" w:rsidRDefault="00690A5A" w:rsidP="006E5989">
            <w:pPr>
              <w:jc w:val="center"/>
              <w:rPr>
                <w:lang w:val="pt-BR"/>
              </w:rPr>
            </w:pPr>
            <w:r w:rsidRPr="00F51A57">
              <w:rPr>
                <w:lang w:val="pt-BR"/>
              </w:rPr>
              <w:t>P-O</w:t>
            </w:r>
          </w:p>
          <w:p w:rsidR="00690A5A" w:rsidRPr="00F51A57" w:rsidRDefault="00690A5A" w:rsidP="006E5989">
            <w:pPr>
              <w:jc w:val="center"/>
              <w:rPr>
                <w:lang w:val="pt-BR"/>
              </w:rPr>
            </w:pPr>
            <w:r w:rsidRPr="00F51A57">
              <w:rPr>
                <w:lang w:val="pt-BR"/>
              </w:rPr>
              <w:t>P-M</w:t>
            </w:r>
          </w:p>
          <w:p w:rsidR="00690A5A" w:rsidRPr="00F51A57" w:rsidRDefault="00690A5A" w:rsidP="006E5989">
            <w:pPr>
              <w:jc w:val="center"/>
              <w:rPr>
                <w:lang w:val="pt-BR"/>
              </w:rPr>
            </w:pPr>
            <w:r w:rsidRPr="00F51A57">
              <w:rPr>
                <w:lang w:val="pt-BR"/>
              </w:rPr>
              <w:t>P-S</w:t>
            </w:r>
          </w:p>
          <w:p w:rsidR="00690A5A" w:rsidRPr="00F51A57" w:rsidRDefault="00690A5A" w:rsidP="006E5989">
            <w:pPr>
              <w:jc w:val="center"/>
              <w:rPr>
                <w:lang w:val="pt-BR"/>
              </w:rPr>
            </w:pPr>
            <w:r w:rsidRPr="00F51A57">
              <w:rPr>
                <w:lang w:val="pt-BR"/>
              </w:rPr>
              <w:t>M-S</w:t>
            </w:r>
          </w:p>
          <w:p w:rsidR="00690A5A" w:rsidRPr="00F51A57" w:rsidRDefault="00690A5A" w:rsidP="006E5989">
            <w:pPr>
              <w:jc w:val="center"/>
              <w:rPr>
                <w:lang w:val="pt-BR"/>
              </w:rPr>
            </w:pPr>
            <w:r w:rsidRPr="00F51A57">
              <w:rPr>
                <w:lang w:val="pt-BR"/>
              </w:rPr>
              <w:t>M-O</w:t>
            </w:r>
          </w:p>
          <w:p w:rsidR="00690A5A" w:rsidRPr="00F51A57" w:rsidRDefault="00690A5A" w:rsidP="006E5989">
            <w:pPr>
              <w:jc w:val="center"/>
              <w:rPr>
                <w:lang w:val="pt-BR"/>
              </w:rPr>
            </w:pPr>
            <w:r w:rsidRPr="00F51A57">
              <w:rPr>
                <w:lang w:val="pt-BR"/>
              </w:rPr>
              <w:t>S-O</w:t>
            </w:r>
          </w:p>
          <w:p w:rsidR="00690A5A" w:rsidRDefault="00690A5A" w:rsidP="006E5989">
            <w:pPr>
              <w:jc w:val="center"/>
            </w:pPr>
            <w:r>
              <w:t>P-M-O</w:t>
            </w:r>
          </w:p>
          <w:p w:rsidR="00690A5A" w:rsidRDefault="00690A5A" w:rsidP="006E5989">
            <w:pPr>
              <w:jc w:val="center"/>
            </w:pPr>
            <w:r>
              <w:t>P-S-O</w:t>
            </w:r>
          </w:p>
          <w:p w:rsidR="00690A5A" w:rsidRDefault="00690A5A" w:rsidP="006E5989">
            <w:pPr>
              <w:jc w:val="center"/>
            </w:pPr>
            <w:r>
              <w:t>M-S-O</w:t>
            </w:r>
          </w:p>
        </w:tc>
        <w:tc>
          <w:tcPr>
            <w:tcW w:w="1542" w:type="dxa"/>
            <w:gridSpan w:val="2"/>
            <w:vMerge/>
            <w:shd w:val="clear" w:color="auto" w:fill="BFBFBF"/>
            <w:vAlign w:val="center"/>
          </w:tcPr>
          <w:p w:rsidR="00690A5A" w:rsidRDefault="00690A5A" w:rsidP="006E5989">
            <w:pPr>
              <w:jc w:val="center"/>
            </w:pPr>
          </w:p>
        </w:tc>
        <w:tc>
          <w:tcPr>
            <w:tcW w:w="1543" w:type="dxa"/>
            <w:vAlign w:val="center"/>
          </w:tcPr>
          <w:p w:rsidR="00690A5A" w:rsidRDefault="00690A5A" w:rsidP="006E5989">
            <w:pPr>
              <w:jc w:val="center"/>
            </w:pPr>
            <w:r>
              <w:t>YES</w:t>
            </w:r>
          </w:p>
        </w:tc>
        <w:tc>
          <w:tcPr>
            <w:tcW w:w="1688" w:type="dxa"/>
            <w:vAlign w:val="center"/>
          </w:tcPr>
          <w:p w:rsidR="00690A5A" w:rsidRDefault="00690A5A" w:rsidP="006E5989">
            <w:pPr>
              <w:jc w:val="center"/>
            </w:pPr>
            <w:r>
              <w:t>YES</w:t>
            </w:r>
          </w:p>
        </w:tc>
      </w:tr>
    </w:tbl>
    <w:p w:rsidR="00690A5A" w:rsidRDefault="00690A5A"/>
    <w:p w:rsidR="00690A5A" w:rsidRDefault="00690A5A">
      <w: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22"/>
        <w:gridCol w:w="697"/>
        <w:gridCol w:w="790"/>
        <w:gridCol w:w="696"/>
        <w:gridCol w:w="830"/>
        <w:gridCol w:w="763"/>
        <w:gridCol w:w="1507"/>
        <w:gridCol w:w="1646"/>
        <w:gridCol w:w="1492"/>
      </w:tblGrid>
      <w:tr w:rsidR="00690A5A" w:rsidTr="006E5989">
        <w:tc>
          <w:tcPr>
            <w:tcW w:w="6323" w:type="dxa"/>
            <w:gridSpan w:val="7"/>
          </w:tcPr>
          <w:p w:rsidR="00690A5A" w:rsidRPr="00DF50B6" w:rsidRDefault="00690A5A" w:rsidP="006600DA">
            <w:pPr>
              <w:pStyle w:val="Heading3"/>
              <w:rPr>
                <w:sz w:val="32"/>
                <w:szCs w:val="32"/>
              </w:rPr>
            </w:pPr>
            <w:bookmarkStart w:id="473" w:name="_Toc410806057"/>
            <w:r w:rsidRPr="00DF50B6">
              <w:lastRenderedPageBreak/>
              <w:t>BARPLOT (Spatial Correlation)</w:t>
            </w:r>
            <w:bookmarkEnd w:id="473"/>
          </w:p>
        </w:tc>
        <w:tc>
          <w:tcPr>
            <w:tcW w:w="3418" w:type="dxa"/>
            <w:gridSpan w:val="2"/>
            <w:vAlign w:val="center"/>
          </w:tcPr>
          <w:p w:rsidR="00690A5A" w:rsidRPr="006E5989" w:rsidRDefault="00690A5A" w:rsidP="006E5989">
            <w:pPr>
              <w:jc w:val="center"/>
              <w:rPr>
                <w:i/>
                <w:sz w:val="36"/>
                <w:szCs w:val="36"/>
              </w:rPr>
            </w:pPr>
            <w:r w:rsidRPr="006E5989">
              <w:rPr>
                <w:i/>
                <w:sz w:val="36"/>
                <w:szCs w:val="36"/>
              </w:rPr>
              <w:t>14</w:t>
            </w:r>
          </w:p>
        </w:tc>
      </w:tr>
      <w:tr w:rsidR="00690A5A" w:rsidTr="006E5989">
        <w:tc>
          <w:tcPr>
            <w:tcW w:w="9741" w:type="dxa"/>
            <w:gridSpan w:val="9"/>
            <w:shd w:val="clear" w:color="auto" w:fill="D9D9D9"/>
          </w:tcPr>
          <w:p w:rsidR="00690A5A" w:rsidRDefault="00690A5A" w:rsidP="00C06DFC"/>
        </w:tc>
      </w:tr>
      <w:tr w:rsidR="00690A5A" w:rsidTr="006E5989">
        <w:trPr>
          <w:trHeight w:val="283"/>
        </w:trPr>
        <w:tc>
          <w:tcPr>
            <w:tcW w:w="6323" w:type="dxa"/>
            <w:gridSpan w:val="7"/>
            <w:vMerge w:val="restart"/>
          </w:tcPr>
          <w:p w:rsidR="00690A5A" w:rsidRDefault="008A7E62" w:rsidP="006E5989">
            <w:pPr>
              <w:jc w:val="center"/>
            </w:pPr>
            <w:r>
              <w:rPr>
                <w:noProof/>
              </w:rPr>
              <w:drawing>
                <wp:inline distT="0" distB="0" distL="0" distR="0" wp14:anchorId="20C964D2" wp14:editId="692D9830">
                  <wp:extent cx="3338195" cy="253619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338195" cy="2536190"/>
                          </a:xfrm>
                          <a:prstGeom prst="rect">
                            <a:avLst/>
                          </a:prstGeom>
                          <a:noFill/>
                          <a:ln>
                            <a:noFill/>
                          </a:ln>
                        </pic:spPr>
                      </pic:pic>
                    </a:graphicData>
                  </a:graphic>
                </wp:inline>
              </w:drawing>
            </w:r>
          </w:p>
        </w:tc>
        <w:tc>
          <w:tcPr>
            <w:tcW w:w="1730" w:type="dxa"/>
          </w:tcPr>
          <w:p w:rsidR="00690A5A" w:rsidRPr="006E5989" w:rsidRDefault="00690A5A" w:rsidP="00C06DFC">
            <w:pPr>
              <w:rPr>
                <w:b/>
              </w:rPr>
            </w:pPr>
            <w:r w:rsidRPr="006E5989">
              <w:rPr>
                <w:b/>
              </w:rPr>
              <w:t>X axis</w:t>
            </w:r>
          </w:p>
        </w:tc>
        <w:tc>
          <w:tcPr>
            <w:tcW w:w="1688" w:type="dxa"/>
          </w:tcPr>
          <w:p w:rsidR="00690A5A" w:rsidRDefault="00690A5A" w:rsidP="00C06DFC">
            <w:r>
              <w:t>Station Groups</w:t>
            </w:r>
          </w:p>
        </w:tc>
      </w:tr>
      <w:tr w:rsidR="00690A5A" w:rsidTr="006E5989">
        <w:trPr>
          <w:trHeight w:val="283"/>
        </w:trPr>
        <w:tc>
          <w:tcPr>
            <w:tcW w:w="6323" w:type="dxa"/>
            <w:gridSpan w:val="7"/>
            <w:vMerge/>
          </w:tcPr>
          <w:p w:rsidR="00690A5A" w:rsidRDefault="00690A5A" w:rsidP="00C06DFC"/>
        </w:tc>
        <w:tc>
          <w:tcPr>
            <w:tcW w:w="1730" w:type="dxa"/>
          </w:tcPr>
          <w:p w:rsidR="00690A5A" w:rsidRPr="006E5989" w:rsidRDefault="00690A5A" w:rsidP="00C06DFC">
            <w:pPr>
              <w:rPr>
                <w:b/>
              </w:rPr>
            </w:pPr>
            <w:r w:rsidRPr="006E5989">
              <w:rPr>
                <w:b/>
              </w:rPr>
              <w:t>Y axis</w:t>
            </w:r>
          </w:p>
        </w:tc>
        <w:tc>
          <w:tcPr>
            <w:tcW w:w="1688" w:type="dxa"/>
          </w:tcPr>
          <w:p w:rsidR="00690A5A" w:rsidRDefault="00690A5A" w:rsidP="00C06DFC">
            <w:r>
              <w:t>Value</w:t>
            </w:r>
          </w:p>
        </w:tc>
      </w:tr>
      <w:tr w:rsidR="00690A5A" w:rsidTr="006E5989">
        <w:trPr>
          <w:trHeight w:val="57"/>
        </w:trPr>
        <w:tc>
          <w:tcPr>
            <w:tcW w:w="6323" w:type="dxa"/>
            <w:gridSpan w:val="7"/>
            <w:vMerge/>
          </w:tcPr>
          <w:p w:rsidR="00690A5A" w:rsidRDefault="00690A5A" w:rsidP="00C06DFC"/>
        </w:tc>
        <w:tc>
          <w:tcPr>
            <w:tcW w:w="3418" w:type="dxa"/>
            <w:gridSpan w:val="2"/>
            <w:shd w:val="clear" w:color="auto" w:fill="D9D9D9"/>
          </w:tcPr>
          <w:p w:rsidR="00690A5A" w:rsidRPr="006E5989" w:rsidRDefault="00690A5A" w:rsidP="00C06DFC">
            <w:pPr>
              <w:rPr>
                <w:b/>
                <w:sz w:val="16"/>
                <w:szCs w:val="16"/>
              </w:rPr>
            </w:pPr>
          </w:p>
        </w:tc>
      </w:tr>
      <w:tr w:rsidR="00690A5A" w:rsidTr="006E5989">
        <w:tc>
          <w:tcPr>
            <w:tcW w:w="6323" w:type="dxa"/>
            <w:gridSpan w:val="7"/>
            <w:vMerge/>
          </w:tcPr>
          <w:p w:rsidR="00690A5A" w:rsidRDefault="00690A5A" w:rsidP="00C06DFC"/>
        </w:tc>
        <w:tc>
          <w:tcPr>
            <w:tcW w:w="1730" w:type="dxa"/>
          </w:tcPr>
          <w:p w:rsidR="00690A5A" w:rsidRPr="006E5989" w:rsidRDefault="00690A5A" w:rsidP="00C06DFC">
            <w:pPr>
              <w:rPr>
                <w:b/>
              </w:rPr>
            </w:pPr>
            <w:r w:rsidRPr="006E5989">
              <w:rPr>
                <w:b/>
              </w:rPr>
              <w:t>Parameters</w:t>
            </w:r>
          </w:p>
        </w:tc>
        <w:tc>
          <w:tcPr>
            <w:tcW w:w="1688" w:type="dxa"/>
          </w:tcPr>
          <w:p w:rsidR="00690A5A" w:rsidRDefault="00690A5A" w:rsidP="00C06DFC">
            <w:r>
              <w:t>FREE</w:t>
            </w:r>
          </w:p>
        </w:tc>
      </w:tr>
      <w:tr w:rsidR="00690A5A" w:rsidTr="006E5989">
        <w:trPr>
          <w:trHeight w:val="113"/>
        </w:trPr>
        <w:tc>
          <w:tcPr>
            <w:tcW w:w="6323" w:type="dxa"/>
            <w:gridSpan w:val="7"/>
            <w:vMerge/>
          </w:tcPr>
          <w:p w:rsidR="00690A5A" w:rsidRDefault="00690A5A" w:rsidP="00C06DFC"/>
        </w:tc>
        <w:tc>
          <w:tcPr>
            <w:tcW w:w="3418" w:type="dxa"/>
            <w:gridSpan w:val="2"/>
            <w:shd w:val="clear" w:color="auto" w:fill="D9D9D9"/>
          </w:tcPr>
          <w:p w:rsidR="00690A5A" w:rsidRPr="006E5989" w:rsidRDefault="00690A5A" w:rsidP="00C06DFC">
            <w:pPr>
              <w:rPr>
                <w:b/>
                <w:sz w:val="16"/>
                <w:szCs w:val="16"/>
              </w:rPr>
            </w:pPr>
          </w:p>
        </w:tc>
      </w:tr>
      <w:tr w:rsidR="00690A5A" w:rsidTr="006E5989">
        <w:trPr>
          <w:trHeight w:val="283"/>
        </w:trPr>
        <w:tc>
          <w:tcPr>
            <w:tcW w:w="6323" w:type="dxa"/>
            <w:gridSpan w:val="7"/>
            <w:vMerge/>
          </w:tcPr>
          <w:p w:rsidR="00690A5A" w:rsidRDefault="00690A5A" w:rsidP="00C06DFC"/>
        </w:tc>
        <w:tc>
          <w:tcPr>
            <w:tcW w:w="1730" w:type="dxa"/>
          </w:tcPr>
          <w:p w:rsidR="00690A5A" w:rsidRPr="006E5989" w:rsidRDefault="00690A5A" w:rsidP="00C06DFC">
            <w:pPr>
              <w:rPr>
                <w:b/>
              </w:rPr>
            </w:pPr>
            <w:r w:rsidRPr="006E5989">
              <w:rPr>
                <w:b/>
              </w:rPr>
              <w:t xml:space="preserve">Time </w:t>
            </w:r>
            <w:proofErr w:type="spellStart"/>
            <w:r w:rsidRPr="006E5989">
              <w:rPr>
                <w:b/>
              </w:rPr>
              <w:t>Avg</w:t>
            </w:r>
            <w:proofErr w:type="spellEnd"/>
          </w:p>
        </w:tc>
        <w:tc>
          <w:tcPr>
            <w:tcW w:w="1688" w:type="dxa"/>
          </w:tcPr>
          <w:p w:rsidR="00690A5A" w:rsidRDefault="00690A5A" w:rsidP="00C06DFC">
            <w:r>
              <w:t>FREE</w:t>
            </w:r>
          </w:p>
        </w:tc>
      </w:tr>
      <w:tr w:rsidR="00690A5A" w:rsidTr="006E5989">
        <w:trPr>
          <w:trHeight w:val="283"/>
        </w:trPr>
        <w:tc>
          <w:tcPr>
            <w:tcW w:w="6323" w:type="dxa"/>
            <w:gridSpan w:val="7"/>
            <w:vMerge/>
          </w:tcPr>
          <w:p w:rsidR="00690A5A" w:rsidRDefault="00690A5A" w:rsidP="00C06DFC"/>
        </w:tc>
        <w:tc>
          <w:tcPr>
            <w:tcW w:w="1730" w:type="dxa"/>
          </w:tcPr>
          <w:p w:rsidR="00690A5A" w:rsidRPr="006E5989" w:rsidRDefault="00690A5A" w:rsidP="00C06DFC">
            <w:pPr>
              <w:rPr>
                <w:b/>
              </w:rPr>
            </w:pPr>
            <w:r w:rsidRPr="006E5989">
              <w:rPr>
                <w:b/>
              </w:rPr>
              <w:t>Daily Stats</w:t>
            </w:r>
          </w:p>
        </w:tc>
        <w:tc>
          <w:tcPr>
            <w:tcW w:w="1688" w:type="dxa"/>
          </w:tcPr>
          <w:p w:rsidR="00690A5A" w:rsidRDefault="00690A5A" w:rsidP="00C06DFC">
            <w:r>
              <w:t>FREE</w:t>
            </w:r>
          </w:p>
        </w:tc>
      </w:tr>
      <w:tr w:rsidR="00690A5A" w:rsidTr="006E5989">
        <w:trPr>
          <w:trHeight w:val="283"/>
        </w:trPr>
        <w:tc>
          <w:tcPr>
            <w:tcW w:w="6323" w:type="dxa"/>
            <w:gridSpan w:val="7"/>
            <w:vMerge/>
          </w:tcPr>
          <w:p w:rsidR="00690A5A" w:rsidRDefault="00690A5A" w:rsidP="00C06DFC"/>
        </w:tc>
        <w:tc>
          <w:tcPr>
            <w:tcW w:w="1730" w:type="dxa"/>
          </w:tcPr>
          <w:p w:rsidR="00690A5A" w:rsidRPr="006E5989" w:rsidRDefault="00690A5A" w:rsidP="00C06DFC">
            <w:pPr>
              <w:rPr>
                <w:b/>
              </w:rPr>
            </w:pPr>
            <w:r w:rsidRPr="006E5989">
              <w:rPr>
                <w:b/>
              </w:rPr>
              <w:t>Season</w:t>
            </w:r>
          </w:p>
        </w:tc>
        <w:tc>
          <w:tcPr>
            <w:tcW w:w="1688" w:type="dxa"/>
          </w:tcPr>
          <w:p w:rsidR="00690A5A" w:rsidRDefault="00690A5A" w:rsidP="00C06DFC">
            <w:r>
              <w:t>FREE</w:t>
            </w:r>
          </w:p>
        </w:tc>
      </w:tr>
      <w:tr w:rsidR="00690A5A" w:rsidTr="006E5989">
        <w:trPr>
          <w:trHeight w:val="283"/>
        </w:trPr>
        <w:tc>
          <w:tcPr>
            <w:tcW w:w="6323" w:type="dxa"/>
            <w:gridSpan w:val="7"/>
            <w:vMerge/>
          </w:tcPr>
          <w:p w:rsidR="00690A5A" w:rsidRDefault="00690A5A" w:rsidP="00C06DFC"/>
        </w:tc>
        <w:tc>
          <w:tcPr>
            <w:tcW w:w="1730" w:type="dxa"/>
          </w:tcPr>
          <w:p w:rsidR="00690A5A" w:rsidRPr="006E5989" w:rsidRDefault="00690A5A" w:rsidP="00C06DFC">
            <w:pPr>
              <w:rPr>
                <w:b/>
              </w:rPr>
            </w:pPr>
            <w:r w:rsidRPr="006E5989">
              <w:rPr>
                <w:b/>
              </w:rPr>
              <w:t>Day</w:t>
            </w:r>
          </w:p>
        </w:tc>
        <w:tc>
          <w:tcPr>
            <w:tcW w:w="1688" w:type="dxa"/>
          </w:tcPr>
          <w:p w:rsidR="00690A5A" w:rsidRDefault="00690A5A" w:rsidP="00C06DFC">
            <w:r>
              <w:t>FREE</w:t>
            </w:r>
          </w:p>
        </w:tc>
      </w:tr>
      <w:tr w:rsidR="00690A5A" w:rsidTr="006E5989">
        <w:trPr>
          <w:trHeight w:val="203"/>
        </w:trPr>
        <w:tc>
          <w:tcPr>
            <w:tcW w:w="6323" w:type="dxa"/>
            <w:gridSpan w:val="7"/>
            <w:vMerge/>
          </w:tcPr>
          <w:p w:rsidR="00690A5A" w:rsidRDefault="00690A5A" w:rsidP="00C06DFC"/>
        </w:tc>
        <w:tc>
          <w:tcPr>
            <w:tcW w:w="3418" w:type="dxa"/>
            <w:gridSpan w:val="2"/>
            <w:shd w:val="clear" w:color="auto" w:fill="D9D9D9"/>
          </w:tcPr>
          <w:p w:rsidR="00690A5A" w:rsidRPr="006E5989" w:rsidRDefault="00690A5A" w:rsidP="00C06DFC">
            <w:pPr>
              <w:rPr>
                <w:b/>
                <w:sz w:val="16"/>
                <w:szCs w:val="16"/>
              </w:rPr>
            </w:pPr>
          </w:p>
        </w:tc>
      </w:tr>
      <w:tr w:rsidR="00690A5A" w:rsidTr="006E5989">
        <w:trPr>
          <w:trHeight w:val="283"/>
        </w:trPr>
        <w:tc>
          <w:tcPr>
            <w:tcW w:w="6323" w:type="dxa"/>
            <w:gridSpan w:val="7"/>
            <w:vMerge/>
          </w:tcPr>
          <w:p w:rsidR="00690A5A" w:rsidRDefault="00690A5A" w:rsidP="00C06DFC"/>
        </w:tc>
        <w:tc>
          <w:tcPr>
            <w:tcW w:w="1730" w:type="dxa"/>
          </w:tcPr>
          <w:p w:rsidR="00690A5A" w:rsidRPr="006E5989" w:rsidRDefault="00690A5A" w:rsidP="00C06DFC">
            <w:pPr>
              <w:rPr>
                <w:b/>
              </w:rPr>
            </w:pPr>
            <w:r w:rsidRPr="006E5989">
              <w:rPr>
                <w:b/>
              </w:rPr>
              <w:t>Threshold</w:t>
            </w:r>
          </w:p>
        </w:tc>
        <w:tc>
          <w:tcPr>
            <w:tcW w:w="1688" w:type="dxa"/>
          </w:tcPr>
          <w:p w:rsidR="00690A5A" w:rsidRDefault="00690A5A" w:rsidP="00C06DFC">
            <w:r>
              <w:t>N\A</w:t>
            </w:r>
          </w:p>
        </w:tc>
      </w:tr>
      <w:tr w:rsidR="00690A5A" w:rsidTr="006E5989">
        <w:trPr>
          <w:trHeight w:val="750"/>
        </w:trPr>
        <w:tc>
          <w:tcPr>
            <w:tcW w:w="6323" w:type="dxa"/>
            <w:gridSpan w:val="7"/>
            <w:vMerge/>
          </w:tcPr>
          <w:p w:rsidR="00690A5A" w:rsidRDefault="00690A5A" w:rsidP="00C06DFC"/>
        </w:tc>
        <w:tc>
          <w:tcPr>
            <w:tcW w:w="3418" w:type="dxa"/>
            <w:gridSpan w:val="2"/>
            <w:shd w:val="clear" w:color="auto" w:fill="D9D9D9"/>
          </w:tcPr>
          <w:p w:rsidR="00690A5A" w:rsidRDefault="00690A5A" w:rsidP="00C06DFC"/>
        </w:tc>
      </w:tr>
      <w:tr w:rsidR="00690A5A" w:rsidTr="006E5989">
        <w:trPr>
          <w:cantSplit/>
          <w:trHeight w:val="1543"/>
        </w:trPr>
        <w:tc>
          <w:tcPr>
            <w:tcW w:w="822" w:type="dxa"/>
            <w:shd w:val="clear" w:color="auto" w:fill="8DB3E2"/>
            <w:textDirection w:val="btLr"/>
          </w:tcPr>
          <w:p w:rsidR="00690A5A" w:rsidRDefault="00690A5A" w:rsidP="006E5989">
            <w:pPr>
              <w:ind w:left="113" w:right="113"/>
              <w:jc w:val="center"/>
            </w:pPr>
            <w:r>
              <w:t>Description</w:t>
            </w:r>
          </w:p>
        </w:tc>
        <w:tc>
          <w:tcPr>
            <w:tcW w:w="8919" w:type="dxa"/>
            <w:gridSpan w:val="8"/>
            <w:vAlign w:val="center"/>
          </w:tcPr>
          <w:p w:rsidR="00690A5A" w:rsidRDefault="00690A5A" w:rsidP="006E5989">
            <w:pPr>
              <w:jc w:val="both"/>
            </w:pPr>
            <w:r>
              <w:t xml:space="preserve">For all stations included in a selected group (Note that this diagram only works with groups!) a time average </w:t>
            </w:r>
            <w:r w:rsidR="005340D7">
              <w:t xml:space="preserve">value </w:t>
            </w:r>
            <w:r>
              <w:t xml:space="preserve">is calculated for the time period selected. All observed and modeled values within a given group are then correlated to each other to provide a single value per selected group of stations. </w:t>
            </w:r>
          </w:p>
        </w:tc>
      </w:tr>
      <w:tr w:rsidR="00690A5A" w:rsidTr="006E5989">
        <w:trPr>
          <w:cantSplit/>
          <w:trHeight w:val="254"/>
        </w:trPr>
        <w:tc>
          <w:tcPr>
            <w:tcW w:w="9741" w:type="dxa"/>
            <w:gridSpan w:val="9"/>
            <w:shd w:val="clear" w:color="auto" w:fill="7F7F7F"/>
            <w:textDirection w:val="btLr"/>
          </w:tcPr>
          <w:p w:rsidR="00690A5A" w:rsidRDefault="00690A5A" w:rsidP="00C06DFC"/>
        </w:tc>
      </w:tr>
      <w:tr w:rsidR="00690A5A" w:rsidTr="006E5989">
        <w:trPr>
          <w:cantSplit/>
          <w:trHeight w:val="1440"/>
        </w:trPr>
        <w:tc>
          <w:tcPr>
            <w:tcW w:w="822" w:type="dxa"/>
            <w:shd w:val="clear" w:color="auto" w:fill="8DB3E2"/>
            <w:textDirection w:val="btLr"/>
          </w:tcPr>
          <w:p w:rsidR="00690A5A" w:rsidRDefault="00690A5A" w:rsidP="006E5989">
            <w:pPr>
              <w:ind w:left="113" w:right="113"/>
              <w:jc w:val="center"/>
            </w:pPr>
            <w:r>
              <w:t>MQO</w:t>
            </w:r>
          </w:p>
        </w:tc>
        <w:tc>
          <w:tcPr>
            <w:tcW w:w="8919" w:type="dxa"/>
            <w:gridSpan w:val="8"/>
            <w:vAlign w:val="center"/>
          </w:tcPr>
          <w:p w:rsidR="00690A5A" w:rsidRDefault="00690A5A" w:rsidP="00C92696"/>
          <w:p w:rsidR="00690A5A" w:rsidRPr="00A1515C" w:rsidRDefault="00690A5A" w:rsidP="00C92696">
            <w:r>
              <w:t>N\A</w:t>
            </w:r>
          </w:p>
        </w:tc>
      </w:tr>
      <w:tr w:rsidR="00690A5A" w:rsidTr="006E5989">
        <w:trPr>
          <w:cantSplit/>
          <w:trHeight w:val="209"/>
        </w:trPr>
        <w:tc>
          <w:tcPr>
            <w:tcW w:w="9741" w:type="dxa"/>
            <w:gridSpan w:val="9"/>
            <w:shd w:val="clear" w:color="auto" w:fill="7F7F7F"/>
            <w:textDirection w:val="btLr"/>
          </w:tcPr>
          <w:p w:rsidR="00690A5A" w:rsidRPr="006E5989" w:rsidRDefault="00690A5A" w:rsidP="00C06DFC">
            <w:pPr>
              <w:rPr>
                <w:sz w:val="16"/>
                <w:szCs w:val="16"/>
              </w:rPr>
            </w:pPr>
          </w:p>
        </w:tc>
      </w:tr>
      <w:tr w:rsidR="00690A5A" w:rsidTr="006E5989">
        <w:trPr>
          <w:cantSplit/>
          <w:trHeight w:val="438"/>
        </w:trPr>
        <w:tc>
          <w:tcPr>
            <w:tcW w:w="822" w:type="dxa"/>
            <w:vMerge w:val="restart"/>
            <w:shd w:val="clear" w:color="auto" w:fill="8DB3E2"/>
            <w:textDirection w:val="btLr"/>
          </w:tcPr>
          <w:p w:rsidR="00690A5A" w:rsidRDefault="00690A5A" w:rsidP="006E5989">
            <w:pPr>
              <w:ind w:left="113" w:right="113"/>
              <w:jc w:val="center"/>
            </w:pPr>
            <w:r>
              <w:t>Options</w:t>
            </w:r>
          </w:p>
        </w:tc>
        <w:tc>
          <w:tcPr>
            <w:tcW w:w="697" w:type="dxa"/>
          </w:tcPr>
          <w:p w:rsidR="00690A5A" w:rsidRPr="009E6F27" w:rsidRDefault="00690A5A" w:rsidP="006E5989">
            <w:pPr>
              <w:jc w:val="center"/>
            </w:pPr>
            <w:r w:rsidRPr="006E5989">
              <w:rPr>
                <w:b/>
              </w:rPr>
              <w:t>O</w:t>
            </w:r>
            <w:r w:rsidRPr="009E6F27">
              <w:t>BS</w:t>
            </w:r>
          </w:p>
        </w:tc>
        <w:tc>
          <w:tcPr>
            <w:tcW w:w="790" w:type="dxa"/>
          </w:tcPr>
          <w:p w:rsidR="00690A5A" w:rsidRPr="009E6F27" w:rsidRDefault="00690A5A" w:rsidP="006E5989">
            <w:pPr>
              <w:jc w:val="center"/>
            </w:pPr>
            <w:r w:rsidRPr="006E5989">
              <w:rPr>
                <w:b/>
              </w:rPr>
              <w:t>M</w:t>
            </w:r>
            <w:r w:rsidRPr="009E6F27">
              <w:t>OD</w:t>
            </w:r>
          </w:p>
        </w:tc>
        <w:tc>
          <w:tcPr>
            <w:tcW w:w="696" w:type="dxa"/>
          </w:tcPr>
          <w:p w:rsidR="00690A5A" w:rsidRPr="009E6F27" w:rsidRDefault="00690A5A" w:rsidP="006E5989">
            <w:pPr>
              <w:jc w:val="center"/>
            </w:pPr>
            <w:r w:rsidRPr="006E5989">
              <w:rPr>
                <w:b/>
              </w:rPr>
              <w:t>P</w:t>
            </w:r>
            <w:r w:rsidRPr="009E6F27">
              <w:t>AR</w:t>
            </w:r>
          </w:p>
        </w:tc>
        <w:tc>
          <w:tcPr>
            <w:tcW w:w="830" w:type="dxa"/>
          </w:tcPr>
          <w:p w:rsidR="00690A5A" w:rsidRPr="009E6F27" w:rsidRDefault="00690A5A" w:rsidP="006E5989">
            <w:pPr>
              <w:jc w:val="center"/>
            </w:pPr>
            <w:r w:rsidRPr="006E5989">
              <w:rPr>
                <w:b/>
              </w:rPr>
              <w:t>S</w:t>
            </w:r>
            <w:r w:rsidRPr="009E6F27">
              <w:t>CEN</w:t>
            </w:r>
          </w:p>
        </w:tc>
        <w:tc>
          <w:tcPr>
            <w:tcW w:w="763" w:type="dxa"/>
          </w:tcPr>
          <w:p w:rsidR="00690A5A" w:rsidRDefault="00690A5A" w:rsidP="006E5989">
            <w:pPr>
              <w:jc w:val="center"/>
            </w:pPr>
            <w:r>
              <w:t>Other</w:t>
            </w:r>
          </w:p>
        </w:tc>
        <w:tc>
          <w:tcPr>
            <w:tcW w:w="1725" w:type="dxa"/>
            <w:shd w:val="clear" w:color="auto" w:fill="BFBFBF"/>
          </w:tcPr>
          <w:p w:rsidR="00690A5A" w:rsidRDefault="00690A5A" w:rsidP="006E5989">
            <w:pPr>
              <w:jc w:val="center"/>
            </w:pPr>
          </w:p>
        </w:tc>
        <w:tc>
          <w:tcPr>
            <w:tcW w:w="1730" w:type="dxa"/>
          </w:tcPr>
          <w:p w:rsidR="00690A5A" w:rsidRDefault="00690A5A" w:rsidP="006E5989">
            <w:pPr>
              <w:jc w:val="center"/>
            </w:pPr>
            <w:r>
              <w:t>Single</w:t>
            </w:r>
          </w:p>
          <w:p w:rsidR="00690A5A" w:rsidRDefault="00690A5A" w:rsidP="006E5989">
            <w:pPr>
              <w:jc w:val="center"/>
            </w:pPr>
            <w:r>
              <w:t>mode</w:t>
            </w:r>
          </w:p>
        </w:tc>
        <w:tc>
          <w:tcPr>
            <w:tcW w:w="1688" w:type="dxa"/>
          </w:tcPr>
          <w:p w:rsidR="00690A5A" w:rsidRDefault="00690A5A" w:rsidP="006E5989">
            <w:pPr>
              <w:jc w:val="center"/>
            </w:pPr>
            <w:r>
              <w:t>Group</w:t>
            </w:r>
          </w:p>
          <w:p w:rsidR="00690A5A" w:rsidRDefault="00690A5A" w:rsidP="006E5989">
            <w:pPr>
              <w:jc w:val="center"/>
            </w:pPr>
            <w:r>
              <w:t>mode</w:t>
            </w:r>
          </w:p>
        </w:tc>
      </w:tr>
      <w:tr w:rsidR="00690A5A" w:rsidTr="006E5989">
        <w:trPr>
          <w:cantSplit/>
          <w:trHeight w:val="516"/>
        </w:trPr>
        <w:tc>
          <w:tcPr>
            <w:tcW w:w="822" w:type="dxa"/>
            <w:vMerge/>
            <w:shd w:val="clear" w:color="auto" w:fill="8DB3E2"/>
            <w:textDirection w:val="btLr"/>
          </w:tcPr>
          <w:p w:rsidR="00690A5A" w:rsidRDefault="00690A5A" w:rsidP="006E5989">
            <w:pPr>
              <w:ind w:left="113" w:right="113"/>
            </w:pPr>
          </w:p>
        </w:tc>
        <w:tc>
          <w:tcPr>
            <w:tcW w:w="697" w:type="dxa"/>
            <w:vAlign w:val="center"/>
          </w:tcPr>
          <w:p w:rsidR="00690A5A" w:rsidRDefault="00690A5A" w:rsidP="006E5989">
            <w:pPr>
              <w:jc w:val="center"/>
            </w:pPr>
            <w:r>
              <w:t>X</w:t>
            </w:r>
          </w:p>
        </w:tc>
        <w:tc>
          <w:tcPr>
            <w:tcW w:w="790" w:type="dxa"/>
            <w:vAlign w:val="center"/>
          </w:tcPr>
          <w:p w:rsidR="00690A5A" w:rsidRDefault="00690A5A" w:rsidP="006E5989">
            <w:pPr>
              <w:jc w:val="center"/>
            </w:pPr>
            <w:r>
              <w:t>X</w:t>
            </w:r>
          </w:p>
        </w:tc>
        <w:tc>
          <w:tcPr>
            <w:tcW w:w="696" w:type="dxa"/>
            <w:vAlign w:val="center"/>
          </w:tcPr>
          <w:p w:rsidR="00690A5A" w:rsidRDefault="00690A5A" w:rsidP="006E5989">
            <w:pPr>
              <w:jc w:val="center"/>
            </w:pPr>
            <w:r>
              <w:t>X</w:t>
            </w:r>
          </w:p>
        </w:tc>
        <w:tc>
          <w:tcPr>
            <w:tcW w:w="830" w:type="dxa"/>
            <w:vAlign w:val="center"/>
          </w:tcPr>
          <w:p w:rsidR="00690A5A" w:rsidRDefault="00690A5A" w:rsidP="006E5989">
            <w:pPr>
              <w:jc w:val="center"/>
            </w:pPr>
            <w:r>
              <w:t>X</w:t>
            </w:r>
          </w:p>
        </w:tc>
        <w:tc>
          <w:tcPr>
            <w:tcW w:w="763" w:type="dxa"/>
            <w:vAlign w:val="center"/>
          </w:tcPr>
          <w:p w:rsidR="00690A5A" w:rsidRDefault="00690A5A" w:rsidP="006E5989">
            <w:pPr>
              <w:jc w:val="center"/>
            </w:pPr>
            <w:r>
              <w:t>P-O</w:t>
            </w:r>
          </w:p>
          <w:p w:rsidR="00690A5A" w:rsidRDefault="00690A5A" w:rsidP="006E5989">
            <w:pPr>
              <w:jc w:val="center"/>
            </w:pPr>
            <w:r>
              <w:t>M-O</w:t>
            </w:r>
          </w:p>
        </w:tc>
        <w:tc>
          <w:tcPr>
            <w:tcW w:w="1725" w:type="dxa"/>
            <w:shd w:val="clear" w:color="auto" w:fill="BFBFBF"/>
            <w:vAlign w:val="center"/>
          </w:tcPr>
          <w:p w:rsidR="00690A5A" w:rsidRDefault="00690A5A" w:rsidP="006E5989">
            <w:pPr>
              <w:jc w:val="center"/>
            </w:pPr>
          </w:p>
        </w:tc>
        <w:tc>
          <w:tcPr>
            <w:tcW w:w="1730" w:type="dxa"/>
            <w:vAlign w:val="center"/>
          </w:tcPr>
          <w:p w:rsidR="00690A5A" w:rsidRDefault="00690A5A" w:rsidP="006E5989">
            <w:pPr>
              <w:jc w:val="center"/>
            </w:pPr>
            <w:r>
              <w:t>NO</w:t>
            </w:r>
          </w:p>
        </w:tc>
        <w:tc>
          <w:tcPr>
            <w:tcW w:w="1688" w:type="dxa"/>
            <w:vAlign w:val="center"/>
          </w:tcPr>
          <w:p w:rsidR="00690A5A" w:rsidRDefault="00690A5A" w:rsidP="006E5989">
            <w:pPr>
              <w:jc w:val="center"/>
            </w:pPr>
            <w:r>
              <w:t>YES</w:t>
            </w:r>
          </w:p>
        </w:tc>
      </w:tr>
    </w:tbl>
    <w:p w:rsidR="00690A5A" w:rsidRDefault="00690A5A">
      <w: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22"/>
        <w:gridCol w:w="697"/>
        <w:gridCol w:w="790"/>
        <w:gridCol w:w="696"/>
        <w:gridCol w:w="830"/>
        <w:gridCol w:w="1043"/>
        <w:gridCol w:w="1219"/>
        <w:gridCol w:w="118"/>
        <w:gridCol w:w="1525"/>
        <w:gridCol w:w="1503"/>
      </w:tblGrid>
      <w:tr w:rsidR="00690A5A" w:rsidTr="006E5989">
        <w:tc>
          <w:tcPr>
            <w:tcW w:w="6323" w:type="dxa"/>
            <w:gridSpan w:val="7"/>
          </w:tcPr>
          <w:p w:rsidR="00690A5A" w:rsidRPr="00DF50B6" w:rsidRDefault="00690A5A" w:rsidP="006600DA">
            <w:pPr>
              <w:pStyle w:val="Heading3"/>
              <w:rPr>
                <w:sz w:val="32"/>
                <w:szCs w:val="32"/>
              </w:rPr>
            </w:pPr>
            <w:bookmarkStart w:id="474" w:name="_Toc410806058"/>
            <w:r w:rsidRPr="00DF50B6">
              <w:lastRenderedPageBreak/>
              <w:t xml:space="preserve">BARPLOT (R, </w:t>
            </w:r>
            <w:proofErr w:type="spellStart"/>
            <w:r w:rsidRPr="00DF50B6">
              <w:t>Mbias</w:t>
            </w:r>
            <w:proofErr w:type="spellEnd"/>
            <w:r w:rsidRPr="00DF50B6">
              <w:t>, RMSE, IOA, RDE, NMB, RPE, FAC2, NMSD)</w:t>
            </w:r>
            <w:bookmarkEnd w:id="474"/>
          </w:p>
        </w:tc>
        <w:tc>
          <w:tcPr>
            <w:tcW w:w="3418" w:type="dxa"/>
            <w:gridSpan w:val="3"/>
          </w:tcPr>
          <w:p w:rsidR="00690A5A" w:rsidRPr="006E5989" w:rsidRDefault="00690A5A" w:rsidP="006E5989">
            <w:pPr>
              <w:jc w:val="center"/>
              <w:rPr>
                <w:sz w:val="28"/>
                <w:szCs w:val="28"/>
              </w:rPr>
            </w:pPr>
            <w:r w:rsidRPr="006E5989">
              <w:rPr>
                <w:i/>
                <w:sz w:val="36"/>
                <w:szCs w:val="36"/>
              </w:rPr>
              <w:t>2, 3, 4, 7, 8, 23, 30, 33, 54</w:t>
            </w:r>
          </w:p>
        </w:tc>
      </w:tr>
      <w:tr w:rsidR="00690A5A" w:rsidTr="006E5989">
        <w:tc>
          <w:tcPr>
            <w:tcW w:w="9741" w:type="dxa"/>
            <w:gridSpan w:val="10"/>
            <w:shd w:val="clear" w:color="auto" w:fill="D9D9D9"/>
          </w:tcPr>
          <w:p w:rsidR="00690A5A" w:rsidRDefault="00690A5A" w:rsidP="00C06DFC"/>
        </w:tc>
      </w:tr>
      <w:tr w:rsidR="00690A5A" w:rsidTr="006E5989">
        <w:trPr>
          <w:trHeight w:val="283"/>
        </w:trPr>
        <w:tc>
          <w:tcPr>
            <w:tcW w:w="6323" w:type="dxa"/>
            <w:gridSpan w:val="7"/>
            <w:vMerge w:val="restart"/>
          </w:tcPr>
          <w:p w:rsidR="00690A5A" w:rsidRDefault="008A7E62" w:rsidP="006E5989">
            <w:pPr>
              <w:jc w:val="center"/>
            </w:pPr>
            <w:r>
              <w:rPr>
                <w:noProof/>
              </w:rPr>
              <w:drawing>
                <wp:inline distT="0" distB="0" distL="0" distR="0" wp14:anchorId="153469B8" wp14:editId="16C86A20">
                  <wp:extent cx="3338195" cy="253619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338195" cy="2536190"/>
                          </a:xfrm>
                          <a:prstGeom prst="rect">
                            <a:avLst/>
                          </a:prstGeom>
                          <a:noFill/>
                          <a:ln>
                            <a:noFill/>
                          </a:ln>
                        </pic:spPr>
                      </pic:pic>
                    </a:graphicData>
                  </a:graphic>
                </wp:inline>
              </w:drawing>
            </w:r>
          </w:p>
        </w:tc>
        <w:tc>
          <w:tcPr>
            <w:tcW w:w="1730" w:type="dxa"/>
            <w:gridSpan w:val="2"/>
          </w:tcPr>
          <w:p w:rsidR="00690A5A" w:rsidRPr="006E5989" w:rsidRDefault="00690A5A" w:rsidP="00C06DFC">
            <w:pPr>
              <w:rPr>
                <w:b/>
              </w:rPr>
            </w:pPr>
            <w:r w:rsidRPr="006E5989">
              <w:rPr>
                <w:b/>
              </w:rPr>
              <w:t>X axis</w:t>
            </w:r>
          </w:p>
        </w:tc>
        <w:tc>
          <w:tcPr>
            <w:tcW w:w="1688" w:type="dxa"/>
          </w:tcPr>
          <w:p w:rsidR="00690A5A" w:rsidRDefault="00690A5A" w:rsidP="00C06DFC">
            <w:r>
              <w:t>Stations</w:t>
            </w:r>
          </w:p>
        </w:tc>
      </w:tr>
      <w:tr w:rsidR="00690A5A" w:rsidTr="006E5989">
        <w:trPr>
          <w:trHeight w:val="283"/>
        </w:trPr>
        <w:tc>
          <w:tcPr>
            <w:tcW w:w="6323" w:type="dxa"/>
            <w:gridSpan w:val="7"/>
            <w:vMerge/>
          </w:tcPr>
          <w:p w:rsidR="00690A5A" w:rsidRDefault="00690A5A" w:rsidP="00C06DFC"/>
        </w:tc>
        <w:tc>
          <w:tcPr>
            <w:tcW w:w="1730" w:type="dxa"/>
            <w:gridSpan w:val="2"/>
          </w:tcPr>
          <w:p w:rsidR="00690A5A" w:rsidRPr="006E5989" w:rsidRDefault="00690A5A" w:rsidP="00C06DFC">
            <w:pPr>
              <w:rPr>
                <w:b/>
              </w:rPr>
            </w:pPr>
            <w:r w:rsidRPr="006E5989">
              <w:rPr>
                <w:b/>
              </w:rPr>
              <w:t>Y axis</w:t>
            </w:r>
          </w:p>
        </w:tc>
        <w:tc>
          <w:tcPr>
            <w:tcW w:w="1688" w:type="dxa"/>
          </w:tcPr>
          <w:p w:rsidR="00690A5A" w:rsidRDefault="00690A5A" w:rsidP="00C06DFC">
            <w:r>
              <w:t>Values</w:t>
            </w:r>
          </w:p>
        </w:tc>
      </w:tr>
      <w:tr w:rsidR="00690A5A" w:rsidTr="006E5989">
        <w:trPr>
          <w:trHeight w:val="57"/>
        </w:trPr>
        <w:tc>
          <w:tcPr>
            <w:tcW w:w="6323" w:type="dxa"/>
            <w:gridSpan w:val="7"/>
            <w:vMerge/>
          </w:tcPr>
          <w:p w:rsidR="00690A5A" w:rsidRDefault="00690A5A" w:rsidP="00C06DFC"/>
        </w:tc>
        <w:tc>
          <w:tcPr>
            <w:tcW w:w="3418" w:type="dxa"/>
            <w:gridSpan w:val="3"/>
            <w:shd w:val="clear" w:color="auto" w:fill="D9D9D9"/>
          </w:tcPr>
          <w:p w:rsidR="00690A5A" w:rsidRPr="006E5989" w:rsidRDefault="00690A5A" w:rsidP="00C06DFC">
            <w:pPr>
              <w:rPr>
                <w:b/>
                <w:sz w:val="16"/>
                <w:szCs w:val="16"/>
              </w:rPr>
            </w:pPr>
          </w:p>
        </w:tc>
      </w:tr>
      <w:tr w:rsidR="00690A5A" w:rsidTr="006E5989">
        <w:tc>
          <w:tcPr>
            <w:tcW w:w="6323" w:type="dxa"/>
            <w:gridSpan w:val="7"/>
            <w:vMerge/>
          </w:tcPr>
          <w:p w:rsidR="00690A5A" w:rsidRDefault="00690A5A" w:rsidP="00C06DFC"/>
        </w:tc>
        <w:tc>
          <w:tcPr>
            <w:tcW w:w="1730" w:type="dxa"/>
            <w:gridSpan w:val="2"/>
          </w:tcPr>
          <w:p w:rsidR="00690A5A" w:rsidRPr="006E5989" w:rsidRDefault="00690A5A" w:rsidP="00C06DFC">
            <w:pPr>
              <w:rPr>
                <w:b/>
              </w:rPr>
            </w:pPr>
            <w:r w:rsidRPr="006E5989">
              <w:rPr>
                <w:b/>
              </w:rPr>
              <w:t>Parameters</w:t>
            </w:r>
          </w:p>
        </w:tc>
        <w:tc>
          <w:tcPr>
            <w:tcW w:w="1688" w:type="dxa"/>
          </w:tcPr>
          <w:p w:rsidR="00690A5A" w:rsidRDefault="00690A5A" w:rsidP="00C06DFC">
            <w:r>
              <w:t>FREE</w:t>
            </w:r>
          </w:p>
        </w:tc>
      </w:tr>
      <w:tr w:rsidR="00690A5A" w:rsidTr="006E5989">
        <w:trPr>
          <w:trHeight w:val="113"/>
        </w:trPr>
        <w:tc>
          <w:tcPr>
            <w:tcW w:w="6323" w:type="dxa"/>
            <w:gridSpan w:val="7"/>
            <w:vMerge/>
          </w:tcPr>
          <w:p w:rsidR="00690A5A" w:rsidRDefault="00690A5A" w:rsidP="00C06DFC"/>
        </w:tc>
        <w:tc>
          <w:tcPr>
            <w:tcW w:w="3418" w:type="dxa"/>
            <w:gridSpan w:val="3"/>
            <w:shd w:val="clear" w:color="auto" w:fill="D9D9D9"/>
          </w:tcPr>
          <w:p w:rsidR="00690A5A" w:rsidRPr="006E5989" w:rsidRDefault="00690A5A" w:rsidP="00C06DFC">
            <w:pPr>
              <w:rPr>
                <w:b/>
                <w:sz w:val="16"/>
                <w:szCs w:val="16"/>
              </w:rPr>
            </w:pPr>
          </w:p>
        </w:tc>
      </w:tr>
      <w:tr w:rsidR="00690A5A" w:rsidTr="006E5989">
        <w:trPr>
          <w:trHeight w:val="283"/>
        </w:trPr>
        <w:tc>
          <w:tcPr>
            <w:tcW w:w="6323" w:type="dxa"/>
            <w:gridSpan w:val="7"/>
            <w:vMerge/>
          </w:tcPr>
          <w:p w:rsidR="00690A5A" w:rsidRDefault="00690A5A" w:rsidP="00C06DFC"/>
        </w:tc>
        <w:tc>
          <w:tcPr>
            <w:tcW w:w="1730" w:type="dxa"/>
            <w:gridSpan w:val="2"/>
          </w:tcPr>
          <w:p w:rsidR="00690A5A" w:rsidRPr="006E5989" w:rsidRDefault="00690A5A" w:rsidP="00C06DFC">
            <w:pPr>
              <w:rPr>
                <w:b/>
              </w:rPr>
            </w:pPr>
            <w:r w:rsidRPr="006E5989">
              <w:rPr>
                <w:b/>
              </w:rPr>
              <w:t xml:space="preserve">Time </w:t>
            </w:r>
            <w:proofErr w:type="spellStart"/>
            <w:r w:rsidRPr="006E5989">
              <w:rPr>
                <w:b/>
              </w:rPr>
              <w:t>Avg</w:t>
            </w:r>
            <w:proofErr w:type="spellEnd"/>
          </w:p>
        </w:tc>
        <w:tc>
          <w:tcPr>
            <w:tcW w:w="1688" w:type="dxa"/>
          </w:tcPr>
          <w:p w:rsidR="00690A5A" w:rsidRDefault="00690A5A" w:rsidP="00C06DFC">
            <w:r>
              <w:t>FREE</w:t>
            </w:r>
          </w:p>
        </w:tc>
      </w:tr>
      <w:tr w:rsidR="00690A5A" w:rsidTr="006E5989">
        <w:trPr>
          <w:trHeight w:val="283"/>
        </w:trPr>
        <w:tc>
          <w:tcPr>
            <w:tcW w:w="6323" w:type="dxa"/>
            <w:gridSpan w:val="7"/>
            <w:vMerge/>
          </w:tcPr>
          <w:p w:rsidR="00690A5A" w:rsidRDefault="00690A5A" w:rsidP="00C06DFC"/>
        </w:tc>
        <w:tc>
          <w:tcPr>
            <w:tcW w:w="1730" w:type="dxa"/>
            <w:gridSpan w:val="2"/>
          </w:tcPr>
          <w:p w:rsidR="00690A5A" w:rsidRPr="006E5989" w:rsidRDefault="00690A5A" w:rsidP="00C06DFC">
            <w:pPr>
              <w:rPr>
                <w:b/>
              </w:rPr>
            </w:pPr>
            <w:r w:rsidRPr="006E5989">
              <w:rPr>
                <w:b/>
              </w:rPr>
              <w:t>Daily Stats</w:t>
            </w:r>
          </w:p>
        </w:tc>
        <w:tc>
          <w:tcPr>
            <w:tcW w:w="1688" w:type="dxa"/>
          </w:tcPr>
          <w:p w:rsidR="00690A5A" w:rsidRDefault="00690A5A" w:rsidP="00C06DFC">
            <w:r>
              <w:t>FREE</w:t>
            </w:r>
          </w:p>
        </w:tc>
      </w:tr>
      <w:tr w:rsidR="00690A5A" w:rsidTr="006E5989">
        <w:trPr>
          <w:trHeight w:val="283"/>
        </w:trPr>
        <w:tc>
          <w:tcPr>
            <w:tcW w:w="6323" w:type="dxa"/>
            <w:gridSpan w:val="7"/>
            <w:vMerge/>
          </w:tcPr>
          <w:p w:rsidR="00690A5A" w:rsidRDefault="00690A5A" w:rsidP="00C06DFC"/>
        </w:tc>
        <w:tc>
          <w:tcPr>
            <w:tcW w:w="1730" w:type="dxa"/>
            <w:gridSpan w:val="2"/>
          </w:tcPr>
          <w:p w:rsidR="00690A5A" w:rsidRPr="006E5989" w:rsidRDefault="00690A5A" w:rsidP="00C06DFC">
            <w:pPr>
              <w:rPr>
                <w:b/>
              </w:rPr>
            </w:pPr>
            <w:r w:rsidRPr="006E5989">
              <w:rPr>
                <w:b/>
              </w:rPr>
              <w:t>Season</w:t>
            </w:r>
          </w:p>
        </w:tc>
        <w:tc>
          <w:tcPr>
            <w:tcW w:w="1688" w:type="dxa"/>
          </w:tcPr>
          <w:p w:rsidR="00690A5A" w:rsidRDefault="00690A5A" w:rsidP="00C06DFC">
            <w:r>
              <w:t>FREE</w:t>
            </w:r>
          </w:p>
        </w:tc>
      </w:tr>
      <w:tr w:rsidR="00690A5A" w:rsidTr="006E5989">
        <w:trPr>
          <w:trHeight w:val="283"/>
        </w:trPr>
        <w:tc>
          <w:tcPr>
            <w:tcW w:w="6323" w:type="dxa"/>
            <w:gridSpan w:val="7"/>
            <w:vMerge/>
          </w:tcPr>
          <w:p w:rsidR="00690A5A" w:rsidRDefault="00690A5A" w:rsidP="00C06DFC"/>
        </w:tc>
        <w:tc>
          <w:tcPr>
            <w:tcW w:w="1730" w:type="dxa"/>
            <w:gridSpan w:val="2"/>
          </w:tcPr>
          <w:p w:rsidR="00690A5A" w:rsidRPr="006E5989" w:rsidRDefault="00690A5A" w:rsidP="00C06DFC">
            <w:pPr>
              <w:rPr>
                <w:b/>
              </w:rPr>
            </w:pPr>
            <w:r w:rsidRPr="006E5989">
              <w:rPr>
                <w:b/>
              </w:rPr>
              <w:t>Day</w:t>
            </w:r>
          </w:p>
        </w:tc>
        <w:tc>
          <w:tcPr>
            <w:tcW w:w="1688" w:type="dxa"/>
          </w:tcPr>
          <w:p w:rsidR="00690A5A" w:rsidRDefault="00690A5A" w:rsidP="00C06DFC">
            <w:r>
              <w:t>FREE</w:t>
            </w:r>
          </w:p>
        </w:tc>
      </w:tr>
      <w:tr w:rsidR="00690A5A" w:rsidTr="006E5989">
        <w:trPr>
          <w:trHeight w:val="203"/>
        </w:trPr>
        <w:tc>
          <w:tcPr>
            <w:tcW w:w="6323" w:type="dxa"/>
            <w:gridSpan w:val="7"/>
            <w:vMerge/>
          </w:tcPr>
          <w:p w:rsidR="00690A5A" w:rsidRDefault="00690A5A" w:rsidP="00C06DFC"/>
        </w:tc>
        <w:tc>
          <w:tcPr>
            <w:tcW w:w="3418" w:type="dxa"/>
            <w:gridSpan w:val="3"/>
            <w:shd w:val="clear" w:color="auto" w:fill="D9D9D9"/>
          </w:tcPr>
          <w:p w:rsidR="00690A5A" w:rsidRPr="006E5989" w:rsidRDefault="00690A5A" w:rsidP="00C06DFC">
            <w:pPr>
              <w:rPr>
                <w:b/>
                <w:sz w:val="16"/>
                <w:szCs w:val="16"/>
              </w:rPr>
            </w:pPr>
          </w:p>
        </w:tc>
      </w:tr>
      <w:tr w:rsidR="00690A5A" w:rsidTr="006E5989">
        <w:trPr>
          <w:trHeight w:val="283"/>
        </w:trPr>
        <w:tc>
          <w:tcPr>
            <w:tcW w:w="6323" w:type="dxa"/>
            <w:gridSpan w:val="7"/>
            <w:vMerge/>
          </w:tcPr>
          <w:p w:rsidR="00690A5A" w:rsidRDefault="00690A5A" w:rsidP="00C06DFC"/>
        </w:tc>
        <w:tc>
          <w:tcPr>
            <w:tcW w:w="1730" w:type="dxa"/>
            <w:gridSpan w:val="2"/>
          </w:tcPr>
          <w:p w:rsidR="00690A5A" w:rsidRPr="006E5989" w:rsidRDefault="00690A5A" w:rsidP="00C06DFC">
            <w:pPr>
              <w:rPr>
                <w:b/>
              </w:rPr>
            </w:pPr>
            <w:r w:rsidRPr="006E5989">
              <w:rPr>
                <w:b/>
              </w:rPr>
              <w:t>Threshold</w:t>
            </w:r>
          </w:p>
        </w:tc>
        <w:tc>
          <w:tcPr>
            <w:tcW w:w="1688" w:type="dxa"/>
          </w:tcPr>
          <w:p w:rsidR="00690A5A" w:rsidRDefault="00690A5A" w:rsidP="00C06DFC">
            <w:r>
              <w:t>N|A</w:t>
            </w:r>
          </w:p>
        </w:tc>
      </w:tr>
      <w:tr w:rsidR="00690A5A" w:rsidTr="006E5989">
        <w:trPr>
          <w:trHeight w:val="750"/>
        </w:trPr>
        <w:tc>
          <w:tcPr>
            <w:tcW w:w="6323" w:type="dxa"/>
            <w:gridSpan w:val="7"/>
            <w:vMerge/>
          </w:tcPr>
          <w:p w:rsidR="00690A5A" w:rsidRDefault="00690A5A" w:rsidP="00C06DFC"/>
        </w:tc>
        <w:tc>
          <w:tcPr>
            <w:tcW w:w="3418" w:type="dxa"/>
            <w:gridSpan w:val="3"/>
            <w:shd w:val="clear" w:color="auto" w:fill="D9D9D9"/>
          </w:tcPr>
          <w:p w:rsidR="00690A5A" w:rsidRDefault="00690A5A" w:rsidP="00C06DFC"/>
        </w:tc>
      </w:tr>
      <w:tr w:rsidR="00690A5A" w:rsidTr="006E5989">
        <w:trPr>
          <w:cantSplit/>
          <w:trHeight w:val="1543"/>
        </w:trPr>
        <w:tc>
          <w:tcPr>
            <w:tcW w:w="822" w:type="dxa"/>
            <w:shd w:val="clear" w:color="auto" w:fill="8DB3E2"/>
            <w:textDirection w:val="btLr"/>
          </w:tcPr>
          <w:p w:rsidR="00690A5A" w:rsidRDefault="00690A5A" w:rsidP="006E5989">
            <w:pPr>
              <w:ind w:left="113" w:right="113"/>
              <w:jc w:val="center"/>
            </w:pPr>
            <w:r>
              <w:t>Description</w:t>
            </w:r>
          </w:p>
        </w:tc>
        <w:tc>
          <w:tcPr>
            <w:tcW w:w="8919" w:type="dxa"/>
            <w:gridSpan w:val="9"/>
          </w:tcPr>
          <w:p w:rsidR="00690A5A" w:rsidRDefault="00690A5A" w:rsidP="00C06DFC"/>
          <w:p w:rsidR="00690A5A" w:rsidRDefault="00690A5A" w:rsidP="006E5989">
            <w:pPr>
              <w:jc w:val="both"/>
            </w:pPr>
            <w:r>
              <w:t>For all stations the selected characteristic is plotted as a colored circle. In case of multiple choice involving two entities (e.g. models and observations) two colored circles will appear while for multiple choice involving three entities (e.g. models, parameters and observations) multiple bars will appear.</w:t>
            </w:r>
          </w:p>
          <w:p w:rsidR="00690A5A" w:rsidRDefault="00690A5A" w:rsidP="00C06DFC"/>
        </w:tc>
      </w:tr>
      <w:tr w:rsidR="00690A5A" w:rsidTr="006E5989">
        <w:trPr>
          <w:cantSplit/>
          <w:trHeight w:val="254"/>
        </w:trPr>
        <w:tc>
          <w:tcPr>
            <w:tcW w:w="9741" w:type="dxa"/>
            <w:gridSpan w:val="10"/>
            <w:shd w:val="clear" w:color="auto" w:fill="7F7F7F"/>
            <w:textDirection w:val="btLr"/>
          </w:tcPr>
          <w:p w:rsidR="00690A5A" w:rsidRDefault="00690A5A" w:rsidP="00C06DFC"/>
        </w:tc>
      </w:tr>
      <w:tr w:rsidR="00690A5A" w:rsidTr="006E5989">
        <w:trPr>
          <w:cantSplit/>
          <w:trHeight w:val="1440"/>
        </w:trPr>
        <w:tc>
          <w:tcPr>
            <w:tcW w:w="822" w:type="dxa"/>
            <w:shd w:val="clear" w:color="auto" w:fill="8DB3E2"/>
            <w:textDirection w:val="btLr"/>
          </w:tcPr>
          <w:p w:rsidR="00690A5A" w:rsidRDefault="00690A5A" w:rsidP="006E5989">
            <w:pPr>
              <w:ind w:left="113" w:right="113"/>
              <w:jc w:val="center"/>
            </w:pPr>
            <w:r>
              <w:t>MQO</w:t>
            </w:r>
          </w:p>
        </w:tc>
        <w:tc>
          <w:tcPr>
            <w:tcW w:w="8919" w:type="dxa"/>
            <w:gridSpan w:val="9"/>
            <w:vAlign w:val="center"/>
          </w:tcPr>
          <w:p w:rsidR="00690A5A" w:rsidRDefault="00690A5A" w:rsidP="00BF6F7F"/>
          <w:p w:rsidR="00690A5A" w:rsidRPr="00A1515C" w:rsidRDefault="00690A5A" w:rsidP="00BF6F7F">
            <w:r>
              <w:t>N|A</w:t>
            </w:r>
          </w:p>
        </w:tc>
      </w:tr>
      <w:tr w:rsidR="00690A5A" w:rsidTr="006E5989">
        <w:trPr>
          <w:cantSplit/>
          <w:trHeight w:val="209"/>
        </w:trPr>
        <w:tc>
          <w:tcPr>
            <w:tcW w:w="9741" w:type="dxa"/>
            <w:gridSpan w:val="10"/>
            <w:shd w:val="clear" w:color="auto" w:fill="7F7F7F"/>
            <w:textDirection w:val="btLr"/>
          </w:tcPr>
          <w:p w:rsidR="00690A5A" w:rsidRPr="006E5989" w:rsidRDefault="00690A5A" w:rsidP="00C06DFC">
            <w:pPr>
              <w:rPr>
                <w:sz w:val="16"/>
                <w:szCs w:val="16"/>
              </w:rPr>
            </w:pPr>
          </w:p>
        </w:tc>
      </w:tr>
      <w:tr w:rsidR="00690A5A" w:rsidTr="006E5989">
        <w:trPr>
          <w:cantSplit/>
          <w:trHeight w:val="438"/>
        </w:trPr>
        <w:tc>
          <w:tcPr>
            <w:tcW w:w="822" w:type="dxa"/>
            <w:vMerge w:val="restart"/>
            <w:shd w:val="clear" w:color="auto" w:fill="8DB3E2"/>
            <w:textDirection w:val="btLr"/>
          </w:tcPr>
          <w:p w:rsidR="00690A5A" w:rsidRDefault="00690A5A" w:rsidP="006E5989">
            <w:pPr>
              <w:ind w:left="113" w:right="113"/>
              <w:jc w:val="center"/>
            </w:pPr>
            <w:r>
              <w:t>Options</w:t>
            </w:r>
          </w:p>
        </w:tc>
        <w:tc>
          <w:tcPr>
            <w:tcW w:w="697" w:type="dxa"/>
          </w:tcPr>
          <w:p w:rsidR="00690A5A" w:rsidRPr="009E6F27" w:rsidRDefault="00690A5A" w:rsidP="006E5989">
            <w:pPr>
              <w:jc w:val="center"/>
            </w:pPr>
            <w:r w:rsidRPr="006E5989">
              <w:rPr>
                <w:b/>
              </w:rPr>
              <w:t>O</w:t>
            </w:r>
            <w:r w:rsidRPr="009E6F27">
              <w:t>BS</w:t>
            </w:r>
          </w:p>
        </w:tc>
        <w:tc>
          <w:tcPr>
            <w:tcW w:w="790" w:type="dxa"/>
          </w:tcPr>
          <w:p w:rsidR="00690A5A" w:rsidRPr="009E6F27" w:rsidRDefault="00690A5A" w:rsidP="006E5989">
            <w:pPr>
              <w:jc w:val="center"/>
            </w:pPr>
            <w:r w:rsidRPr="006E5989">
              <w:rPr>
                <w:b/>
              </w:rPr>
              <w:t>M</w:t>
            </w:r>
            <w:r w:rsidRPr="009E6F27">
              <w:t>OD</w:t>
            </w:r>
          </w:p>
        </w:tc>
        <w:tc>
          <w:tcPr>
            <w:tcW w:w="696" w:type="dxa"/>
          </w:tcPr>
          <w:p w:rsidR="00690A5A" w:rsidRPr="009E6F27" w:rsidRDefault="00690A5A" w:rsidP="006E5989">
            <w:pPr>
              <w:jc w:val="center"/>
            </w:pPr>
            <w:r w:rsidRPr="006E5989">
              <w:rPr>
                <w:b/>
              </w:rPr>
              <w:t>P</w:t>
            </w:r>
            <w:r w:rsidRPr="009E6F27">
              <w:t>AR</w:t>
            </w:r>
          </w:p>
        </w:tc>
        <w:tc>
          <w:tcPr>
            <w:tcW w:w="830" w:type="dxa"/>
          </w:tcPr>
          <w:p w:rsidR="00690A5A" w:rsidRPr="009E6F27" w:rsidRDefault="00690A5A" w:rsidP="006E5989">
            <w:pPr>
              <w:jc w:val="center"/>
            </w:pPr>
            <w:r w:rsidRPr="006E5989">
              <w:rPr>
                <w:b/>
              </w:rPr>
              <w:t>S</w:t>
            </w:r>
            <w:r w:rsidRPr="009E6F27">
              <w:t>CEN</w:t>
            </w:r>
          </w:p>
        </w:tc>
        <w:tc>
          <w:tcPr>
            <w:tcW w:w="1043" w:type="dxa"/>
          </w:tcPr>
          <w:p w:rsidR="00690A5A" w:rsidRDefault="00690A5A" w:rsidP="006E5989">
            <w:pPr>
              <w:jc w:val="center"/>
            </w:pPr>
            <w:r>
              <w:t>Other</w:t>
            </w:r>
          </w:p>
        </w:tc>
        <w:tc>
          <w:tcPr>
            <w:tcW w:w="1587" w:type="dxa"/>
            <w:gridSpan w:val="2"/>
            <w:shd w:val="clear" w:color="auto" w:fill="BFBFBF"/>
          </w:tcPr>
          <w:p w:rsidR="00690A5A" w:rsidRDefault="00690A5A" w:rsidP="006E5989">
            <w:pPr>
              <w:jc w:val="center"/>
            </w:pPr>
          </w:p>
        </w:tc>
        <w:tc>
          <w:tcPr>
            <w:tcW w:w="1588" w:type="dxa"/>
          </w:tcPr>
          <w:p w:rsidR="00690A5A" w:rsidRDefault="00690A5A" w:rsidP="006E5989">
            <w:pPr>
              <w:jc w:val="center"/>
            </w:pPr>
            <w:r>
              <w:t>Single</w:t>
            </w:r>
          </w:p>
          <w:p w:rsidR="00690A5A" w:rsidRDefault="00690A5A" w:rsidP="006E5989">
            <w:pPr>
              <w:jc w:val="center"/>
            </w:pPr>
            <w:r>
              <w:t>mode</w:t>
            </w:r>
          </w:p>
        </w:tc>
        <w:tc>
          <w:tcPr>
            <w:tcW w:w="1688" w:type="dxa"/>
          </w:tcPr>
          <w:p w:rsidR="00690A5A" w:rsidRDefault="00690A5A" w:rsidP="006E5989">
            <w:pPr>
              <w:jc w:val="center"/>
            </w:pPr>
            <w:r>
              <w:t>Group</w:t>
            </w:r>
          </w:p>
          <w:p w:rsidR="00690A5A" w:rsidRDefault="00690A5A" w:rsidP="006E5989">
            <w:pPr>
              <w:jc w:val="center"/>
            </w:pPr>
            <w:r>
              <w:t>mode</w:t>
            </w:r>
          </w:p>
        </w:tc>
      </w:tr>
      <w:tr w:rsidR="00690A5A" w:rsidTr="006E5989">
        <w:trPr>
          <w:cantSplit/>
          <w:trHeight w:val="516"/>
        </w:trPr>
        <w:tc>
          <w:tcPr>
            <w:tcW w:w="822" w:type="dxa"/>
            <w:vMerge/>
            <w:shd w:val="clear" w:color="auto" w:fill="8DB3E2"/>
            <w:textDirection w:val="btLr"/>
          </w:tcPr>
          <w:p w:rsidR="00690A5A" w:rsidRDefault="00690A5A" w:rsidP="006E5989">
            <w:pPr>
              <w:ind w:left="113" w:right="113"/>
            </w:pPr>
          </w:p>
        </w:tc>
        <w:tc>
          <w:tcPr>
            <w:tcW w:w="697" w:type="dxa"/>
            <w:vAlign w:val="center"/>
          </w:tcPr>
          <w:p w:rsidR="00690A5A" w:rsidRDefault="00690A5A" w:rsidP="006E5989">
            <w:pPr>
              <w:jc w:val="center"/>
            </w:pPr>
            <w:r>
              <w:t>X</w:t>
            </w:r>
          </w:p>
        </w:tc>
        <w:tc>
          <w:tcPr>
            <w:tcW w:w="790" w:type="dxa"/>
            <w:vAlign w:val="center"/>
          </w:tcPr>
          <w:p w:rsidR="00690A5A" w:rsidRDefault="00690A5A" w:rsidP="006E5989">
            <w:pPr>
              <w:jc w:val="center"/>
            </w:pPr>
            <w:r>
              <w:t>X</w:t>
            </w:r>
          </w:p>
        </w:tc>
        <w:tc>
          <w:tcPr>
            <w:tcW w:w="696" w:type="dxa"/>
            <w:vAlign w:val="center"/>
          </w:tcPr>
          <w:p w:rsidR="00690A5A" w:rsidRDefault="00690A5A" w:rsidP="006E5989">
            <w:pPr>
              <w:jc w:val="center"/>
            </w:pPr>
            <w:r>
              <w:t>X</w:t>
            </w:r>
          </w:p>
        </w:tc>
        <w:tc>
          <w:tcPr>
            <w:tcW w:w="830" w:type="dxa"/>
            <w:vAlign w:val="center"/>
          </w:tcPr>
          <w:p w:rsidR="00690A5A" w:rsidRDefault="00690A5A" w:rsidP="006E5989">
            <w:pPr>
              <w:jc w:val="center"/>
            </w:pPr>
            <w:r>
              <w:t>X</w:t>
            </w:r>
          </w:p>
        </w:tc>
        <w:tc>
          <w:tcPr>
            <w:tcW w:w="1043" w:type="dxa"/>
            <w:vAlign w:val="center"/>
          </w:tcPr>
          <w:p w:rsidR="00690A5A" w:rsidRPr="00F51A57" w:rsidRDefault="00690A5A" w:rsidP="006E5989">
            <w:pPr>
              <w:jc w:val="center"/>
              <w:rPr>
                <w:lang w:val="pt-BR"/>
              </w:rPr>
            </w:pPr>
            <w:r w:rsidRPr="00F51A57">
              <w:rPr>
                <w:lang w:val="pt-BR"/>
              </w:rPr>
              <w:t>P-O</w:t>
            </w:r>
          </w:p>
          <w:p w:rsidR="00690A5A" w:rsidRPr="00F51A57" w:rsidRDefault="00690A5A" w:rsidP="006E5989">
            <w:pPr>
              <w:jc w:val="center"/>
              <w:rPr>
                <w:lang w:val="pt-BR"/>
              </w:rPr>
            </w:pPr>
            <w:r w:rsidRPr="00F51A57">
              <w:rPr>
                <w:lang w:val="pt-BR"/>
              </w:rPr>
              <w:t>P-M</w:t>
            </w:r>
          </w:p>
          <w:p w:rsidR="00690A5A" w:rsidRPr="00F51A57" w:rsidRDefault="00690A5A" w:rsidP="006E5989">
            <w:pPr>
              <w:jc w:val="center"/>
              <w:rPr>
                <w:lang w:val="pt-BR"/>
              </w:rPr>
            </w:pPr>
            <w:r w:rsidRPr="00F51A57">
              <w:rPr>
                <w:lang w:val="pt-BR"/>
              </w:rPr>
              <w:t>P-S</w:t>
            </w:r>
          </w:p>
          <w:p w:rsidR="00690A5A" w:rsidRPr="00F51A57" w:rsidRDefault="00690A5A" w:rsidP="006E5989">
            <w:pPr>
              <w:jc w:val="center"/>
              <w:rPr>
                <w:lang w:val="pt-BR"/>
              </w:rPr>
            </w:pPr>
            <w:r w:rsidRPr="00F51A57">
              <w:rPr>
                <w:lang w:val="pt-BR"/>
              </w:rPr>
              <w:t>M-S</w:t>
            </w:r>
          </w:p>
          <w:p w:rsidR="00690A5A" w:rsidRPr="00F51A57" w:rsidRDefault="00690A5A" w:rsidP="006E5989">
            <w:pPr>
              <w:jc w:val="center"/>
              <w:rPr>
                <w:lang w:val="pt-BR"/>
              </w:rPr>
            </w:pPr>
            <w:r w:rsidRPr="00F51A57">
              <w:rPr>
                <w:lang w:val="pt-BR"/>
              </w:rPr>
              <w:t>M-O</w:t>
            </w:r>
          </w:p>
          <w:p w:rsidR="00690A5A" w:rsidRPr="00F51A57" w:rsidRDefault="00690A5A" w:rsidP="006E5989">
            <w:pPr>
              <w:jc w:val="center"/>
              <w:rPr>
                <w:lang w:val="pt-BR"/>
              </w:rPr>
            </w:pPr>
            <w:r w:rsidRPr="00F51A57">
              <w:rPr>
                <w:lang w:val="pt-BR"/>
              </w:rPr>
              <w:t>S-O</w:t>
            </w:r>
          </w:p>
          <w:p w:rsidR="00690A5A" w:rsidRDefault="00690A5A" w:rsidP="006E5989">
            <w:pPr>
              <w:jc w:val="center"/>
            </w:pPr>
            <w:r>
              <w:t>P-M-O</w:t>
            </w:r>
          </w:p>
          <w:p w:rsidR="00690A5A" w:rsidRDefault="00690A5A" w:rsidP="006E5989">
            <w:pPr>
              <w:jc w:val="center"/>
            </w:pPr>
            <w:r>
              <w:t>P-S-O</w:t>
            </w:r>
          </w:p>
          <w:p w:rsidR="00690A5A" w:rsidRDefault="00690A5A" w:rsidP="006E5989">
            <w:pPr>
              <w:jc w:val="center"/>
            </w:pPr>
            <w:r>
              <w:t>M-S-O</w:t>
            </w:r>
          </w:p>
        </w:tc>
        <w:tc>
          <w:tcPr>
            <w:tcW w:w="1587" w:type="dxa"/>
            <w:gridSpan w:val="2"/>
            <w:shd w:val="clear" w:color="auto" w:fill="BFBFBF"/>
            <w:vAlign w:val="center"/>
          </w:tcPr>
          <w:p w:rsidR="00690A5A" w:rsidRDefault="00690A5A" w:rsidP="006E5989">
            <w:pPr>
              <w:jc w:val="center"/>
            </w:pPr>
          </w:p>
        </w:tc>
        <w:tc>
          <w:tcPr>
            <w:tcW w:w="1588" w:type="dxa"/>
            <w:vAlign w:val="center"/>
          </w:tcPr>
          <w:p w:rsidR="00690A5A" w:rsidRDefault="00690A5A" w:rsidP="006E5989">
            <w:pPr>
              <w:jc w:val="center"/>
            </w:pPr>
            <w:r>
              <w:t>YES</w:t>
            </w:r>
          </w:p>
        </w:tc>
        <w:tc>
          <w:tcPr>
            <w:tcW w:w="1688" w:type="dxa"/>
            <w:vAlign w:val="center"/>
          </w:tcPr>
          <w:p w:rsidR="00690A5A" w:rsidRDefault="00690A5A" w:rsidP="006E5989">
            <w:pPr>
              <w:jc w:val="center"/>
            </w:pPr>
            <w:r>
              <w:t>YES</w:t>
            </w:r>
          </w:p>
        </w:tc>
      </w:tr>
    </w:tbl>
    <w:p w:rsidR="00690A5A" w:rsidRDefault="00690A5A"/>
    <w:p w:rsidR="00690A5A" w:rsidRDefault="00690A5A">
      <w: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22"/>
        <w:gridCol w:w="697"/>
        <w:gridCol w:w="790"/>
        <w:gridCol w:w="696"/>
        <w:gridCol w:w="830"/>
        <w:gridCol w:w="1043"/>
        <w:gridCol w:w="1282"/>
        <w:gridCol w:w="113"/>
        <w:gridCol w:w="1510"/>
        <w:gridCol w:w="1460"/>
      </w:tblGrid>
      <w:tr w:rsidR="00690A5A" w:rsidTr="002802DF">
        <w:tc>
          <w:tcPr>
            <w:tcW w:w="6323" w:type="dxa"/>
            <w:gridSpan w:val="7"/>
          </w:tcPr>
          <w:p w:rsidR="00690A5A" w:rsidRPr="00DF50B6" w:rsidRDefault="00690A5A" w:rsidP="006600DA">
            <w:pPr>
              <w:pStyle w:val="Heading3"/>
              <w:rPr>
                <w:sz w:val="32"/>
                <w:szCs w:val="32"/>
              </w:rPr>
            </w:pPr>
            <w:bookmarkStart w:id="475" w:name="_Toc410806059"/>
            <w:r w:rsidRPr="00DF50B6">
              <w:lastRenderedPageBreak/>
              <w:t>BARPLOT (CUMUL)</w:t>
            </w:r>
            <w:bookmarkEnd w:id="475"/>
          </w:p>
        </w:tc>
        <w:tc>
          <w:tcPr>
            <w:tcW w:w="3418" w:type="dxa"/>
            <w:gridSpan w:val="3"/>
          </w:tcPr>
          <w:p w:rsidR="00690A5A" w:rsidRPr="006E5989" w:rsidRDefault="00690A5A" w:rsidP="002802DF">
            <w:pPr>
              <w:jc w:val="center"/>
              <w:rPr>
                <w:sz w:val="28"/>
                <w:szCs w:val="28"/>
              </w:rPr>
            </w:pPr>
            <w:r>
              <w:rPr>
                <w:i/>
                <w:sz w:val="36"/>
                <w:szCs w:val="36"/>
              </w:rPr>
              <w:t>38</w:t>
            </w:r>
          </w:p>
        </w:tc>
      </w:tr>
      <w:tr w:rsidR="00690A5A" w:rsidTr="002802DF">
        <w:tc>
          <w:tcPr>
            <w:tcW w:w="9741" w:type="dxa"/>
            <w:gridSpan w:val="10"/>
            <w:shd w:val="clear" w:color="auto" w:fill="D9D9D9"/>
          </w:tcPr>
          <w:p w:rsidR="00690A5A" w:rsidRDefault="00690A5A" w:rsidP="002802DF"/>
        </w:tc>
      </w:tr>
      <w:tr w:rsidR="00690A5A" w:rsidTr="002802DF">
        <w:trPr>
          <w:trHeight w:val="283"/>
        </w:trPr>
        <w:tc>
          <w:tcPr>
            <w:tcW w:w="6323" w:type="dxa"/>
            <w:gridSpan w:val="7"/>
            <w:vMerge w:val="restart"/>
          </w:tcPr>
          <w:p w:rsidR="00690A5A" w:rsidRDefault="008A7E62" w:rsidP="002802DF">
            <w:pPr>
              <w:jc w:val="center"/>
            </w:pPr>
            <w:r>
              <w:rPr>
                <w:noProof/>
              </w:rPr>
              <w:drawing>
                <wp:inline distT="0" distB="0" distL="0" distR="0" wp14:anchorId="219BFC88" wp14:editId="7833BC01">
                  <wp:extent cx="3554095" cy="2760345"/>
                  <wp:effectExtent l="0" t="0" r="8255" b="1905"/>
                  <wp:docPr id="4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554095" cy="2760345"/>
                          </a:xfrm>
                          <a:prstGeom prst="rect">
                            <a:avLst/>
                          </a:prstGeom>
                          <a:noFill/>
                          <a:ln>
                            <a:noFill/>
                          </a:ln>
                        </pic:spPr>
                      </pic:pic>
                    </a:graphicData>
                  </a:graphic>
                </wp:inline>
              </w:drawing>
            </w:r>
          </w:p>
        </w:tc>
        <w:tc>
          <w:tcPr>
            <w:tcW w:w="1730" w:type="dxa"/>
            <w:gridSpan w:val="2"/>
          </w:tcPr>
          <w:p w:rsidR="00690A5A" w:rsidRPr="006E5989" w:rsidRDefault="00690A5A" w:rsidP="002802DF">
            <w:pPr>
              <w:rPr>
                <w:b/>
              </w:rPr>
            </w:pPr>
            <w:r w:rsidRPr="006E5989">
              <w:rPr>
                <w:b/>
              </w:rPr>
              <w:t>X axis</w:t>
            </w:r>
          </w:p>
        </w:tc>
        <w:tc>
          <w:tcPr>
            <w:tcW w:w="1688" w:type="dxa"/>
          </w:tcPr>
          <w:p w:rsidR="00690A5A" w:rsidRDefault="00690A5A" w:rsidP="002802DF">
            <w:r>
              <w:t>Stations</w:t>
            </w:r>
          </w:p>
        </w:tc>
      </w:tr>
      <w:tr w:rsidR="00690A5A" w:rsidTr="002802DF">
        <w:trPr>
          <w:trHeight w:val="283"/>
        </w:trPr>
        <w:tc>
          <w:tcPr>
            <w:tcW w:w="6323" w:type="dxa"/>
            <w:gridSpan w:val="7"/>
            <w:vMerge/>
          </w:tcPr>
          <w:p w:rsidR="00690A5A" w:rsidRDefault="00690A5A" w:rsidP="002802DF"/>
        </w:tc>
        <w:tc>
          <w:tcPr>
            <w:tcW w:w="1730" w:type="dxa"/>
            <w:gridSpan w:val="2"/>
          </w:tcPr>
          <w:p w:rsidR="00690A5A" w:rsidRPr="006E5989" w:rsidRDefault="00690A5A" w:rsidP="002802DF">
            <w:pPr>
              <w:rPr>
                <w:b/>
              </w:rPr>
            </w:pPr>
            <w:r w:rsidRPr="006E5989">
              <w:rPr>
                <w:b/>
              </w:rPr>
              <w:t>Y axis</w:t>
            </w:r>
          </w:p>
        </w:tc>
        <w:tc>
          <w:tcPr>
            <w:tcW w:w="1688" w:type="dxa"/>
          </w:tcPr>
          <w:p w:rsidR="00690A5A" w:rsidRDefault="00690A5A" w:rsidP="002802DF">
            <w:r>
              <w:t>Values</w:t>
            </w:r>
          </w:p>
        </w:tc>
      </w:tr>
      <w:tr w:rsidR="00690A5A" w:rsidTr="002802DF">
        <w:trPr>
          <w:trHeight w:val="57"/>
        </w:trPr>
        <w:tc>
          <w:tcPr>
            <w:tcW w:w="6323" w:type="dxa"/>
            <w:gridSpan w:val="7"/>
            <w:vMerge/>
          </w:tcPr>
          <w:p w:rsidR="00690A5A" w:rsidRDefault="00690A5A" w:rsidP="002802DF"/>
        </w:tc>
        <w:tc>
          <w:tcPr>
            <w:tcW w:w="3418" w:type="dxa"/>
            <w:gridSpan w:val="3"/>
            <w:shd w:val="clear" w:color="auto" w:fill="D9D9D9"/>
          </w:tcPr>
          <w:p w:rsidR="00690A5A" w:rsidRPr="006E5989" w:rsidRDefault="00690A5A" w:rsidP="002802DF">
            <w:pPr>
              <w:rPr>
                <w:b/>
                <w:sz w:val="16"/>
                <w:szCs w:val="16"/>
              </w:rPr>
            </w:pPr>
          </w:p>
        </w:tc>
      </w:tr>
      <w:tr w:rsidR="00690A5A" w:rsidTr="002802DF">
        <w:tc>
          <w:tcPr>
            <w:tcW w:w="6323" w:type="dxa"/>
            <w:gridSpan w:val="7"/>
            <w:vMerge/>
          </w:tcPr>
          <w:p w:rsidR="00690A5A" w:rsidRDefault="00690A5A" w:rsidP="002802DF"/>
        </w:tc>
        <w:tc>
          <w:tcPr>
            <w:tcW w:w="1730" w:type="dxa"/>
            <w:gridSpan w:val="2"/>
          </w:tcPr>
          <w:p w:rsidR="00690A5A" w:rsidRPr="006E5989" w:rsidRDefault="00690A5A" w:rsidP="002802DF">
            <w:pPr>
              <w:rPr>
                <w:b/>
              </w:rPr>
            </w:pPr>
            <w:r w:rsidRPr="006E5989">
              <w:rPr>
                <w:b/>
              </w:rPr>
              <w:t>Parameters</w:t>
            </w:r>
          </w:p>
        </w:tc>
        <w:tc>
          <w:tcPr>
            <w:tcW w:w="1688" w:type="dxa"/>
          </w:tcPr>
          <w:p w:rsidR="00690A5A" w:rsidRDefault="00690A5A" w:rsidP="002802DF">
            <w:r>
              <w:t>FREE</w:t>
            </w:r>
          </w:p>
        </w:tc>
      </w:tr>
      <w:tr w:rsidR="00690A5A" w:rsidTr="002802DF">
        <w:trPr>
          <w:trHeight w:val="113"/>
        </w:trPr>
        <w:tc>
          <w:tcPr>
            <w:tcW w:w="6323" w:type="dxa"/>
            <w:gridSpan w:val="7"/>
            <w:vMerge/>
          </w:tcPr>
          <w:p w:rsidR="00690A5A" w:rsidRDefault="00690A5A" w:rsidP="002802DF"/>
        </w:tc>
        <w:tc>
          <w:tcPr>
            <w:tcW w:w="3418" w:type="dxa"/>
            <w:gridSpan w:val="3"/>
            <w:shd w:val="clear" w:color="auto" w:fill="D9D9D9"/>
          </w:tcPr>
          <w:p w:rsidR="00690A5A" w:rsidRPr="006E5989" w:rsidRDefault="00690A5A" w:rsidP="002802DF">
            <w:pPr>
              <w:rPr>
                <w:b/>
                <w:sz w:val="16"/>
                <w:szCs w:val="16"/>
              </w:rPr>
            </w:pPr>
          </w:p>
        </w:tc>
      </w:tr>
      <w:tr w:rsidR="00690A5A" w:rsidTr="002802DF">
        <w:trPr>
          <w:trHeight w:val="283"/>
        </w:trPr>
        <w:tc>
          <w:tcPr>
            <w:tcW w:w="6323" w:type="dxa"/>
            <w:gridSpan w:val="7"/>
            <w:vMerge/>
          </w:tcPr>
          <w:p w:rsidR="00690A5A" w:rsidRDefault="00690A5A" w:rsidP="002802DF"/>
        </w:tc>
        <w:tc>
          <w:tcPr>
            <w:tcW w:w="1730" w:type="dxa"/>
            <w:gridSpan w:val="2"/>
          </w:tcPr>
          <w:p w:rsidR="00690A5A" w:rsidRPr="006E5989" w:rsidRDefault="00690A5A" w:rsidP="002802DF">
            <w:pPr>
              <w:rPr>
                <w:b/>
              </w:rPr>
            </w:pPr>
            <w:r w:rsidRPr="006E5989">
              <w:rPr>
                <w:b/>
              </w:rPr>
              <w:t xml:space="preserve">Time </w:t>
            </w:r>
            <w:proofErr w:type="spellStart"/>
            <w:r w:rsidRPr="006E5989">
              <w:rPr>
                <w:b/>
              </w:rPr>
              <w:t>Avg</w:t>
            </w:r>
            <w:proofErr w:type="spellEnd"/>
          </w:p>
        </w:tc>
        <w:tc>
          <w:tcPr>
            <w:tcW w:w="1688" w:type="dxa"/>
          </w:tcPr>
          <w:p w:rsidR="00690A5A" w:rsidRDefault="00690A5A" w:rsidP="002802DF">
            <w:r>
              <w:t>FREE</w:t>
            </w:r>
          </w:p>
        </w:tc>
      </w:tr>
      <w:tr w:rsidR="00690A5A" w:rsidTr="002802DF">
        <w:trPr>
          <w:trHeight w:val="283"/>
        </w:trPr>
        <w:tc>
          <w:tcPr>
            <w:tcW w:w="6323" w:type="dxa"/>
            <w:gridSpan w:val="7"/>
            <w:vMerge/>
          </w:tcPr>
          <w:p w:rsidR="00690A5A" w:rsidRDefault="00690A5A" w:rsidP="002802DF"/>
        </w:tc>
        <w:tc>
          <w:tcPr>
            <w:tcW w:w="1730" w:type="dxa"/>
            <w:gridSpan w:val="2"/>
          </w:tcPr>
          <w:p w:rsidR="00690A5A" w:rsidRPr="006E5989" w:rsidRDefault="00690A5A" w:rsidP="002802DF">
            <w:pPr>
              <w:rPr>
                <w:b/>
              </w:rPr>
            </w:pPr>
            <w:r w:rsidRPr="006E5989">
              <w:rPr>
                <w:b/>
              </w:rPr>
              <w:t>Daily Stats</w:t>
            </w:r>
          </w:p>
        </w:tc>
        <w:tc>
          <w:tcPr>
            <w:tcW w:w="1688" w:type="dxa"/>
          </w:tcPr>
          <w:p w:rsidR="00690A5A" w:rsidRDefault="00690A5A" w:rsidP="002802DF">
            <w:r>
              <w:t>FREE</w:t>
            </w:r>
          </w:p>
        </w:tc>
      </w:tr>
      <w:tr w:rsidR="00690A5A" w:rsidTr="002802DF">
        <w:trPr>
          <w:trHeight w:val="283"/>
        </w:trPr>
        <w:tc>
          <w:tcPr>
            <w:tcW w:w="6323" w:type="dxa"/>
            <w:gridSpan w:val="7"/>
            <w:vMerge/>
          </w:tcPr>
          <w:p w:rsidR="00690A5A" w:rsidRDefault="00690A5A" w:rsidP="002802DF"/>
        </w:tc>
        <w:tc>
          <w:tcPr>
            <w:tcW w:w="1730" w:type="dxa"/>
            <w:gridSpan w:val="2"/>
          </w:tcPr>
          <w:p w:rsidR="00690A5A" w:rsidRPr="006E5989" w:rsidRDefault="00690A5A" w:rsidP="002802DF">
            <w:pPr>
              <w:rPr>
                <w:b/>
              </w:rPr>
            </w:pPr>
            <w:r w:rsidRPr="006E5989">
              <w:rPr>
                <w:b/>
              </w:rPr>
              <w:t>Season</w:t>
            </w:r>
          </w:p>
        </w:tc>
        <w:tc>
          <w:tcPr>
            <w:tcW w:w="1688" w:type="dxa"/>
          </w:tcPr>
          <w:p w:rsidR="00690A5A" w:rsidRDefault="00690A5A" w:rsidP="002802DF">
            <w:r>
              <w:t>FREE</w:t>
            </w:r>
          </w:p>
        </w:tc>
      </w:tr>
      <w:tr w:rsidR="00690A5A" w:rsidTr="002802DF">
        <w:trPr>
          <w:trHeight w:val="283"/>
        </w:trPr>
        <w:tc>
          <w:tcPr>
            <w:tcW w:w="6323" w:type="dxa"/>
            <w:gridSpan w:val="7"/>
            <w:vMerge/>
          </w:tcPr>
          <w:p w:rsidR="00690A5A" w:rsidRDefault="00690A5A" w:rsidP="002802DF"/>
        </w:tc>
        <w:tc>
          <w:tcPr>
            <w:tcW w:w="1730" w:type="dxa"/>
            <w:gridSpan w:val="2"/>
          </w:tcPr>
          <w:p w:rsidR="00690A5A" w:rsidRPr="006E5989" w:rsidRDefault="00690A5A" w:rsidP="002802DF">
            <w:pPr>
              <w:rPr>
                <w:b/>
              </w:rPr>
            </w:pPr>
            <w:r w:rsidRPr="006E5989">
              <w:rPr>
                <w:b/>
              </w:rPr>
              <w:t>Day</w:t>
            </w:r>
          </w:p>
        </w:tc>
        <w:tc>
          <w:tcPr>
            <w:tcW w:w="1688" w:type="dxa"/>
          </w:tcPr>
          <w:p w:rsidR="00690A5A" w:rsidRDefault="00690A5A" w:rsidP="002802DF">
            <w:r>
              <w:t>FREE</w:t>
            </w:r>
          </w:p>
        </w:tc>
      </w:tr>
      <w:tr w:rsidR="00690A5A" w:rsidTr="002802DF">
        <w:trPr>
          <w:trHeight w:val="203"/>
        </w:trPr>
        <w:tc>
          <w:tcPr>
            <w:tcW w:w="6323" w:type="dxa"/>
            <w:gridSpan w:val="7"/>
            <w:vMerge/>
          </w:tcPr>
          <w:p w:rsidR="00690A5A" w:rsidRDefault="00690A5A" w:rsidP="002802DF"/>
        </w:tc>
        <w:tc>
          <w:tcPr>
            <w:tcW w:w="3418" w:type="dxa"/>
            <w:gridSpan w:val="3"/>
            <w:shd w:val="clear" w:color="auto" w:fill="D9D9D9"/>
          </w:tcPr>
          <w:p w:rsidR="00690A5A" w:rsidRPr="006E5989" w:rsidRDefault="00690A5A" w:rsidP="002802DF">
            <w:pPr>
              <w:rPr>
                <w:b/>
                <w:sz w:val="16"/>
                <w:szCs w:val="16"/>
              </w:rPr>
            </w:pPr>
          </w:p>
        </w:tc>
      </w:tr>
      <w:tr w:rsidR="00690A5A" w:rsidTr="002802DF">
        <w:trPr>
          <w:trHeight w:val="283"/>
        </w:trPr>
        <w:tc>
          <w:tcPr>
            <w:tcW w:w="6323" w:type="dxa"/>
            <w:gridSpan w:val="7"/>
            <w:vMerge/>
          </w:tcPr>
          <w:p w:rsidR="00690A5A" w:rsidRDefault="00690A5A" w:rsidP="002802DF"/>
        </w:tc>
        <w:tc>
          <w:tcPr>
            <w:tcW w:w="1730" w:type="dxa"/>
            <w:gridSpan w:val="2"/>
          </w:tcPr>
          <w:p w:rsidR="00690A5A" w:rsidRPr="006E5989" w:rsidRDefault="00690A5A" w:rsidP="002802DF">
            <w:pPr>
              <w:rPr>
                <w:b/>
              </w:rPr>
            </w:pPr>
            <w:r w:rsidRPr="006E5989">
              <w:rPr>
                <w:b/>
              </w:rPr>
              <w:t>Threshold</w:t>
            </w:r>
          </w:p>
        </w:tc>
        <w:tc>
          <w:tcPr>
            <w:tcW w:w="1688" w:type="dxa"/>
          </w:tcPr>
          <w:p w:rsidR="00690A5A" w:rsidRDefault="00690A5A" w:rsidP="002802DF">
            <w:r>
              <w:t>Offset value</w:t>
            </w:r>
          </w:p>
        </w:tc>
      </w:tr>
      <w:tr w:rsidR="00690A5A" w:rsidTr="002802DF">
        <w:trPr>
          <w:trHeight w:val="750"/>
        </w:trPr>
        <w:tc>
          <w:tcPr>
            <w:tcW w:w="6323" w:type="dxa"/>
            <w:gridSpan w:val="7"/>
            <w:vMerge/>
          </w:tcPr>
          <w:p w:rsidR="00690A5A" w:rsidRDefault="00690A5A" w:rsidP="002802DF"/>
        </w:tc>
        <w:tc>
          <w:tcPr>
            <w:tcW w:w="3418" w:type="dxa"/>
            <w:gridSpan w:val="3"/>
            <w:shd w:val="clear" w:color="auto" w:fill="D9D9D9"/>
          </w:tcPr>
          <w:p w:rsidR="00690A5A" w:rsidRDefault="00690A5A" w:rsidP="002802DF"/>
        </w:tc>
      </w:tr>
      <w:tr w:rsidR="00690A5A" w:rsidTr="002802DF">
        <w:trPr>
          <w:cantSplit/>
          <w:trHeight w:val="1543"/>
        </w:trPr>
        <w:tc>
          <w:tcPr>
            <w:tcW w:w="822" w:type="dxa"/>
            <w:shd w:val="clear" w:color="auto" w:fill="8DB3E2"/>
            <w:textDirection w:val="btLr"/>
          </w:tcPr>
          <w:p w:rsidR="00690A5A" w:rsidRDefault="00690A5A" w:rsidP="002802DF">
            <w:pPr>
              <w:ind w:left="113" w:right="113"/>
              <w:jc w:val="center"/>
            </w:pPr>
            <w:r>
              <w:t>Description</w:t>
            </w:r>
          </w:p>
        </w:tc>
        <w:tc>
          <w:tcPr>
            <w:tcW w:w="8919" w:type="dxa"/>
            <w:gridSpan w:val="9"/>
          </w:tcPr>
          <w:p w:rsidR="00690A5A" w:rsidRDefault="00690A5A" w:rsidP="002802DF"/>
          <w:p w:rsidR="00690A5A" w:rsidRDefault="00690A5A" w:rsidP="002802DF">
            <w:pPr>
              <w:jc w:val="both"/>
            </w:pPr>
            <w:r>
              <w:t>For all stations the cumulative total of the selected variable is plotted. This option is useful for deposition variables like rain or deposited pollutants. The total is the sum of the hourly values over the selected period of time, In case of multiple choice involving two entities (e.g. models and observations) two colored circles will appear while for multiple choice involving three entities (e.g. models, parameters and observations) multiple bars will appear.</w:t>
            </w:r>
          </w:p>
          <w:p w:rsidR="00690A5A" w:rsidRDefault="00690A5A" w:rsidP="002802DF">
            <w:pPr>
              <w:jc w:val="both"/>
            </w:pPr>
            <w:r>
              <w:t>Take offset value equal to 0.</w:t>
            </w:r>
          </w:p>
          <w:p w:rsidR="00690A5A" w:rsidRDefault="00690A5A" w:rsidP="002802DF">
            <w:pPr>
              <w:jc w:val="both"/>
            </w:pPr>
            <w:r>
              <w:t>Example gives quantity of rain at some Spanish stations in 1000*mm/m2 over the period 25/02/2009 – 26/03/2009</w:t>
            </w:r>
          </w:p>
          <w:p w:rsidR="00690A5A" w:rsidRDefault="00690A5A" w:rsidP="002802DF"/>
        </w:tc>
      </w:tr>
      <w:tr w:rsidR="00690A5A" w:rsidTr="002802DF">
        <w:trPr>
          <w:cantSplit/>
          <w:trHeight w:val="254"/>
        </w:trPr>
        <w:tc>
          <w:tcPr>
            <w:tcW w:w="9741" w:type="dxa"/>
            <w:gridSpan w:val="10"/>
            <w:shd w:val="clear" w:color="auto" w:fill="7F7F7F"/>
            <w:textDirection w:val="btLr"/>
          </w:tcPr>
          <w:p w:rsidR="00690A5A" w:rsidRDefault="00690A5A" w:rsidP="002802DF"/>
        </w:tc>
      </w:tr>
      <w:tr w:rsidR="00690A5A" w:rsidTr="002802DF">
        <w:trPr>
          <w:cantSplit/>
          <w:trHeight w:val="1440"/>
        </w:trPr>
        <w:tc>
          <w:tcPr>
            <w:tcW w:w="822" w:type="dxa"/>
            <w:shd w:val="clear" w:color="auto" w:fill="8DB3E2"/>
            <w:textDirection w:val="btLr"/>
          </w:tcPr>
          <w:p w:rsidR="00690A5A" w:rsidRDefault="00690A5A" w:rsidP="002802DF">
            <w:pPr>
              <w:ind w:left="113" w:right="113"/>
              <w:jc w:val="center"/>
            </w:pPr>
            <w:r>
              <w:t>MQO</w:t>
            </w:r>
          </w:p>
        </w:tc>
        <w:tc>
          <w:tcPr>
            <w:tcW w:w="8919" w:type="dxa"/>
            <w:gridSpan w:val="9"/>
            <w:vAlign w:val="center"/>
          </w:tcPr>
          <w:p w:rsidR="00690A5A" w:rsidRDefault="00690A5A" w:rsidP="002802DF"/>
          <w:p w:rsidR="00690A5A" w:rsidRPr="00A1515C" w:rsidRDefault="00690A5A" w:rsidP="002802DF">
            <w:r>
              <w:t>N|A</w:t>
            </w:r>
          </w:p>
        </w:tc>
      </w:tr>
      <w:tr w:rsidR="00690A5A" w:rsidTr="002802DF">
        <w:trPr>
          <w:cantSplit/>
          <w:trHeight w:val="209"/>
        </w:trPr>
        <w:tc>
          <w:tcPr>
            <w:tcW w:w="9741" w:type="dxa"/>
            <w:gridSpan w:val="10"/>
            <w:shd w:val="clear" w:color="auto" w:fill="7F7F7F"/>
            <w:textDirection w:val="btLr"/>
          </w:tcPr>
          <w:p w:rsidR="00690A5A" w:rsidRPr="006E5989" w:rsidRDefault="00690A5A" w:rsidP="002802DF">
            <w:pPr>
              <w:rPr>
                <w:sz w:val="16"/>
                <w:szCs w:val="16"/>
              </w:rPr>
            </w:pPr>
          </w:p>
        </w:tc>
      </w:tr>
      <w:tr w:rsidR="00690A5A" w:rsidTr="002802DF">
        <w:trPr>
          <w:cantSplit/>
          <w:trHeight w:val="438"/>
        </w:trPr>
        <w:tc>
          <w:tcPr>
            <w:tcW w:w="822" w:type="dxa"/>
            <w:vMerge w:val="restart"/>
            <w:shd w:val="clear" w:color="auto" w:fill="8DB3E2"/>
            <w:textDirection w:val="btLr"/>
          </w:tcPr>
          <w:p w:rsidR="00690A5A" w:rsidRDefault="00690A5A" w:rsidP="002802DF">
            <w:pPr>
              <w:ind w:left="113" w:right="113"/>
              <w:jc w:val="center"/>
            </w:pPr>
            <w:r>
              <w:t>Options</w:t>
            </w:r>
          </w:p>
        </w:tc>
        <w:tc>
          <w:tcPr>
            <w:tcW w:w="697" w:type="dxa"/>
          </w:tcPr>
          <w:p w:rsidR="00690A5A" w:rsidRPr="009E6F27" w:rsidRDefault="00690A5A" w:rsidP="002802DF">
            <w:pPr>
              <w:jc w:val="center"/>
            </w:pPr>
            <w:r w:rsidRPr="006E5989">
              <w:rPr>
                <w:b/>
              </w:rPr>
              <w:t>O</w:t>
            </w:r>
            <w:r w:rsidRPr="009E6F27">
              <w:t>BS</w:t>
            </w:r>
          </w:p>
        </w:tc>
        <w:tc>
          <w:tcPr>
            <w:tcW w:w="790" w:type="dxa"/>
          </w:tcPr>
          <w:p w:rsidR="00690A5A" w:rsidRPr="009E6F27" w:rsidRDefault="00690A5A" w:rsidP="002802DF">
            <w:pPr>
              <w:jc w:val="center"/>
            </w:pPr>
            <w:r w:rsidRPr="006E5989">
              <w:rPr>
                <w:b/>
              </w:rPr>
              <w:t>M</w:t>
            </w:r>
            <w:r w:rsidRPr="009E6F27">
              <w:t>OD</w:t>
            </w:r>
          </w:p>
        </w:tc>
        <w:tc>
          <w:tcPr>
            <w:tcW w:w="696" w:type="dxa"/>
          </w:tcPr>
          <w:p w:rsidR="00690A5A" w:rsidRPr="009E6F27" w:rsidRDefault="00690A5A" w:rsidP="002802DF">
            <w:pPr>
              <w:jc w:val="center"/>
            </w:pPr>
            <w:r w:rsidRPr="006E5989">
              <w:rPr>
                <w:b/>
              </w:rPr>
              <w:t>P</w:t>
            </w:r>
            <w:r w:rsidRPr="009E6F27">
              <w:t>AR</w:t>
            </w:r>
          </w:p>
        </w:tc>
        <w:tc>
          <w:tcPr>
            <w:tcW w:w="830" w:type="dxa"/>
          </w:tcPr>
          <w:p w:rsidR="00690A5A" w:rsidRPr="009E6F27" w:rsidRDefault="00690A5A" w:rsidP="002802DF">
            <w:pPr>
              <w:jc w:val="center"/>
            </w:pPr>
            <w:r w:rsidRPr="006E5989">
              <w:rPr>
                <w:b/>
              </w:rPr>
              <w:t>S</w:t>
            </w:r>
            <w:r w:rsidRPr="009E6F27">
              <w:t>CEN</w:t>
            </w:r>
          </w:p>
        </w:tc>
        <w:tc>
          <w:tcPr>
            <w:tcW w:w="1043" w:type="dxa"/>
          </w:tcPr>
          <w:p w:rsidR="00690A5A" w:rsidRDefault="00690A5A" w:rsidP="002802DF">
            <w:pPr>
              <w:jc w:val="center"/>
            </w:pPr>
            <w:r>
              <w:t>Other</w:t>
            </w:r>
          </w:p>
        </w:tc>
        <w:tc>
          <w:tcPr>
            <w:tcW w:w="1587" w:type="dxa"/>
            <w:gridSpan w:val="2"/>
            <w:shd w:val="clear" w:color="auto" w:fill="BFBFBF"/>
          </w:tcPr>
          <w:p w:rsidR="00690A5A" w:rsidRDefault="00690A5A" w:rsidP="002802DF">
            <w:pPr>
              <w:jc w:val="center"/>
            </w:pPr>
          </w:p>
        </w:tc>
        <w:tc>
          <w:tcPr>
            <w:tcW w:w="1588" w:type="dxa"/>
          </w:tcPr>
          <w:p w:rsidR="00690A5A" w:rsidRDefault="00690A5A" w:rsidP="002802DF">
            <w:pPr>
              <w:jc w:val="center"/>
            </w:pPr>
            <w:r>
              <w:t>Single</w:t>
            </w:r>
          </w:p>
          <w:p w:rsidR="00690A5A" w:rsidRDefault="00690A5A" w:rsidP="002802DF">
            <w:pPr>
              <w:jc w:val="center"/>
            </w:pPr>
            <w:r>
              <w:t>mode</w:t>
            </w:r>
          </w:p>
        </w:tc>
        <w:tc>
          <w:tcPr>
            <w:tcW w:w="1688" w:type="dxa"/>
          </w:tcPr>
          <w:p w:rsidR="00690A5A" w:rsidRDefault="00690A5A" w:rsidP="002802DF">
            <w:pPr>
              <w:jc w:val="center"/>
            </w:pPr>
            <w:r>
              <w:t>Group</w:t>
            </w:r>
          </w:p>
          <w:p w:rsidR="00690A5A" w:rsidRDefault="00690A5A" w:rsidP="002802DF">
            <w:pPr>
              <w:jc w:val="center"/>
            </w:pPr>
            <w:r>
              <w:t>mode</w:t>
            </w:r>
          </w:p>
        </w:tc>
      </w:tr>
      <w:tr w:rsidR="00690A5A" w:rsidTr="002802DF">
        <w:trPr>
          <w:cantSplit/>
          <w:trHeight w:val="516"/>
        </w:trPr>
        <w:tc>
          <w:tcPr>
            <w:tcW w:w="822" w:type="dxa"/>
            <w:vMerge/>
            <w:shd w:val="clear" w:color="auto" w:fill="8DB3E2"/>
            <w:textDirection w:val="btLr"/>
          </w:tcPr>
          <w:p w:rsidR="00690A5A" w:rsidRDefault="00690A5A" w:rsidP="002802DF">
            <w:pPr>
              <w:ind w:left="113" w:right="113"/>
            </w:pPr>
          </w:p>
        </w:tc>
        <w:tc>
          <w:tcPr>
            <w:tcW w:w="697" w:type="dxa"/>
            <w:vAlign w:val="center"/>
          </w:tcPr>
          <w:p w:rsidR="00690A5A" w:rsidRDefault="00690A5A" w:rsidP="002802DF">
            <w:pPr>
              <w:jc w:val="center"/>
            </w:pPr>
            <w:r>
              <w:t>X</w:t>
            </w:r>
          </w:p>
        </w:tc>
        <w:tc>
          <w:tcPr>
            <w:tcW w:w="790" w:type="dxa"/>
            <w:vAlign w:val="center"/>
          </w:tcPr>
          <w:p w:rsidR="00690A5A" w:rsidRDefault="00690A5A" w:rsidP="002802DF">
            <w:pPr>
              <w:jc w:val="center"/>
            </w:pPr>
            <w:r>
              <w:t>X</w:t>
            </w:r>
          </w:p>
        </w:tc>
        <w:tc>
          <w:tcPr>
            <w:tcW w:w="696" w:type="dxa"/>
            <w:vAlign w:val="center"/>
          </w:tcPr>
          <w:p w:rsidR="00690A5A" w:rsidRDefault="00690A5A" w:rsidP="002802DF">
            <w:pPr>
              <w:jc w:val="center"/>
            </w:pPr>
            <w:r>
              <w:t>X</w:t>
            </w:r>
          </w:p>
        </w:tc>
        <w:tc>
          <w:tcPr>
            <w:tcW w:w="830" w:type="dxa"/>
            <w:vAlign w:val="center"/>
          </w:tcPr>
          <w:p w:rsidR="00690A5A" w:rsidRDefault="00690A5A" w:rsidP="002802DF">
            <w:pPr>
              <w:jc w:val="center"/>
            </w:pPr>
            <w:r>
              <w:t>X</w:t>
            </w:r>
          </w:p>
        </w:tc>
        <w:tc>
          <w:tcPr>
            <w:tcW w:w="1043" w:type="dxa"/>
            <w:vAlign w:val="center"/>
          </w:tcPr>
          <w:p w:rsidR="00690A5A" w:rsidRPr="00F51A57" w:rsidRDefault="00690A5A" w:rsidP="002802DF">
            <w:pPr>
              <w:jc w:val="center"/>
              <w:rPr>
                <w:lang w:val="pt-BR"/>
              </w:rPr>
            </w:pPr>
            <w:r w:rsidRPr="00F51A57">
              <w:rPr>
                <w:lang w:val="pt-BR"/>
              </w:rPr>
              <w:t>P-O</w:t>
            </w:r>
          </w:p>
          <w:p w:rsidR="00690A5A" w:rsidRPr="00F51A57" w:rsidRDefault="00690A5A" w:rsidP="002802DF">
            <w:pPr>
              <w:jc w:val="center"/>
              <w:rPr>
                <w:lang w:val="pt-BR"/>
              </w:rPr>
            </w:pPr>
            <w:r w:rsidRPr="00F51A57">
              <w:rPr>
                <w:lang w:val="pt-BR"/>
              </w:rPr>
              <w:t>P-M</w:t>
            </w:r>
          </w:p>
          <w:p w:rsidR="00690A5A" w:rsidRPr="00F51A57" w:rsidRDefault="00690A5A" w:rsidP="002802DF">
            <w:pPr>
              <w:jc w:val="center"/>
              <w:rPr>
                <w:lang w:val="pt-BR"/>
              </w:rPr>
            </w:pPr>
            <w:r w:rsidRPr="00F51A57">
              <w:rPr>
                <w:lang w:val="pt-BR"/>
              </w:rPr>
              <w:t>P-S</w:t>
            </w:r>
          </w:p>
          <w:p w:rsidR="00690A5A" w:rsidRPr="00F51A57" w:rsidRDefault="00690A5A" w:rsidP="002802DF">
            <w:pPr>
              <w:jc w:val="center"/>
              <w:rPr>
                <w:lang w:val="pt-BR"/>
              </w:rPr>
            </w:pPr>
            <w:r w:rsidRPr="00F51A57">
              <w:rPr>
                <w:lang w:val="pt-BR"/>
              </w:rPr>
              <w:t>M-S</w:t>
            </w:r>
          </w:p>
          <w:p w:rsidR="00690A5A" w:rsidRPr="00F51A57" w:rsidRDefault="00690A5A" w:rsidP="002802DF">
            <w:pPr>
              <w:jc w:val="center"/>
              <w:rPr>
                <w:lang w:val="pt-BR"/>
              </w:rPr>
            </w:pPr>
            <w:r w:rsidRPr="00F51A57">
              <w:rPr>
                <w:lang w:val="pt-BR"/>
              </w:rPr>
              <w:t>M-O</w:t>
            </w:r>
          </w:p>
          <w:p w:rsidR="00690A5A" w:rsidRPr="00F51A57" w:rsidRDefault="00690A5A" w:rsidP="002802DF">
            <w:pPr>
              <w:jc w:val="center"/>
              <w:rPr>
                <w:lang w:val="pt-BR"/>
              </w:rPr>
            </w:pPr>
            <w:r w:rsidRPr="00F51A57">
              <w:rPr>
                <w:lang w:val="pt-BR"/>
              </w:rPr>
              <w:t>S-O</w:t>
            </w:r>
          </w:p>
          <w:p w:rsidR="00690A5A" w:rsidRDefault="00690A5A" w:rsidP="002802DF">
            <w:pPr>
              <w:jc w:val="center"/>
            </w:pPr>
            <w:r>
              <w:t>P-M-O</w:t>
            </w:r>
          </w:p>
          <w:p w:rsidR="00690A5A" w:rsidRDefault="00690A5A" w:rsidP="002802DF">
            <w:pPr>
              <w:jc w:val="center"/>
            </w:pPr>
            <w:r>
              <w:t>P-S-O</w:t>
            </w:r>
          </w:p>
          <w:p w:rsidR="00690A5A" w:rsidRDefault="00690A5A" w:rsidP="002802DF">
            <w:pPr>
              <w:jc w:val="center"/>
            </w:pPr>
            <w:r>
              <w:t>M-S-O</w:t>
            </w:r>
          </w:p>
        </w:tc>
        <w:tc>
          <w:tcPr>
            <w:tcW w:w="1587" w:type="dxa"/>
            <w:gridSpan w:val="2"/>
            <w:shd w:val="clear" w:color="auto" w:fill="BFBFBF"/>
            <w:vAlign w:val="center"/>
          </w:tcPr>
          <w:p w:rsidR="00690A5A" w:rsidRDefault="00690A5A" w:rsidP="002802DF">
            <w:pPr>
              <w:jc w:val="center"/>
            </w:pPr>
          </w:p>
        </w:tc>
        <w:tc>
          <w:tcPr>
            <w:tcW w:w="1588" w:type="dxa"/>
            <w:vAlign w:val="center"/>
          </w:tcPr>
          <w:p w:rsidR="00690A5A" w:rsidRDefault="00690A5A" w:rsidP="002802DF">
            <w:pPr>
              <w:jc w:val="center"/>
            </w:pPr>
            <w:r>
              <w:t>YES</w:t>
            </w:r>
          </w:p>
        </w:tc>
        <w:tc>
          <w:tcPr>
            <w:tcW w:w="1688" w:type="dxa"/>
            <w:vAlign w:val="center"/>
          </w:tcPr>
          <w:p w:rsidR="00690A5A" w:rsidRDefault="00690A5A" w:rsidP="002802DF">
            <w:pPr>
              <w:jc w:val="center"/>
            </w:pPr>
            <w:r>
              <w:t>YES</w:t>
            </w:r>
          </w:p>
        </w:tc>
      </w:tr>
    </w:tbl>
    <w:p w:rsidR="00690A5A" w:rsidRDefault="00690A5A">
      <w:r>
        <w:br w:type="page"/>
      </w:r>
    </w:p>
    <w:p w:rsidR="00690A5A" w:rsidRDefault="00690A5A"/>
    <w:p w:rsidR="00690A5A" w:rsidRDefault="00690A5A"/>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61"/>
        <w:gridCol w:w="724"/>
        <w:gridCol w:w="814"/>
        <w:gridCol w:w="438"/>
        <w:gridCol w:w="258"/>
        <w:gridCol w:w="854"/>
        <w:gridCol w:w="788"/>
        <w:gridCol w:w="103"/>
        <w:gridCol w:w="1470"/>
        <w:gridCol w:w="56"/>
        <w:gridCol w:w="1207"/>
        <w:gridCol w:w="294"/>
        <w:gridCol w:w="708"/>
        <w:gridCol w:w="868"/>
      </w:tblGrid>
      <w:tr w:rsidR="00690A5A" w:rsidTr="009235A4">
        <w:tc>
          <w:tcPr>
            <w:tcW w:w="6107" w:type="dxa"/>
            <w:gridSpan w:val="9"/>
          </w:tcPr>
          <w:p w:rsidR="00690A5A" w:rsidRPr="00DF50B6" w:rsidRDefault="00690A5A" w:rsidP="006600DA">
            <w:pPr>
              <w:pStyle w:val="Heading3"/>
              <w:rPr>
                <w:sz w:val="32"/>
                <w:szCs w:val="32"/>
              </w:rPr>
            </w:pPr>
            <w:bookmarkStart w:id="476" w:name="_Ref341166262"/>
            <w:bookmarkStart w:id="477" w:name="_Toc410806060"/>
            <w:r w:rsidRPr="00DF50B6">
              <w:t xml:space="preserve">SCATTER (Mean mod vs. mean </w:t>
            </w:r>
            <w:proofErr w:type="spellStart"/>
            <w:r w:rsidRPr="00DF50B6">
              <w:t>obs</w:t>
            </w:r>
            <w:proofErr w:type="spellEnd"/>
            <w:r w:rsidRPr="00DF50B6">
              <w:t>)</w:t>
            </w:r>
            <w:bookmarkEnd w:id="476"/>
            <w:bookmarkEnd w:id="477"/>
          </w:p>
        </w:tc>
        <w:tc>
          <w:tcPr>
            <w:tcW w:w="3136" w:type="dxa"/>
            <w:gridSpan w:val="5"/>
            <w:vAlign w:val="center"/>
          </w:tcPr>
          <w:p w:rsidR="00690A5A" w:rsidRPr="006E5989" w:rsidRDefault="00690A5A" w:rsidP="006E5989">
            <w:pPr>
              <w:jc w:val="center"/>
              <w:rPr>
                <w:i/>
                <w:sz w:val="36"/>
                <w:szCs w:val="36"/>
              </w:rPr>
            </w:pPr>
            <w:r w:rsidRPr="006E5989">
              <w:rPr>
                <w:i/>
                <w:sz w:val="36"/>
                <w:szCs w:val="36"/>
              </w:rPr>
              <w:t>6</w:t>
            </w:r>
          </w:p>
        </w:tc>
      </w:tr>
      <w:tr w:rsidR="00690A5A" w:rsidTr="009235A4">
        <w:tc>
          <w:tcPr>
            <w:tcW w:w="9243" w:type="dxa"/>
            <w:gridSpan w:val="14"/>
            <w:shd w:val="clear" w:color="auto" w:fill="D9D9D9"/>
          </w:tcPr>
          <w:p w:rsidR="00690A5A" w:rsidRDefault="00690A5A" w:rsidP="00F439F5"/>
        </w:tc>
      </w:tr>
      <w:tr w:rsidR="00690A5A" w:rsidTr="009235A4">
        <w:trPr>
          <w:trHeight w:val="283"/>
        </w:trPr>
        <w:tc>
          <w:tcPr>
            <w:tcW w:w="6107" w:type="dxa"/>
            <w:gridSpan w:val="9"/>
            <w:vMerge w:val="restart"/>
          </w:tcPr>
          <w:p w:rsidR="00690A5A" w:rsidRDefault="008A7E62" w:rsidP="006E5989">
            <w:pPr>
              <w:jc w:val="center"/>
            </w:pPr>
            <w:r>
              <w:rPr>
                <w:noProof/>
              </w:rPr>
              <w:drawing>
                <wp:inline distT="0" distB="0" distL="0" distR="0" wp14:anchorId="73C060F4" wp14:editId="365474BD">
                  <wp:extent cx="3631565" cy="2700020"/>
                  <wp:effectExtent l="0" t="0" r="6985" b="5080"/>
                  <wp:docPr id="4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631565" cy="2700020"/>
                          </a:xfrm>
                          <a:prstGeom prst="rect">
                            <a:avLst/>
                          </a:prstGeom>
                          <a:noFill/>
                          <a:ln>
                            <a:noFill/>
                          </a:ln>
                        </pic:spPr>
                      </pic:pic>
                    </a:graphicData>
                  </a:graphic>
                </wp:inline>
              </w:drawing>
            </w:r>
          </w:p>
        </w:tc>
        <w:tc>
          <w:tcPr>
            <w:tcW w:w="1263" w:type="dxa"/>
            <w:gridSpan w:val="2"/>
          </w:tcPr>
          <w:p w:rsidR="00690A5A" w:rsidRPr="006E5989" w:rsidRDefault="00690A5A" w:rsidP="00F439F5">
            <w:pPr>
              <w:rPr>
                <w:b/>
              </w:rPr>
            </w:pPr>
            <w:r w:rsidRPr="006E5989">
              <w:rPr>
                <w:b/>
              </w:rPr>
              <w:t>X axis</w:t>
            </w:r>
          </w:p>
        </w:tc>
        <w:tc>
          <w:tcPr>
            <w:tcW w:w="1873" w:type="dxa"/>
            <w:gridSpan w:val="3"/>
          </w:tcPr>
          <w:p w:rsidR="00690A5A" w:rsidRDefault="00690A5A" w:rsidP="00F439F5">
            <w:r>
              <w:t>Mean Observations</w:t>
            </w:r>
          </w:p>
        </w:tc>
      </w:tr>
      <w:tr w:rsidR="00690A5A" w:rsidTr="009235A4">
        <w:trPr>
          <w:trHeight w:val="283"/>
        </w:trPr>
        <w:tc>
          <w:tcPr>
            <w:tcW w:w="6107" w:type="dxa"/>
            <w:gridSpan w:val="9"/>
            <w:vMerge/>
          </w:tcPr>
          <w:p w:rsidR="00690A5A" w:rsidRDefault="00690A5A" w:rsidP="00F439F5"/>
        </w:tc>
        <w:tc>
          <w:tcPr>
            <w:tcW w:w="1263" w:type="dxa"/>
            <w:gridSpan w:val="2"/>
          </w:tcPr>
          <w:p w:rsidR="00690A5A" w:rsidRPr="006E5989" w:rsidRDefault="00690A5A" w:rsidP="00F439F5">
            <w:pPr>
              <w:rPr>
                <w:b/>
              </w:rPr>
            </w:pPr>
            <w:r w:rsidRPr="006E5989">
              <w:rPr>
                <w:b/>
              </w:rPr>
              <w:t>Y axis</w:t>
            </w:r>
          </w:p>
        </w:tc>
        <w:tc>
          <w:tcPr>
            <w:tcW w:w="1873" w:type="dxa"/>
            <w:gridSpan w:val="3"/>
          </w:tcPr>
          <w:p w:rsidR="00690A5A" w:rsidRDefault="00690A5A" w:rsidP="00F439F5">
            <w:r>
              <w:t>Mean Model values</w:t>
            </w:r>
          </w:p>
        </w:tc>
      </w:tr>
      <w:tr w:rsidR="00690A5A" w:rsidTr="009235A4">
        <w:trPr>
          <w:trHeight w:val="57"/>
        </w:trPr>
        <w:tc>
          <w:tcPr>
            <w:tcW w:w="6107" w:type="dxa"/>
            <w:gridSpan w:val="9"/>
            <w:vMerge/>
          </w:tcPr>
          <w:p w:rsidR="00690A5A" w:rsidRDefault="00690A5A" w:rsidP="00F439F5"/>
        </w:tc>
        <w:tc>
          <w:tcPr>
            <w:tcW w:w="3136" w:type="dxa"/>
            <w:gridSpan w:val="5"/>
            <w:shd w:val="clear" w:color="auto" w:fill="D9D9D9"/>
          </w:tcPr>
          <w:p w:rsidR="00690A5A" w:rsidRPr="006E5989" w:rsidRDefault="00690A5A" w:rsidP="00F439F5">
            <w:pPr>
              <w:rPr>
                <w:b/>
                <w:sz w:val="16"/>
                <w:szCs w:val="16"/>
              </w:rPr>
            </w:pPr>
          </w:p>
        </w:tc>
      </w:tr>
      <w:tr w:rsidR="00690A5A" w:rsidTr="009235A4">
        <w:tc>
          <w:tcPr>
            <w:tcW w:w="6107" w:type="dxa"/>
            <w:gridSpan w:val="9"/>
            <w:vMerge/>
          </w:tcPr>
          <w:p w:rsidR="00690A5A" w:rsidRDefault="00690A5A" w:rsidP="00F439F5"/>
        </w:tc>
        <w:tc>
          <w:tcPr>
            <w:tcW w:w="1559" w:type="dxa"/>
            <w:gridSpan w:val="3"/>
          </w:tcPr>
          <w:p w:rsidR="00690A5A" w:rsidRPr="006E5989" w:rsidRDefault="00690A5A" w:rsidP="00F439F5">
            <w:pPr>
              <w:rPr>
                <w:b/>
              </w:rPr>
            </w:pPr>
            <w:r w:rsidRPr="006E5989">
              <w:rPr>
                <w:b/>
              </w:rPr>
              <w:t>Parameters</w:t>
            </w:r>
          </w:p>
        </w:tc>
        <w:tc>
          <w:tcPr>
            <w:tcW w:w="1577" w:type="dxa"/>
            <w:gridSpan w:val="2"/>
          </w:tcPr>
          <w:p w:rsidR="00690A5A" w:rsidRDefault="00690A5A" w:rsidP="00F439F5">
            <w:r>
              <w:t>FREE</w:t>
            </w:r>
          </w:p>
        </w:tc>
      </w:tr>
      <w:tr w:rsidR="00690A5A" w:rsidTr="009235A4">
        <w:trPr>
          <w:trHeight w:val="113"/>
        </w:trPr>
        <w:tc>
          <w:tcPr>
            <w:tcW w:w="6107" w:type="dxa"/>
            <w:gridSpan w:val="9"/>
            <w:vMerge/>
          </w:tcPr>
          <w:p w:rsidR="00690A5A" w:rsidRDefault="00690A5A" w:rsidP="00F439F5"/>
        </w:tc>
        <w:tc>
          <w:tcPr>
            <w:tcW w:w="3136" w:type="dxa"/>
            <w:gridSpan w:val="5"/>
            <w:shd w:val="clear" w:color="auto" w:fill="D9D9D9"/>
          </w:tcPr>
          <w:p w:rsidR="00690A5A" w:rsidRPr="006E5989" w:rsidRDefault="00690A5A" w:rsidP="00F439F5">
            <w:pPr>
              <w:rPr>
                <w:b/>
                <w:sz w:val="16"/>
                <w:szCs w:val="16"/>
              </w:rPr>
            </w:pPr>
          </w:p>
        </w:tc>
      </w:tr>
      <w:tr w:rsidR="00690A5A" w:rsidTr="009235A4">
        <w:trPr>
          <w:trHeight w:val="283"/>
        </w:trPr>
        <w:tc>
          <w:tcPr>
            <w:tcW w:w="6107" w:type="dxa"/>
            <w:gridSpan w:val="9"/>
            <w:vMerge/>
          </w:tcPr>
          <w:p w:rsidR="00690A5A" w:rsidRDefault="00690A5A" w:rsidP="00F439F5"/>
        </w:tc>
        <w:tc>
          <w:tcPr>
            <w:tcW w:w="1559" w:type="dxa"/>
            <w:gridSpan w:val="3"/>
          </w:tcPr>
          <w:p w:rsidR="00690A5A" w:rsidRPr="006E5989" w:rsidRDefault="00690A5A" w:rsidP="00F439F5">
            <w:pPr>
              <w:rPr>
                <w:b/>
              </w:rPr>
            </w:pPr>
            <w:r w:rsidRPr="006E5989">
              <w:rPr>
                <w:b/>
              </w:rPr>
              <w:t xml:space="preserve">Time </w:t>
            </w:r>
            <w:proofErr w:type="spellStart"/>
            <w:r w:rsidRPr="006E5989">
              <w:rPr>
                <w:b/>
              </w:rPr>
              <w:t>Avg</w:t>
            </w:r>
            <w:proofErr w:type="spellEnd"/>
          </w:p>
        </w:tc>
        <w:tc>
          <w:tcPr>
            <w:tcW w:w="1577" w:type="dxa"/>
            <w:gridSpan w:val="2"/>
          </w:tcPr>
          <w:p w:rsidR="00690A5A" w:rsidRDefault="00690A5A" w:rsidP="00F439F5">
            <w:r>
              <w:t>FREE</w:t>
            </w:r>
          </w:p>
        </w:tc>
      </w:tr>
      <w:tr w:rsidR="00690A5A" w:rsidTr="009235A4">
        <w:trPr>
          <w:trHeight w:val="283"/>
        </w:trPr>
        <w:tc>
          <w:tcPr>
            <w:tcW w:w="6107" w:type="dxa"/>
            <w:gridSpan w:val="9"/>
            <w:vMerge/>
          </w:tcPr>
          <w:p w:rsidR="00690A5A" w:rsidRDefault="00690A5A" w:rsidP="00F439F5"/>
        </w:tc>
        <w:tc>
          <w:tcPr>
            <w:tcW w:w="1559" w:type="dxa"/>
            <w:gridSpan w:val="3"/>
          </w:tcPr>
          <w:p w:rsidR="00690A5A" w:rsidRPr="006E5989" w:rsidRDefault="00690A5A" w:rsidP="00F439F5">
            <w:pPr>
              <w:rPr>
                <w:b/>
              </w:rPr>
            </w:pPr>
            <w:r w:rsidRPr="006E5989">
              <w:rPr>
                <w:b/>
              </w:rPr>
              <w:t>Daily Stats</w:t>
            </w:r>
          </w:p>
        </w:tc>
        <w:tc>
          <w:tcPr>
            <w:tcW w:w="1577" w:type="dxa"/>
            <w:gridSpan w:val="2"/>
          </w:tcPr>
          <w:p w:rsidR="00690A5A" w:rsidRDefault="00690A5A" w:rsidP="00F439F5">
            <w:r>
              <w:t>FREE</w:t>
            </w:r>
          </w:p>
        </w:tc>
      </w:tr>
      <w:tr w:rsidR="00690A5A" w:rsidTr="009235A4">
        <w:trPr>
          <w:trHeight w:val="283"/>
        </w:trPr>
        <w:tc>
          <w:tcPr>
            <w:tcW w:w="6107" w:type="dxa"/>
            <w:gridSpan w:val="9"/>
            <w:vMerge/>
          </w:tcPr>
          <w:p w:rsidR="00690A5A" w:rsidRDefault="00690A5A" w:rsidP="00F439F5"/>
        </w:tc>
        <w:tc>
          <w:tcPr>
            <w:tcW w:w="1559" w:type="dxa"/>
            <w:gridSpan w:val="3"/>
          </w:tcPr>
          <w:p w:rsidR="00690A5A" w:rsidRPr="006E5989" w:rsidRDefault="00690A5A" w:rsidP="00F439F5">
            <w:pPr>
              <w:rPr>
                <w:b/>
              </w:rPr>
            </w:pPr>
            <w:r w:rsidRPr="006E5989">
              <w:rPr>
                <w:b/>
              </w:rPr>
              <w:t>Season</w:t>
            </w:r>
          </w:p>
        </w:tc>
        <w:tc>
          <w:tcPr>
            <w:tcW w:w="1577" w:type="dxa"/>
            <w:gridSpan w:val="2"/>
          </w:tcPr>
          <w:p w:rsidR="00690A5A" w:rsidRDefault="00690A5A" w:rsidP="00F439F5">
            <w:r>
              <w:t>FREE</w:t>
            </w:r>
          </w:p>
        </w:tc>
      </w:tr>
      <w:tr w:rsidR="00690A5A" w:rsidTr="009235A4">
        <w:trPr>
          <w:trHeight w:val="283"/>
        </w:trPr>
        <w:tc>
          <w:tcPr>
            <w:tcW w:w="6107" w:type="dxa"/>
            <w:gridSpan w:val="9"/>
            <w:vMerge/>
          </w:tcPr>
          <w:p w:rsidR="00690A5A" w:rsidRDefault="00690A5A" w:rsidP="00F439F5"/>
        </w:tc>
        <w:tc>
          <w:tcPr>
            <w:tcW w:w="1559" w:type="dxa"/>
            <w:gridSpan w:val="3"/>
          </w:tcPr>
          <w:p w:rsidR="00690A5A" w:rsidRPr="006E5989" w:rsidRDefault="00690A5A" w:rsidP="00F439F5">
            <w:pPr>
              <w:rPr>
                <w:b/>
              </w:rPr>
            </w:pPr>
            <w:r w:rsidRPr="006E5989">
              <w:rPr>
                <w:b/>
              </w:rPr>
              <w:t>Day</w:t>
            </w:r>
          </w:p>
        </w:tc>
        <w:tc>
          <w:tcPr>
            <w:tcW w:w="1577" w:type="dxa"/>
            <w:gridSpan w:val="2"/>
          </w:tcPr>
          <w:p w:rsidR="00690A5A" w:rsidRDefault="00690A5A" w:rsidP="00F439F5">
            <w:r>
              <w:t>FREE</w:t>
            </w:r>
          </w:p>
        </w:tc>
      </w:tr>
      <w:tr w:rsidR="00690A5A" w:rsidTr="009235A4">
        <w:trPr>
          <w:trHeight w:val="203"/>
        </w:trPr>
        <w:tc>
          <w:tcPr>
            <w:tcW w:w="6107" w:type="dxa"/>
            <w:gridSpan w:val="9"/>
            <w:vMerge/>
          </w:tcPr>
          <w:p w:rsidR="00690A5A" w:rsidRDefault="00690A5A" w:rsidP="00F439F5"/>
        </w:tc>
        <w:tc>
          <w:tcPr>
            <w:tcW w:w="3136" w:type="dxa"/>
            <w:gridSpan w:val="5"/>
            <w:shd w:val="clear" w:color="auto" w:fill="D9D9D9"/>
          </w:tcPr>
          <w:p w:rsidR="00690A5A" w:rsidRPr="006E5989" w:rsidRDefault="00690A5A" w:rsidP="00F439F5">
            <w:pPr>
              <w:rPr>
                <w:b/>
                <w:sz w:val="16"/>
                <w:szCs w:val="16"/>
              </w:rPr>
            </w:pPr>
          </w:p>
        </w:tc>
      </w:tr>
      <w:tr w:rsidR="00690A5A" w:rsidTr="009235A4">
        <w:trPr>
          <w:trHeight w:val="283"/>
        </w:trPr>
        <w:tc>
          <w:tcPr>
            <w:tcW w:w="6107" w:type="dxa"/>
            <w:gridSpan w:val="9"/>
            <w:vMerge/>
          </w:tcPr>
          <w:p w:rsidR="00690A5A" w:rsidRDefault="00690A5A" w:rsidP="00F439F5"/>
        </w:tc>
        <w:tc>
          <w:tcPr>
            <w:tcW w:w="1559" w:type="dxa"/>
            <w:gridSpan w:val="3"/>
          </w:tcPr>
          <w:p w:rsidR="00690A5A" w:rsidRPr="006E5989" w:rsidRDefault="00690A5A" w:rsidP="00F439F5">
            <w:pPr>
              <w:rPr>
                <w:b/>
              </w:rPr>
            </w:pPr>
            <w:r w:rsidRPr="006E5989">
              <w:rPr>
                <w:b/>
              </w:rPr>
              <w:t>Threshold</w:t>
            </w:r>
          </w:p>
        </w:tc>
        <w:tc>
          <w:tcPr>
            <w:tcW w:w="1577" w:type="dxa"/>
            <w:gridSpan w:val="2"/>
          </w:tcPr>
          <w:p w:rsidR="00690A5A" w:rsidRDefault="00690A5A" w:rsidP="00F439F5">
            <w:r>
              <w:t>N/A</w:t>
            </w:r>
          </w:p>
        </w:tc>
      </w:tr>
      <w:tr w:rsidR="00690A5A" w:rsidTr="009235A4">
        <w:trPr>
          <w:trHeight w:val="750"/>
        </w:trPr>
        <w:tc>
          <w:tcPr>
            <w:tcW w:w="6107" w:type="dxa"/>
            <w:gridSpan w:val="9"/>
            <w:vMerge/>
          </w:tcPr>
          <w:p w:rsidR="00690A5A" w:rsidRDefault="00690A5A" w:rsidP="00F439F5"/>
        </w:tc>
        <w:tc>
          <w:tcPr>
            <w:tcW w:w="3136" w:type="dxa"/>
            <w:gridSpan w:val="5"/>
            <w:shd w:val="clear" w:color="auto" w:fill="D9D9D9"/>
          </w:tcPr>
          <w:p w:rsidR="00690A5A" w:rsidRDefault="00690A5A" w:rsidP="00F439F5"/>
        </w:tc>
      </w:tr>
      <w:tr w:rsidR="00690A5A" w:rsidTr="009235A4">
        <w:trPr>
          <w:cantSplit/>
          <w:trHeight w:val="1543"/>
        </w:trPr>
        <w:tc>
          <w:tcPr>
            <w:tcW w:w="661" w:type="dxa"/>
            <w:shd w:val="clear" w:color="auto" w:fill="8DB3E2"/>
            <w:textDirection w:val="btLr"/>
          </w:tcPr>
          <w:p w:rsidR="00690A5A" w:rsidRDefault="00690A5A" w:rsidP="006E5989">
            <w:pPr>
              <w:ind w:left="113" w:right="113"/>
              <w:jc w:val="center"/>
            </w:pPr>
            <w:r>
              <w:t>Description</w:t>
            </w:r>
          </w:p>
        </w:tc>
        <w:tc>
          <w:tcPr>
            <w:tcW w:w="8582" w:type="dxa"/>
            <w:gridSpan w:val="13"/>
            <w:vAlign w:val="center"/>
          </w:tcPr>
          <w:p w:rsidR="00690A5A" w:rsidRDefault="00690A5A" w:rsidP="009647C0"/>
          <w:p w:rsidR="00690A5A" w:rsidRDefault="00690A5A" w:rsidP="009647C0">
            <w:r>
              <w:t xml:space="preserve">The scatter diagram plots mean modeled values against mean measurements. If only one model, one parameter and one scenario selected, different symbols and colors are used to represent the different stations.  Otherwise dots are used for each station (or group of stations) with colors depending on scenario, model or parameter (see example). </w:t>
            </w:r>
          </w:p>
          <w:p w:rsidR="00690A5A" w:rsidRDefault="00690A5A" w:rsidP="009647C0"/>
        </w:tc>
      </w:tr>
      <w:tr w:rsidR="00690A5A" w:rsidTr="009235A4">
        <w:trPr>
          <w:cantSplit/>
          <w:trHeight w:val="254"/>
        </w:trPr>
        <w:tc>
          <w:tcPr>
            <w:tcW w:w="9243" w:type="dxa"/>
            <w:gridSpan w:val="14"/>
            <w:shd w:val="clear" w:color="auto" w:fill="7F7F7F"/>
            <w:textDirection w:val="btLr"/>
          </w:tcPr>
          <w:p w:rsidR="00690A5A" w:rsidRDefault="00690A5A" w:rsidP="00F439F5"/>
        </w:tc>
      </w:tr>
      <w:tr w:rsidR="00690A5A" w:rsidTr="009235A4">
        <w:trPr>
          <w:cantSplit/>
          <w:trHeight w:val="231"/>
        </w:trPr>
        <w:tc>
          <w:tcPr>
            <w:tcW w:w="661" w:type="dxa"/>
            <w:vMerge w:val="restart"/>
            <w:shd w:val="clear" w:color="auto" w:fill="8DB3E2"/>
            <w:textDirection w:val="btLr"/>
          </w:tcPr>
          <w:p w:rsidR="00690A5A" w:rsidRDefault="00690A5A" w:rsidP="006E5989">
            <w:pPr>
              <w:ind w:left="113" w:right="113"/>
              <w:jc w:val="center"/>
            </w:pPr>
            <w:r>
              <w:t>MQO</w:t>
            </w:r>
          </w:p>
        </w:tc>
        <w:tc>
          <w:tcPr>
            <w:tcW w:w="8582" w:type="dxa"/>
            <w:gridSpan w:val="13"/>
            <w:vAlign w:val="center"/>
          </w:tcPr>
          <w:p w:rsidR="00690A5A" w:rsidRDefault="00690A5A" w:rsidP="006E5989">
            <w:pPr>
              <w:jc w:val="both"/>
            </w:pPr>
          </w:p>
          <w:p w:rsidR="00690A5A" w:rsidRDefault="00690A5A" w:rsidP="006E5989">
            <w:pPr>
              <w:jc w:val="both"/>
            </w:pPr>
            <w:r>
              <w:t>Dashed and solid lines indicate NMB/2RMS</w:t>
            </w:r>
            <w:r w:rsidRPr="006E5989">
              <w:rPr>
                <w:vertAlign w:val="subscript"/>
              </w:rPr>
              <w:t>U</w:t>
            </w:r>
            <w:r>
              <w:t xml:space="preserve"> ratios of 0.5 and 1, respectively. The orange region (only for hourly/daily) delimited by ratio </w:t>
            </w:r>
            <w:proofErr w:type="spellStart"/>
            <w:r>
              <w:t>sqrt</w:t>
            </w:r>
            <w:proofErr w:type="spellEnd"/>
            <w:r>
              <w:t xml:space="preserve">(0.5)=0.71 </w:t>
            </w:r>
            <w:r w:rsidR="001E2AD9">
              <w:t>(</w:t>
            </w:r>
            <w:hyperlink w:anchor="table3" w:history="1">
              <w:r w:rsidR="001E2AD9" w:rsidRPr="005340D7">
                <w:rPr>
                  <w:rStyle w:val="Hyperlink"/>
                </w:rPr>
                <w:t xml:space="preserve">see </w:t>
              </w:r>
              <w:r w:rsidR="001E2AD9">
                <w:rPr>
                  <w:rStyle w:val="Hyperlink"/>
                </w:rPr>
                <w:t xml:space="preserve">Concepts </w:t>
              </w:r>
              <w:r w:rsidR="001E2AD9" w:rsidRPr="005340D7">
                <w:rPr>
                  <w:rStyle w:val="Hyperlink"/>
                </w:rPr>
                <w:t>equations (</w:t>
              </w:r>
              <w:r w:rsidR="001E2AD9">
                <w:rPr>
                  <w:rStyle w:val="Hyperlink"/>
                </w:rPr>
                <w:t xml:space="preserve">10 </w:t>
              </w:r>
              <w:r w:rsidR="001E2AD9" w:rsidRPr="005340D7">
                <w:rPr>
                  <w:rStyle w:val="Hyperlink"/>
                </w:rPr>
                <w:t>to (</w:t>
              </w:r>
              <w:r w:rsidR="001E2AD9">
                <w:rPr>
                  <w:rStyle w:val="Hyperlink"/>
                </w:rPr>
                <w:t>12</w:t>
              </w:r>
              <w:r w:rsidR="001E2AD9" w:rsidRPr="005340D7">
                <w:rPr>
                  <w:rStyle w:val="Hyperlink"/>
                </w:rPr>
                <w:t>)</w:t>
              </w:r>
            </w:hyperlink>
            <w:r>
              <w:t>)</w:t>
            </w:r>
          </w:p>
          <w:p w:rsidR="00690A5A" w:rsidRPr="00A1515C" w:rsidRDefault="00690A5A" w:rsidP="006E5989">
            <w:pPr>
              <w:jc w:val="both"/>
            </w:pPr>
          </w:p>
        </w:tc>
      </w:tr>
      <w:tr w:rsidR="00690A5A" w:rsidTr="009235A4">
        <w:trPr>
          <w:cantSplit/>
          <w:trHeight w:val="230"/>
        </w:trPr>
        <w:tc>
          <w:tcPr>
            <w:tcW w:w="661" w:type="dxa"/>
            <w:vMerge/>
            <w:shd w:val="clear" w:color="auto" w:fill="8DB3E2"/>
            <w:textDirection w:val="btLr"/>
          </w:tcPr>
          <w:p w:rsidR="00690A5A" w:rsidRDefault="00690A5A" w:rsidP="006E5989">
            <w:pPr>
              <w:ind w:left="113" w:right="113"/>
              <w:jc w:val="center"/>
            </w:pPr>
          </w:p>
        </w:tc>
        <w:tc>
          <w:tcPr>
            <w:tcW w:w="8582" w:type="dxa"/>
            <w:gridSpan w:val="13"/>
            <w:shd w:val="clear" w:color="auto" w:fill="D9D9D9"/>
          </w:tcPr>
          <w:p w:rsidR="00690A5A" w:rsidRPr="006E5989" w:rsidRDefault="00690A5A" w:rsidP="00F439F5">
            <w:pPr>
              <w:rPr>
                <w:sz w:val="16"/>
                <w:szCs w:val="16"/>
              </w:rPr>
            </w:pPr>
            <w:r w:rsidRPr="006E5989">
              <w:rPr>
                <w:sz w:val="16"/>
                <w:szCs w:val="16"/>
              </w:rPr>
              <w:t>MQO are valid for the following parameters/ time statistic choices</w:t>
            </w:r>
          </w:p>
        </w:tc>
      </w:tr>
      <w:tr w:rsidR="00690A5A" w:rsidTr="009235A4">
        <w:trPr>
          <w:cantSplit/>
          <w:trHeight w:val="231"/>
        </w:trPr>
        <w:tc>
          <w:tcPr>
            <w:tcW w:w="661" w:type="dxa"/>
            <w:vMerge/>
            <w:shd w:val="clear" w:color="auto" w:fill="8DB3E2"/>
            <w:textDirection w:val="btLr"/>
          </w:tcPr>
          <w:p w:rsidR="00690A5A" w:rsidRDefault="00690A5A" w:rsidP="006E5989">
            <w:pPr>
              <w:ind w:left="113" w:right="113"/>
              <w:jc w:val="center"/>
            </w:pPr>
          </w:p>
        </w:tc>
        <w:tc>
          <w:tcPr>
            <w:tcW w:w="1973" w:type="dxa"/>
            <w:gridSpan w:val="3"/>
          </w:tcPr>
          <w:p w:rsidR="00690A5A" w:rsidRPr="006E5989" w:rsidRDefault="00690A5A" w:rsidP="00F439F5">
            <w:pPr>
              <w:rPr>
                <w:i/>
              </w:rPr>
            </w:pPr>
            <w:r w:rsidRPr="006E5989">
              <w:rPr>
                <w:i/>
              </w:rPr>
              <w:t>Parameter</w:t>
            </w:r>
          </w:p>
        </w:tc>
        <w:tc>
          <w:tcPr>
            <w:tcW w:w="2001" w:type="dxa"/>
            <w:gridSpan w:val="4"/>
          </w:tcPr>
          <w:p w:rsidR="00690A5A" w:rsidRPr="006E5989" w:rsidRDefault="00690A5A" w:rsidP="00F439F5">
            <w:pPr>
              <w:rPr>
                <w:i/>
              </w:rPr>
            </w:pPr>
            <w:r w:rsidRPr="006E5989">
              <w:rPr>
                <w:i/>
              </w:rPr>
              <w:t xml:space="preserve">Time </w:t>
            </w:r>
            <w:proofErr w:type="spellStart"/>
            <w:r w:rsidRPr="006E5989">
              <w:rPr>
                <w:i/>
              </w:rPr>
              <w:t>Avg</w:t>
            </w:r>
            <w:proofErr w:type="spellEnd"/>
          </w:p>
        </w:tc>
        <w:tc>
          <w:tcPr>
            <w:tcW w:w="1528" w:type="dxa"/>
            <w:gridSpan w:val="2"/>
          </w:tcPr>
          <w:p w:rsidR="00690A5A" w:rsidRPr="006E5989" w:rsidRDefault="00690A5A" w:rsidP="00F439F5">
            <w:pPr>
              <w:rPr>
                <w:i/>
              </w:rPr>
            </w:pPr>
            <w:r w:rsidRPr="006E5989">
              <w:rPr>
                <w:i/>
              </w:rPr>
              <w:t>Daily Stats</w:t>
            </w:r>
          </w:p>
        </w:tc>
        <w:tc>
          <w:tcPr>
            <w:tcW w:w="1503" w:type="dxa"/>
            <w:gridSpan w:val="2"/>
          </w:tcPr>
          <w:p w:rsidR="00690A5A" w:rsidRPr="006E5989" w:rsidRDefault="00690A5A" w:rsidP="00F439F5">
            <w:pPr>
              <w:rPr>
                <w:i/>
              </w:rPr>
            </w:pPr>
            <w:r w:rsidRPr="006E5989">
              <w:rPr>
                <w:i/>
              </w:rPr>
              <w:t>Season</w:t>
            </w:r>
          </w:p>
        </w:tc>
        <w:tc>
          <w:tcPr>
            <w:tcW w:w="709" w:type="dxa"/>
          </w:tcPr>
          <w:p w:rsidR="00690A5A" w:rsidRPr="006E5989" w:rsidRDefault="00690A5A" w:rsidP="00F439F5">
            <w:pPr>
              <w:rPr>
                <w:i/>
              </w:rPr>
            </w:pPr>
            <w:r w:rsidRPr="006E5989">
              <w:rPr>
                <w:i/>
              </w:rPr>
              <w:t>Day</w:t>
            </w:r>
          </w:p>
        </w:tc>
        <w:tc>
          <w:tcPr>
            <w:tcW w:w="868" w:type="dxa"/>
          </w:tcPr>
          <w:p w:rsidR="00690A5A" w:rsidRPr="006E5989" w:rsidRDefault="00690A5A" w:rsidP="00F439F5">
            <w:pPr>
              <w:rPr>
                <w:i/>
              </w:rPr>
            </w:pPr>
            <w:r w:rsidRPr="006E5989">
              <w:rPr>
                <w:i/>
              </w:rPr>
              <w:t>Group</w:t>
            </w:r>
          </w:p>
        </w:tc>
      </w:tr>
      <w:tr w:rsidR="00690A5A" w:rsidTr="009235A4">
        <w:trPr>
          <w:cantSplit/>
          <w:trHeight w:val="69"/>
        </w:trPr>
        <w:tc>
          <w:tcPr>
            <w:tcW w:w="661" w:type="dxa"/>
            <w:vMerge/>
            <w:shd w:val="clear" w:color="auto" w:fill="8DB3E2"/>
            <w:textDirection w:val="btLr"/>
          </w:tcPr>
          <w:p w:rsidR="00690A5A" w:rsidRDefault="00690A5A" w:rsidP="006E5989">
            <w:pPr>
              <w:ind w:left="113" w:right="113"/>
              <w:jc w:val="center"/>
            </w:pPr>
          </w:p>
        </w:tc>
        <w:tc>
          <w:tcPr>
            <w:tcW w:w="1973" w:type="dxa"/>
            <w:gridSpan w:val="3"/>
          </w:tcPr>
          <w:p w:rsidR="00690A5A" w:rsidRDefault="00690A5A" w:rsidP="00F439F5">
            <w:r>
              <w:t>PM10</w:t>
            </w:r>
          </w:p>
        </w:tc>
        <w:tc>
          <w:tcPr>
            <w:tcW w:w="2001" w:type="dxa"/>
            <w:gridSpan w:val="4"/>
          </w:tcPr>
          <w:p w:rsidR="00690A5A" w:rsidRDefault="00690A5A" w:rsidP="00F439F5">
            <w:r>
              <w:t>preserve</w:t>
            </w:r>
          </w:p>
        </w:tc>
        <w:tc>
          <w:tcPr>
            <w:tcW w:w="1528" w:type="dxa"/>
            <w:gridSpan w:val="2"/>
          </w:tcPr>
          <w:p w:rsidR="00690A5A" w:rsidRDefault="00690A5A" w:rsidP="00F439F5">
            <w:r>
              <w:t>Mean</w:t>
            </w:r>
          </w:p>
        </w:tc>
        <w:tc>
          <w:tcPr>
            <w:tcW w:w="1503" w:type="dxa"/>
            <w:gridSpan w:val="2"/>
          </w:tcPr>
          <w:p w:rsidR="00690A5A" w:rsidRDefault="00690A5A" w:rsidP="00F439F5">
            <w:r>
              <w:t>Free</w:t>
            </w:r>
          </w:p>
        </w:tc>
        <w:tc>
          <w:tcPr>
            <w:tcW w:w="709" w:type="dxa"/>
          </w:tcPr>
          <w:p w:rsidR="00690A5A" w:rsidRDefault="00690A5A" w:rsidP="00F439F5">
            <w:r>
              <w:t>N/A</w:t>
            </w:r>
          </w:p>
        </w:tc>
        <w:tc>
          <w:tcPr>
            <w:tcW w:w="868" w:type="dxa"/>
          </w:tcPr>
          <w:p w:rsidR="00690A5A" w:rsidRDefault="00690A5A" w:rsidP="00F439F5">
            <w:r>
              <w:t>NO</w:t>
            </w:r>
          </w:p>
        </w:tc>
      </w:tr>
      <w:tr w:rsidR="005340D7" w:rsidTr="009235A4">
        <w:trPr>
          <w:cantSplit/>
          <w:trHeight w:val="69"/>
        </w:trPr>
        <w:tc>
          <w:tcPr>
            <w:tcW w:w="661" w:type="dxa"/>
            <w:vMerge/>
            <w:shd w:val="clear" w:color="auto" w:fill="8DB3E2"/>
            <w:textDirection w:val="btLr"/>
          </w:tcPr>
          <w:p w:rsidR="005340D7" w:rsidRDefault="005340D7" w:rsidP="006E5989">
            <w:pPr>
              <w:ind w:left="113" w:right="113"/>
              <w:jc w:val="center"/>
            </w:pPr>
          </w:p>
        </w:tc>
        <w:tc>
          <w:tcPr>
            <w:tcW w:w="1973" w:type="dxa"/>
            <w:gridSpan w:val="3"/>
          </w:tcPr>
          <w:p w:rsidR="005340D7" w:rsidRDefault="005340D7" w:rsidP="00F439F5">
            <w:r>
              <w:t>PM25</w:t>
            </w:r>
          </w:p>
        </w:tc>
        <w:tc>
          <w:tcPr>
            <w:tcW w:w="2001" w:type="dxa"/>
            <w:gridSpan w:val="4"/>
          </w:tcPr>
          <w:p w:rsidR="005340D7" w:rsidRDefault="005340D7" w:rsidP="00F439F5">
            <w:r>
              <w:t>preserve</w:t>
            </w:r>
          </w:p>
        </w:tc>
        <w:tc>
          <w:tcPr>
            <w:tcW w:w="1528" w:type="dxa"/>
            <w:gridSpan w:val="2"/>
          </w:tcPr>
          <w:p w:rsidR="005340D7" w:rsidRDefault="005340D7" w:rsidP="00F439F5">
            <w:r>
              <w:t>Mean</w:t>
            </w:r>
          </w:p>
        </w:tc>
        <w:tc>
          <w:tcPr>
            <w:tcW w:w="1503" w:type="dxa"/>
            <w:gridSpan w:val="2"/>
          </w:tcPr>
          <w:p w:rsidR="005340D7" w:rsidRDefault="005340D7" w:rsidP="00F439F5">
            <w:r>
              <w:t>Free</w:t>
            </w:r>
          </w:p>
        </w:tc>
        <w:tc>
          <w:tcPr>
            <w:tcW w:w="709" w:type="dxa"/>
          </w:tcPr>
          <w:p w:rsidR="005340D7" w:rsidRDefault="005340D7" w:rsidP="00F439F5">
            <w:r>
              <w:t>N/A</w:t>
            </w:r>
          </w:p>
        </w:tc>
        <w:tc>
          <w:tcPr>
            <w:tcW w:w="868" w:type="dxa"/>
          </w:tcPr>
          <w:p w:rsidR="005340D7" w:rsidRDefault="005340D7" w:rsidP="00F439F5">
            <w:r>
              <w:t>NO</w:t>
            </w:r>
          </w:p>
        </w:tc>
      </w:tr>
      <w:tr w:rsidR="00690A5A" w:rsidTr="009235A4">
        <w:trPr>
          <w:cantSplit/>
          <w:trHeight w:val="69"/>
        </w:trPr>
        <w:tc>
          <w:tcPr>
            <w:tcW w:w="661" w:type="dxa"/>
            <w:vMerge/>
            <w:shd w:val="clear" w:color="auto" w:fill="8DB3E2"/>
            <w:textDirection w:val="btLr"/>
          </w:tcPr>
          <w:p w:rsidR="00690A5A" w:rsidRDefault="00690A5A" w:rsidP="006E5989">
            <w:pPr>
              <w:ind w:left="113" w:right="113"/>
              <w:jc w:val="center"/>
            </w:pPr>
          </w:p>
        </w:tc>
        <w:tc>
          <w:tcPr>
            <w:tcW w:w="1973" w:type="dxa"/>
            <w:gridSpan w:val="3"/>
          </w:tcPr>
          <w:p w:rsidR="00690A5A" w:rsidRDefault="00690A5A" w:rsidP="00F439F5">
            <w:r>
              <w:t>O3</w:t>
            </w:r>
          </w:p>
        </w:tc>
        <w:tc>
          <w:tcPr>
            <w:tcW w:w="2001" w:type="dxa"/>
            <w:gridSpan w:val="4"/>
          </w:tcPr>
          <w:p w:rsidR="00690A5A" w:rsidRDefault="00690A5A" w:rsidP="00F439F5">
            <w:r>
              <w:t>8H</w:t>
            </w:r>
          </w:p>
        </w:tc>
        <w:tc>
          <w:tcPr>
            <w:tcW w:w="1528" w:type="dxa"/>
            <w:gridSpan w:val="2"/>
          </w:tcPr>
          <w:p w:rsidR="00690A5A" w:rsidRDefault="00690A5A" w:rsidP="00F439F5">
            <w:r>
              <w:t>Max</w:t>
            </w:r>
          </w:p>
        </w:tc>
        <w:tc>
          <w:tcPr>
            <w:tcW w:w="1503" w:type="dxa"/>
            <w:gridSpan w:val="2"/>
          </w:tcPr>
          <w:p w:rsidR="00690A5A" w:rsidRDefault="00690A5A" w:rsidP="00F439F5">
            <w:r>
              <w:t>Free</w:t>
            </w:r>
          </w:p>
        </w:tc>
        <w:tc>
          <w:tcPr>
            <w:tcW w:w="709" w:type="dxa"/>
          </w:tcPr>
          <w:p w:rsidR="00690A5A" w:rsidRDefault="00690A5A" w:rsidP="00F439F5">
            <w:r>
              <w:t>N/A</w:t>
            </w:r>
          </w:p>
        </w:tc>
        <w:tc>
          <w:tcPr>
            <w:tcW w:w="868" w:type="dxa"/>
          </w:tcPr>
          <w:p w:rsidR="00690A5A" w:rsidRDefault="00690A5A" w:rsidP="00F439F5">
            <w:r>
              <w:t>NO</w:t>
            </w:r>
          </w:p>
        </w:tc>
      </w:tr>
      <w:tr w:rsidR="00690A5A" w:rsidTr="009235A4">
        <w:trPr>
          <w:cantSplit/>
          <w:trHeight w:val="313"/>
        </w:trPr>
        <w:tc>
          <w:tcPr>
            <w:tcW w:w="661" w:type="dxa"/>
            <w:vMerge/>
            <w:shd w:val="clear" w:color="auto" w:fill="8DB3E2"/>
            <w:textDirection w:val="btLr"/>
          </w:tcPr>
          <w:p w:rsidR="00690A5A" w:rsidRDefault="00690A5A" w:rsidP="006E5989">
            <w:pPr>
              <w:ind w:left="113" w:right="113"/>
              <w:jc w:val="center"/>
            </w:pPr>
          </w:p>
        </w:tc>
        <w:tc>
          <w:tcPr>
            <w:tcW w:w="1973" w:type="dxa"/>
            <w:gridSpan w:val="3"/>
          </w:tcPr>
          <w:p w:rsidR="00690A5A" w:rsidRDefault="00690A5A" w:rsidP="00F439F5">
            <w:r>
              <w:t>NO2</w:t>
            </w:r>
          </w:p>
        </w:tc>
        <w:tc>
          <w:tcPr>
            <w:tcW w:w="2001" w:type="dxa"/>
            <w:gridSpan w:val="4"/>
          </w:tcPr>
          <w:p w:rsidR="00690A5A" w:rsidRDefault="00690A5A" w:rsidP="00F439F5">
            <w:r>
              <w:t>preserve</w:t>
            </w:r>
          </w:p>
        </w:tc>
        <w:tc>
          <w:tcPr>
            <w:tcW w:w="1528" w:type="dxa"/>
            <w:gridSpan w:val="2"/>
          </w:tcPr>
          <w:p w:rsidR="00690A5A" w:rsidRDefault="00690A5A" w:rsidP="00751F82">
            <w:r>
              <w:t>preserve</w:t>
            </w:r>
          </w:p>
        </w:tc>
        <w:tc>
          <w:tcPr>
            <w:tcW w:w="1503" w:type="dxa"/>
            <w:gridSpan w:val="2"/>
          </w:tcPr>
          <w:p w:rsidR="00690A5A" w:rsidRDefault="00690A5A" w:rsidP="00F439F5">
            <w:r>
              <w:t>Free</w:t>
            </w:r>
          </w:p>
        </w:tc>
        <w:tc>
          <w:tcPr>
            <w:tcW w:w="709" w:type="dxa"/>
          </w:tcPr>
          <w:p w:rsidR="00690A5A" w:rsidRDefault="00690A5A" w:rsidP="00F439F5">
            <w:r>
              <w:t>Free</w:t>
            </w:r>
          </w:p>
        </w:tc>
        <w:tc>
          <w:tcPr>
            <w:tcW w:w="868" w:type="dxa"/>
          </w:tcPr>
          <w:p w:rsidR="00690A5A" w:rsidRDefault="00690A5A" w:rsidP="00F439F5">
            <w:r>
              <w:t>NO</w:t>
            </w:r>
          </w:p>
        </w:tc>
      </w:tr>
      <w:tr w:rsidR="00690A5A" w:rsidTr="009235A4">
        <w:trPr>
          <w:cantSplit/>
          <w:trHeight w:val="313"/>
        </w:trPr>
        <w:tc>
          <w:tcPr>
            <w:tcW w:w="661" w:type="dxa"/>
            <w:vMerge/>
            <w:shd w:val="clear" w:color="auto" w:fill="8DB3E2"/>
            <w:textDirection w:val="btLr"/>
          </w:tcPr>
          <w:p w:rsidR="00690A5A" w:rsidRDefault="00690A5A" w:rsidP="006E5989">
            <w:pPr>
              <w:ind w:left="113" w:right="113"/>
              <w:jc w:val="center"/>
            </w:pPr>
          </w:p>
        </w:tc>
        <w:tc>
          <w:tcPr>
            <w:tcW w:w="1973" w:type="dxa"/>
            <w:gridSpan w:val="3"/>
          </w:tcPr>
          <w:p w:rsidR="00690A5A" w:rsidRDefault="00690A5A" w:rsidP="00F439F5">
            <w:r>
              <w:t>WS</w:t>
            </w:r>
          </w:p>
        </w:tc>
        <w:tc>
          <w:tcPr>
            <w:tcW w:w="2001" w:type="dxa"/>
            <w:gridSpan w:val="4"/>
          </w:tcPr>
          <w:p w:rsidR="00690A5A" w:rsidRDefault="00690A5A" w:rsidP="00F439F5">
            <w:r>
              <w:t>Preserve</w:t>
            </w:r>
          </w:p>
        </w:tc>
        <w:tc>
          <w:tcPr>
            <w:tcW w:w="1528" w:type="dxa"/>
            <w:gridSpan w:val="2"/>
          </w:tcPr>
          <w:p w:rsidR="00690A5A" w:rsidRDefault="00690A5A" w:rsidP="00751F82">
            <w:r>
              <w:t>Preserve</w:t>
            </w:r>
          </w:p>
        </w:tc>
        <w:tc>
          <w:tcPr>
            <w:tcW w:w="1503" w:type="dxa"/>
            <w:gridSpan w:val="2"/>
          </w:tcPr>
          <w:p w:rsidR="00690A5A" w:rsidRDefault="00690A5A" w:rsidP="00F439F5">
            <w:r>
              <w:t>Free</w:t>
            </w:r>
          </w:p>
        </w:tc>
        <w:tc>
          <w:tcPr>
            <w:tcW w:w="709" w:type="dxa"/>
          </w:tcPr>
          <w:p w:rsidR="00690A5A" w:rsidRDefault="00690A5A" w:rsidP="00F439F5">
            <w:r>
              <w:t>Free</w:t>
            </w:r>
          </w:p>
        </w:tc>
        <w:tc>
          <w:tcPr>
            <w:tcW w:w="868" w:type="dxa"/>
          </w:tcPr>
          <w:p w:rsidR="00690A5A" w:rsidRDefault="00690A5A" w:rsidP="00F439F5">
            <w:r>
              <w:t>NO</w:t>
            </w:r>
          </w:p>
        </w:tc>
      </w:tr>
      <w:tr w:rsidR="00690A5A" w:rsidTr="009235A4">
        <w:trPr>
          <w:cantSplit/>
          <w:trHeight w:val="313"/>
        </w:trPr>
        <w:tc>
          <w:tcPr>
            <w:tcW w:w="661" w:type="dxa"/>
            <w:vMerge/>
            <w:shd w:val="clear" w:color="auto" w:fill="8DB3E2"/>
            <w:textDirection w:val="btLr"/>
          </w:tcPr>
          <w:p w:rsidR="00690A5A" w:rsidRDefault="00690A5A" w:rsidP="006E5989">
            <w:pPr>
              <w:ind w:left="113" w:right="113"/>
              <w:jc w:val="center"/>
            </w:pPr>
          </w:p>
        </w:tc>
        <w:tc>
          <w:tcPr>
            <w:tcW w:w="1973" w:type="dxa"/>
            <w:gridSpan w:val="3"/>
          </w:tcPr>
          <w:p w:rsidR="00690A5A" w:rsidRDefault="00690A5A" w:rsidP="00F439F5">
            <w:r>
              <w:t>TEMP</w:t>
            </w:r>
          </w:p>
        </w:tc>
        <w:tc>
          <w:tcPr>
            <w:tcW w:w="2001" w:type="dxa"/>
            <w:gridSpan w:val="4"/>
          </w:tcPr>
          <w:p w:rsidR="00690A5A" w:rsidRDefault="00690A5A" w:rsidP="00F439F5">
            <w:r>
              <w:t>Preserve</w:t>
            </w:r>
          </w:p>
        </w:tc>
        <w:tc>
          <w:tcPr>
            <w:tcW w:w="1528" w:type="dxa"/>
            <w:gridSpan w:val="2"/>
          </w:tcPr>
          <w:p w:rsidR="00690A5A" w:rsidRDefault="00690A5A" w:rsidP="00751F82">
            <w:r>
              <w:t>Preserve</w:t>
            </w:r>
          </w:p>
        </w:tc>
        <w:tc>
          <w:tcPr>
            <w:tcW w:w="1503" w:type="dxa"/>
            <w:gridSpan w:val="2"/>
          </w:tcPr>
          <w:p w:rsidR="00690A5A" w:rsidRDefault="00690A5A" w:rsidP="00F439F5">
            <w:r>
              <w:t>Free</w:t>
            </w:r>
          </w:p>
        </w:tc>
        <w:tc>
          <w:tcPr>
            <w:tcW w:w="709" w:type="dxa"/>
          </w:tcPr>
          <w:p w:rsidR="00690A5A" w:rsidRDefault="00690A5A" w:rsidP="00F439F5">
            <w:r>
              <w:t>Free</w:t>
            </w:r>
          </w:p>
        </w:tc>
        <w:tc>
          <w:tcPr>
            <w:tcW w:w="868" w:type="dxa"/>
          </w:tcPr>
          <w:p w:rsidR="00690A5A" w:rsidRDefault="00690A5A" w:rsidP="00F439F5">
            <w:r>
              <w:t>NO</w:t>
            </w:r>
          </w:p>
        </w:tc>
      </w:tr>
      <w:tr w:rsidR="00690A5A" w:rsidTr="009235A4">
        <w:trPr>
          <w:cantSplit/>
          <w:trHeight w:val="209"/>
        </w:trPr>
        <w:tc>
          <w:tcPr>
            <w:tcW w:w="9243" w:type="dxa"/>
            <w:gridSpan w:val="14"/>
            <w:shd w:val="clear" w:color="auto" w:fill="7F7F7F"/>
            <w:textDirection w:val="btLr"/>
          </w:tcPr>
          <w:p w:rsidR="00690A5A" w:rsidRPr="006E5989" w:rsidRDefault="00690A5A" w:rsidP="00F439F5">
            <w:pPr>
              <w:rPr>
                <w:sz w:val="16"/>
                <w:szCs w:val="16"/>
              </w:rPr>
            </w:pPr>
          </w:p>
        </w:tc>
      </w:tr>
      <w:tr w:rsidR="00690A5A" w:rsidTr="009235A4">
        <w:trPr>
          <w:cantSplit/>
          <w:trHeight w:val="438"/>
        </w:trPr>
        <w:tc>
          <w:tcPr>
            <w:tcW w:w="661" w:type="dxa"/>
            <w:vMerge w:val="restart"/>
            <w:shd w:val="clear" w:color="auto" w:fill="8DB3E2"/>
            <w:textDirection w:val="btLr"/>
          </w:tcPr>
          <w:p w:rsidR="00690A5A" w:rsidRDefault="00690A5A" w:rsidP="006E5989">
            <w:pPr>
              <w:ind w:left="113" w:right="113"/>
              <w:jc w:val="center"/>
            </w:pPr>
            <w:r>
              <w:t>Options</w:t>
            </w:r>
          </w:p>
        </w:tc>
        <w:tc>
          <w:tcPr>
            <w:tcW w:w="724" w:type="dxa"/>
          </w:tcPr>
          <w:p w:rsidR="00690A5A" w:rsidRPr="009E6F27" w:rsidRDefault="00690A5A" w:rsidP="006E5989">
            <w:pPr>
              <w:jc w:val="center"/>
            </w:pPr>
            <w:r w:rsidRPr="006E5989">
              <w:rPr>
                <w:b/>
              </w:rPr>
              <w:t>O</w:t>
            </w:r>
            <w:r w:rsidRPr="009E6F27">
              <w:t>BS</w:t>
            </w:r>
          </w:p>
        </w:tc>
        <w:tc>
          <w:tcPr>
            <w:tcW w:w="814" w:type="dxa"/>
          </w:tcPr>
          <w:p w:rsidR="00690A5A" w:rsidRPr="009E6F27" w:rsidRDefault="00690A5A" w:rsidP="006E5989">
            <w:pPr>
              <w:jc w:val="center"/>
            </w:pPr>
            <w:r w:rsidRPr="006E5989">
              <w:rPr>
                <w:b/>
              </w:rPr>
              <w:t>M</w:t>
            </w:r>
            <w:r w:rsidRPr="009E6F27">
              <w:t>OD</w:t>
            </w:r>
          </w:p>
        </w:tc>
        <w:tc>
          <w:tcPr>
            <w:tcW w:w="691" w:type="dxa"/>
            <w:gridSpan w:val="2"/>
          </w:tcPr>
          <w:p w:rsidR="00690A5A" w:rsidRPr="009E6F27" w:rsidRDefault="00690A5A" w:rsidP="006E5989">
            <w:pPr>
              <w:jc w:val="center"/>
            </w:pPr>
            <w:r w:rsidRPr="006E5989">
              <w:rPr>
                <w:b/>
              </w:rPr>
              <w:t>P</w:t>
            </w:r>
            <w:r w:rsidRPr="009E6F27">
              <w:t>AR</w:t>
            </w:r>
          </w:p>
        </w:tc>
        <w:tc>
          <w:tcPr>
            <w:tcW w:w="854" w:type="dxa"/>
          </w:tcPr>
          <w:p w:rsidR="00690A5A" w:rsidRPr="009E6F27" w:rsidRDefault="00690A5A" w:rsidP="006E5989">
            <w:pPr>
              <w:jc w:val="center"/>
            </w:pPr>
            <w:r w:rsidRPr="006E5989">
              <w:rPr>
                <w:b/>
              </w:rPr>
              <w:t>S</w:t>
            </w:r>
            <w:r w:rsidRPr="009E6F27">
              <w:t>CEN</w:t>
            </w:r>
          </w:p>
        </w:tc>
        <w:tc>
          <w:tcPr>
            <w:tcW w:w="788" w:type="dxa"/>
          </w:tcPr>
          <w:p w:rsidR="00690A5A" w:rsidRDefault="00690A5A" w:rsidP="006E5989">
            <w:pPr>
              <w:jc w:val="center"/>
            </w:pPr>
            <w:r>
              <w:t>Other</w:t>
            </w:r>
          </w:p>
        </w:tc>
        <w:tc>
          <w:tcPr>
            <w:tcW w:w="1575" w:type="dxa"/>
            <w:gridSpan w:val="2"/>
            <w:shd w:val="clear" w:color="auto" w:fill="BFBFBF"/>
          </w:tcPr>
          <w:p w:rsidR="00690A5A" w:rsidRDefault="00690A5A" w:rsidP="006E5989">
            <w:pPr>
              <w:jc w:val="center"/>
            </w:pPr>
          </w:p>
        </w:tc>
        <w:tc>
          <w:tcPr>
            <w:tcW w:w="1559" w:type="dxa"/>
            <w:gridSpan w:val="3"/>
          </w:tcPr>
          <w:p w:rsidR="00690A5A" w:rsidRDefault="00690A5A" w:rsidP="006E5989">
            <w:pPr>
              <w:jc w:val="center"/>
            </w:pPr>
            <w:r>
              <w:t>Single</w:t>
            </w:r>
          </w:p>
          <w:p w:rsidR="00690A5A" w:rsidRDefault="00690A5A" w:rsidP="006E5989">
            <w:pPr>
              <w:jc w:val="center"/>
            </w:pPr>
            <w:r>
              <w:t>mode</w:t>
            </w:r>
          </w:p>
        </w:tc>
        <w:tc>
          <w:tcPr>
            <w:tcW w:w="1577" w:type="dxa"/>
            <w:gridSpan w:val="2"/>
          </w:tcPr>
          <w:p w:rsidR="00690A5A" w:rsidRDefault="00690A5A" w:rsidP="006E5989">
            <w:pPr>
              <w:jc w:val="center"/>
            </w:pPr>
            <w:r>
              <w:t>Group</w:t>
            </w:r>
          </w:p>
          <w:p w:rsidR="00690A5A" w:rsidRDefault="00690A5A" w:rsidP="006E5989">
            <w:pPr>
              <w:jc w:val="center"/>
            </w:pPr>
            <w:r>
              <w:t>mode</w:t>
            </w:r>
          </w:p>
        </w:tc>
      </w:tr>
      <w:tr w:rsidR="00690A5A" w:rsidTr="009235A4">
        <w:trPr>
          <w:cantSplit/>
          <w:trHeight w:val="516"/>
        </w:trPr>
        <w:tc>
          <w:tcPr>
            <w:tcW w:w="661" w:type="dxa"/>
            <w:vMerge/>
            <w:shd w:val="clear" w:color="auto" w:fill="8DB3E2"/>
            <w:textDirection w:val="btLr"/>
          </w:tcPr>
          <w:p w:rsidR="00690A5A" w:rsidRDefault="00690A5A" w:rsidP="006E5989">
            <w:pPr>
              <w:ind w:left="113" w:right="113"/>
            </w:pPr>
          </w:p>
        </w:tc>
        <w:tc>
          <w:tcPr>
            <w:tcW w:w="724" w:type="dxa"/>
            <w:vAlign w:val="center"/>
          </w:tcPr>
          <w:p w:rsidR="00690A5A" w:rsidRDefault="00690A5A" w:rsidP="006E5989">
            <w:pPr>
              <w:jc w:val="center"/>
            </w:pPr>
            <w:r>
              <w:t>X</w:t>
            </w:r>
          </w:p>
        </w:tc>
        <w:tc>
          <w:tcPr>
            <w:tcW w:w="814" w:type="dxa"/>
            <w:vAlign w:val="center"/>
          </w:tcPr>
          <w:p w:rsidR="00690A5A" w:rsidRDefault="00690A5A" w:rsidP="006E5989">
            <w:pPr>
              <w:jc w:val="center"/>
            </w:pPr>
            <w:r>
              <w:t>X</w:t>
            </w:r>
          </w:p>
        </w:tc>
        <w:tc>
          <w:tcPr>
            <w:tcW w:w="691" w:type="dxa"/>
            <w:gridSpan w:val="2"/>
            <w:vAlign w:val="center"/>
          </w:tcPr>
          <w:p w:rsidR="00690A5A" w:rsidRDefault="00690A5A" w:rsidP="006E5989">
            <w:pPr>
              <w:jc w:val="center"/>
            </w:pPr>
            <w:r>
              <w:t>X</w:t>
            </w:r>
          </w:p>
        </w:tc>
        <w:tc>
          <w:tcPr>
            <w:tcW w:w="854" w:type="dxa"/>
            <w:vAlign w:val="center"/>
          </w:tcPr>
          <w:p w:rsidR="00690A5A" w:rsidRDefault="00690A5A" w:rsidP="006E5989">
            <w:pPr>
              <w:jc w:val="center"/>
            </w:pPr>
            <w:r>
              <w:t>X</w:t>
            </w:r>
          </w:p>
        </w:tc>
        <w:tc>
          <w:tcPr>
            <w:tcW w:w="788" w:type="dxa"/>
            <w:vAlign w:val="center"/>
          </w:tcPr>
          <w:p w:rsidR="00690A5A" w:rsidRDefault="00690A5A" w:rsidP="006E5989">
            <w:pPr>
              <w:jc w:val="center"/>
            </w:pPr>
            <w:r>
              <w:t>O-M</w:t>
            </w:r>
          </w:p>
          <w:p w:rsidR="00690A5A" w:rsidRDefault="00690A5A" w:rsidP="006E5989">
            <w:pPr>
              <w:jc w:val="center"/>
            </w:pPr>
            <w:r>
              <w:t>O-P</w:t>
            </w:r>
          </w:p>
        </w:tc>
        <w:tc>
          <w:tcPr>
            <w:tcW w:w="1575" w:type="dxa"/>
            <w:gridSpan w:val="2"/>
            <w:shd w:val="clear" w:color="auto" w:fill="BFBFBF"/>
            <w:vAlign w:val="center"/>
          </w:tcPr>
          <w:p w:rsidR="00690A5A" w:rsidRDefault="00690A5A" w:rsidP="006E5989">
            <w:pPr>
              <w:jc w:val="center"/>
            </w:pPr>
          </w:p>
        </w:tc>
        <w:tc>
          <w:tcPr>
            <w:tcW w:w="1559" w:type="dxa"/>
            <w:gridSpan w:val="3"/>
            <w:vAlign w:val="center"/>
          </w:tcPr>
          <w:p w:rsidR="00690A5A" w:rsidRDefault="00690A5A" w:rsidP="006E5989">
            <w:pPr>
              <w:jc w:val="center"/>
            </w:pPr>
            <w:r>
              <w:t>YES</w:t>
            </w:r>
          </w:p>
        </w:tc>
        <w:tc>
          <w:tcPr>
            <w:tcW w:w="1577" w:type="dxa"/>
            <w:gridSpan w:val="2"/>
            <w:vAlign w:val="center"/>
          </w:tcPr>
          <w:p w:rsidR="00690A5A" w:rsidRDefault="00690A5A" w:rsidP="006E5989">
            <w:pPr>
              <w:jc w:val="center"/>
            </w:pPr>
            <w:r>
              <w:t>YES</w:t>
            </w:r>
          </w:p>
        </w:tc>
      </w:tr>
    </w:tbl>
    <w:p w:rsidR="00690A5A" w:rsidRDefault="00690A5A" w:rsidP="009647C0"/>
    <w:p w:rsidR="00690A5A" w:rsidRDefault="00690A5A">
      <w:r>
        <w:br w:type="page"/>
      </w:r>
    </w:p>
    <w:p w:rsidR="00690A5A" w:rsidRDefault="00690A5A" w:rsidP="009647C0"/>
    <w:tbl>
      <w:tblPr>
        <w:tblW w:w="9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762"/>
        <w:gridCol w:w="883"/>
        <w:gridCol w:w="995"/>
        <w:gridCol w:w="439"/>
        <w:gridCol w:w="254"/>
        <w:gridCol w:w="1045"/>
        <w:gridCol w:w="963"/>
        <w:gridCol w:w="216"/>
        <w:gridCol w:w="809"/>
        <w:gridCol w:w="264"/>
        <w:gridCol w:w="1019"/>
        <w:gridCol w:w="158"/>
        <w:gridCol w:w="643"/>
        <w:gridCol w:w="1018"/>
      </w:tblGrid>
      <w:tr w:rsidR="00690A5A" w:rsidTr="00A27D49">
        <w:tc>
          <w:tcPr>
            <w:tcW w:w="6374" w:type="dxa"/>
            <w:gridSpan w:val="9"/>
          </w:tcPr>
          <w:p w:rsidR="00690A5A" w:rsidRPr="00DF50B6" w:rsidRDefault="00690A5A" w:rsidP="006600DA">
            <w:pPr>
              <w:pStyle w:val="Heading3"/>
              <w:rPr>
                <w:sz w:val="32"/>
                <w:szCs w:val="32"/>
              </w:rPr>
            </w:pPr>
            <w:bookmarkStart w:id="478" w:name="_Toc410806061"/>
            <w:r w:rsidRPr="00DF50B6">
              <w:t>SCATTER (One station – All time values)</w:t>
            </w:r>
            <w:bookmarkEnd w:id="478"/>
          </w:p>
        </w:tc>
        <w:tc>
          <w:tcPr>
            <w:tcW w:w="3094" w:type="dxa"/>
            <w:gridSpan w:val="5"/>
            <w:vAlign w:val="center"/>
          </w:tcPr>
          <w:p w:rsidR="00690A5A" w:rsidRPr="006E5989" w:rsidRDefault="00690A5A" w:rsidP="006E5989">
            <w:pPr>
              <w:jc w:val="center"/>
              <w:rPr>
                <w:i/>
                <w:sz w:val="36"/>
                <w:szCs w:val="36"/>
              </w:rPr>
            </w:pPr>
            <w:r w:rsidRPr="006E5989">
              <w:rPr>
                <w:i/>
                <w:sz w:val="36"/>
                <w:szCs w:val="36"/>
              </w:rPr>
              <w:t>13</w:t>
            </w:r>
          </w:p>
        </w:tc>
      </w:tr>
      <w:tr w:rsidR="00690A5A" w:rsidTr="00A27D49">
        <w:tc>
          <w:tcPr>
            <w:tcW w:w="9468" w:type="dxa"/>
            <w:gridSpan w:val="14"/>
            <w:shd w:val="clear" w:color="auto" w:fill="D9D9D9"/>
          </w:tcPr>
          <w:p w:rsidR="00690A5A" w:rsidRDefault="00690A5A" w:rsidP="00635233"/>
        </w:tc>
      </w:tr>
      <w:tr w:rsidR="00690A5A" w:rsidTr="00A27D49">
        <w:trPr>
          <w:trHeight w:val="283"/>
        </w:trPr>
        <w:tc>
          <w:tcPr>
            <w:tcW w:w="6374" w:type="dxa"/>
            <w:gridSpan w:val="9"/>
            <w:vMerge w:val="restart"/>
          </w:tcPr>
          <w:p w:rsidR="00690A5A" w:rsidRDefault="00F17452" w:rsidP="006E5989">
            <w:pPr>
              <w:jc w:val="center"/>
            </w:pPr>
            <w:r>
              <w:rPr>
                <w:noProof/>
              </w:rPr>
              <w:drawing>
                <wp:inline distT="0" distB="0" distL="0" distR="0" wp14:anchorId="610F597D" wp14:editId="24E900A8">
                  <wp:extent cx="3749040" cy="2980106"/>
                  <wp:effectExtent l="0" t="0" r="3810" b="0"/>
                  <wp:docPr id="8" name="Picture 8" descr="F:\DELTA\S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descr="F:\DELTA\S1.bmp"/>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749040" cy="2980106"/>
                          </a:xfrm>
                          <a:prstGeom prst="rect">
                            <a:avLst/>
                          </a:prstGeom>
                          <a:noFill/>
                          <a:ln>
                            <a:noFill/>
                          </a:ln>
                        </pic:spPr>
                      </pic:pic>
                    </a:graphicData>
                  </a:graphic>
                </wp:inline>
              </w:drawing>
            </w:r>
          </w:p>
        </w:tc>
        <w:tc>
          <w:tcPr>
            <w:tcW w:w="1229" w:type="dxa"/>
            <w:gridSpan w:val="2"/>
          </w:tcPr>
          <w:p w:rsidR="00690A5A" w:rsidRPr="006E5989" w:rsidRDefault="00690A5A" w:rsidP="00635233">
            <w:pPr>
              <w:rPr>
                <w:b/>
              </w:rPr>
            </w:pPr>
            <w:r w:rsidRPr="006E5989">
              <w:rPr>
                <w:b/>
              </w:rPr>
              <w:t>X axis</w:t>
            </w:r>
          </w:p>
        </w:tc>
        <w:tc>
          <w:tcPr>
            <w:tcW w:w="1865" w:type="dxa"/>
            <w:gridSpan w:val="3"/>
          </w:tcPr>
          <w:p w:rsidR="00690A5A" w:rsidRDefault="00690A5A" w:rsidP="00635233">
            <w:r>
              <w:t>Observations</w:t>
            </w:r>
          </w:p>
        </w:tc>
      </w:tr>
      <w:tr w:rsidR="00690A5A" w:rsidTr="00A27D49">
        <w:trPr>
          <w:trHeight w:val="283"/>
        </w:trPr>
        <w:tc>
          <w:tcPr>
            <w:tcW w:w="6374" w:type="dxa"/>
            <w:gridSpan w:val="9"/>
            <w:vMerge/>
          </w:tcPr>
          <w:p w:rsidR="00690A5A" w:rsidRDefault="00690A5A" w:rsidP="00635233"/>
        </w:tc>
        <w:tc>
          <w:tcPr>
            <w:tcW w:w="1229" w:type="dxa"/>
            <w:gridSpan w:val="2"/>
          </w:tcPr>
          <w:p w:rsidR="00690A5A" w:rsidRPr="006E5989" w:rsidRDefault="00690A5A" w:rsidP="00635233">
            <w:pPr>
              <w:rPr>
                <w:b/>
              </w:rPr>
            </w:pPr>
            <w:r w:rsidRPr="006E5989">
              <w:rPr>
                <w:b/>
              </w:rPr>
              <w:t>Y axis</w:t>
            </w:r>
          </w:p>
        </w:tc>
        <w:tc>
          <w:tcPr>
            <w:tcW w:w="1865" w:type="dxa"/>
            <w:gridSpan w:val="3"/>
          </w:tcPr>
          <w:p w:rsidR="00690A5A" w:rsidRDefault="00690A5A" w:rsidP="00635233">
            <w:r>
              <w:t>Model values</w:t>
            </w:r>
          </w:p>
        </w:tc>
      </w:tr>
      <w:tr w:rsidR="00690A5A" w:rsidTr="00A27D49">
        <w:trPr>
          <w:trHeight w:val="57"/>
        </w:trPr>
        <w:tc>
          <w:tcPr>
            <w:tcW w:w="6374" w:type="dxa"/>
            <w:gridSpan w:val="9"/>
            <w:vMerge/>
          </w:tcPr>
          <w:p w:rsidR="00690A5A" w:rsidRDefault="00690A5A" w:rsidP="00635233"/>
        </w:tc>
        <w:tc>
          <w:tcPr>
            <w:tcW w:w="3094" w:type="dxa"/>
            <w:gridSpan w:val="5"/>
            <w:shd w:val="clear" w:color="auto" w:fill="D9D9D9"/>
          </w:tcPr>
          <w:p w:rsidR="00690A5A" w:rsidRPr="006E5989" w:rsidRDefault="00690A5A" w:rsidP="00635233">
            <w:pPr>
              <w:rPr>
                <w:b/>
                <w:sz w:val="16"/>
                <w:szCs w:val="16"/>
              </w:rPr>
            </w:pPr>
          </w:p>
        </w:tc>
      </w:tr>
      <w:tr w:rsidR="00690A5A" w:rsidTr="00A27D49">
        <w:tc>
          <w:tcPr>
            <w:tcW w:w="6374" w:type="dxa"/>
            <w:gridSpan w:val="9"/>
            <w:vMerge/>
          </w:tcPr>
          <w:p w:rsidR="00690A5A" w:rsidRDefault="00690A5A" w:rsidP="00635233"/>
        </w:tc>
        <w:tc>
          <w:tcPr>
            <w:tcW w:w="1396" w:type="dxa"/>
            <w:gridSpan w:val="3"/>
          </w:tcPr>
          <w:p w:rsidR="00690A5A" w:rsidRPr="006E5989" w:rsidRDefault="00690A5A" w:rsidP="00635233">
            <w:pPr>
              <w:rPr>
                <w:b/>
              </w:rPr>
            </w:pPr>
            <w:r w:rsidRPr="006E5989">
              <w:rPr>
                <w:b/>
              </w:rPr>
              <w:t>Parameters</w:t>
            </w:r>
          </w:p>
        </w:tc>
        <w:tc>
          <w:tcPr>
            <w:tcW w:w="1698" w:type="dxa"/>
            <w:gridSpan w:val="2"/>
          </w:tcPr>
          <w:p w:rsidR="00690A5A" w:rsidRDefault="00690A5A" w:rsidP="00635233">
            <w:r>
              <w:t>FREE</w:t>
            </w:r>
          </w:p>
        </w:tc>
      </w:tr>
      <w:tr w:rsidR="00690A5A" w:rsidTr="00A27D49">
        <w:trPr>
          <w:trHeight w:val="113"/>
        </w:trPr>
        <w:tc>
          <w:tcPr>
            <w:tcW w:w="6374" w:type="dxa"/>
            <w:gridSpan w:val="9"/>
            <w:vMerge/>
          </w:tcPr>
          <w:p w:rsidR="00690A5A" w:rsidRDefault="00690A5A" w:rsidP="00635233"/>
        </w:tc>
        <w:tc>
          <w:tcPr>
            <w:tcW w:w="3094" w:type="dxa"/>
            <w:gridSpan w:val="5"/>
            <w:shd w:val="clear" w:color="auto" w:fill="D9D9D9"/>
          </w:tcPr>
          <w:p w:rsidR="00690A5A" w:rsidRPr="006E5989" w:rsidRDefault="00690A5A" w:rsidP="00635233">
            <w:pPr>
              <w:rPr>
                <w:b/>
                <w:sz w:val="16"/>
                <w:szCs w:val="16"/>
              </w:rPr>
            </w:pPr>
          </w:p>
        </w:tc>
      </w:tr>
      <w:tr w:rsidR="00690A5A" w:rsidTr="00A27D49">
        <w:trPr>
          <w:trHeight w:val="283"/>
        </w:trPr>
        <w:tc>
          <w:tcPr>
            <w:tcW w:w="6374" w:type="dxa"/>
            <w:gridSpan w:val="9"/>
            <w:vMerge/>
          </w:tcPr>
          <w:p w:rsidR="00690A5A" w:rsidRDefault="00690A5A" w:rsidP="00635233"/>
        </w:tc>
        <w:tc>
          <w:tcPr>
            <w:tcW w:w="1396" w:type="dxa"/>
            <w:gridSpan w:val="3"/>
          </w:tcPr>
          <w:p w:rsidR="00690A5A" w:rsidRPr="006E5989" w:rsidRDefault="00690A5A" w:rsidP="00635233">
            <w:pPr>
              <w:rPr>
                <w:b/>
              </w:rPr>
            </w:pPr>
            <w:r w:rsidRPr="006E5989">
              <w:rPr>
                <w:b/>
              </w:rPr>
              <w:t xml:space="preserve">Time </w:t>
            </w:r>
            <w:proofErr w:type="spellStart"/>
            <w:r w:rsidRPr="006E5989">
              <w:rPr>
                <w:b/>
              </w:rPr>
              <w:t>Avg</w:t>
            </w:r>
            <w:proofErr w:type="spellEnd"/>
          </w:p>
        </w:tc>
        <w:tc>
          <w:tcPr>
            <w:tcW w:w="1698" w:type="dxa"/>
            <w:gridSpan w:val="2"/>
          </w:tcPr>
          <w:p w:rsidR="00690A5A" w:rsidRDefault="00690A5A" w:rsidP="00635233">
            <w:r>
              <w:t>N/A</w:t>
            </w:r>
          </w:p>
        </w:tc>
      </w:tr>
      <w:tr w:rsidR="00690A5A" w:rsidTr="00A27D49">
        <w:trPr>
          <w:trHeight w:val="283"/>
        </w:trPr>
        <w:tc>
          <w:tcPr>
            <w:tcW w:w="6374" w:type="dxa"/>
            <w:gridSpan w:val="9"/>
            <w:vMerge/>
          </w:tcPr>
          <w:p w:rsidR="00690A5A" w:rsidRDefault="00690A5A" w:rsidP="00635233"/>
        </w:tc>
        <w:tc>
          <w:tcPr>
            <w:tcW w:w="1396" w:type="dxa"/>
            <w:gridSpan w:val="3"/>
          </w:tcPr>
          <w:p w:rsidR="00690A5A" w:rsidRPr="006E5989" w:rsidRDefault="00690A5A" w:rsidP="00635233">
            <w:pPr>
              <w:rPr>
                <w:b/>
              </w:rPr>
            </w:pPr>
            <w:r w:rsidRPr="006E5989">
              <w:rPr>
                <w:b/>
              </w:rPr>
              <w:t>Daily Stats</w:t>
            </w:r>
          </w:p>
        </w:tc>
        <w:tc>
          <w:tcPr>
            <w:tcW w:w="1698" w:type="dxa"/>
            <w:gridSpan w:val="2"/>
          </w:tcPr>
          <w:p w:rsidR="00690A5A" w:rsidRDefault="00690A5A" w:rsidP="00635233">
            <w:r>
              <w:t>N/A</w:t>
            </w:r>
          </w:p>
        </w:tc>
      </w:tr>
      <w:tr w:rsidR="00690A5A" w:rsidTr="00A27D49">
        <w:trPr>
          <w:trHeight w:val="283"/>
        </w:trPr>
        <w:tc>
          <w:tcPr>
            <w:tcW w:w="6374" w:type="dxa"/>
            <w:gridSpan w:val="9"/>
            <w:vMerge/>
          </w:tcPr>
          <w:p w:rsidR="00690A5A" w:rsidRDefault="00690A5A" w:rsidP="00635233"/>
        </w:tc>
        <w:tc>
          <w:tcPr>
            <w:tcW w:w="1396" w:type="dxa"/>
            <w:gridSpan w:val="3"/>
          </w:tcPr>
          <w:p w:rsidR="00690A5A" w:rsidRPr="006E5989" w:rsidRDefault="00690A5A" w:rsidP="00635233">
            <w:pPr>
              <w:rPr>
                <w:b/>
              </w:rPr>
            </w:pPr>
            <w:r w:rsidRPr="006E5989">
              <w:rPr>
                <w:b/>
              </w:rPr>
              <w:t>Season</w:t>
            </w:r>
          </w:p>
        </w:tc>
        <w:tc>
          <w:tcPr>
            <w:tcW w:w="1698" w:type="dxa"/>
            <w:gridSpan w:val="2"/>
          </w:tcPr>
          <w:p w:rsidR="00690A5A" w:rsidRDefault="00690A5A" w:rsidP="00635233">
            <w:r>
              <w:t>FREE</w:t>
            </w:r>
          </w:p>
        </w:tc>
      </w:tr>
      <w:tr w:rsidR="00690A5A" w:rsidTr="00A27D49">
        <w:trPr>
          <w:trHeight w:val="283"/>
        </w:trPr>
        <w:tc>
          <w:tcPr>
            <w:tcW w:w="6374" w:type="dxa"/>
            <w:gridSpan w:val="9"/>
            <w:vMerge/>
          </w:tcPr>
          <w:p w:rsidR="00690A5A" w:rsidRDefault="00690A5A" w:rsidP="00635233"/>
        </w:tc>
        <w:tc>
          <w:tcPr>
            <w:tcW w:w="1396" w:type="dxa"/>
            <w:gridSpan w:val="3"/>
          </w:tcPr>
          <w:p w:rsidR="00690A5A" w:rsidRPr="006E5989" w:rsidRDefault="00690A5A" w:rsidP="00635233">
            <w:pPr>
              <w:rPr>
                <w:b/>
              </w:rPr>
            </w:pPr>
            <w:r w:rsidRPr="006E5989">
              <w:rPr>
                <w:b/>
              </w:rPr>
              <w:t>Day</w:t>
            </w:r>
          </w:p>
        </w:tc>
        <w:tc>
          <w:tcPr>
            <w:tcW w:w="1698" w:type="dxa"/>
            <w:gridSpan w:val="2"/>
          </w:tcPr>
          <w:p w:rsidR="00690A5A" w:rsidRDefault="00690A5A" w:rsidP="00635233">
            <w:r>
              <w:t>N/A</w:t>
            </w:r>
          </w:p>
        </w:tc>
      </w:tr>
      <w:tr w:rsidR="00690A5A" w:rsidTr="00A27D49">
        <w:trPr>
          <w:trHeight w:val="203"/>
        </w:trPr>
        <w:tc>
          <w:tcPr>
            <w:tcW w:w="6374" w:type="dxa"/>
            <w:gridSpan w:val="9"/>
            <w:vMerge/>
          </w:tcPr>
          <w:p w:rsidR="00690A5A" w:rsidRDefault="00690A5A" w:rsidP="00635233"/>
        </w:tc>
        <w:tc>
          <w:tcPr>
            <w:tcW w:w="3094" w:type="dxa"/>
            <w:gridSpan w:val="5"/>
            <w:shd w:val="clear" w:color="auto" w:fill="D9D9D9"/>
          </w:tcPr>
          <w:p w:rsidR="00690A5A" w:rsidRPr="006E5989" w:rsidRDefault="00690A5A" w:rsidP="00635233">
            <w:pPr>
              <w:rPr>
                <w:b/>
                <w:sz w:val="16"/>
                <w:szCs w:val="16"/>
              </w:rPr>
            </w:pPr>
          </w:p>
        </w:tc>
      </w:tr>
      <w:tr w:rsidR="00690A5A" w:rsidTr="00A27D49">
        <w:trPr>
          <w:trHeight w:val="283"/>
        </w:trPr>
        <w:tc>
          <w:tcPr>
            <w:tcW w:w="6374" w:type="dxa"/>
            <w:gridSpan w:val="9"/>
            <w:vMerge/>
          </w:tcPr>
          <w:p w:rsidR="00690A5A" w:rsidRDefault="00690A5A" w:rsidP="00635233"/>
        </w:tc>
        <w:tc>
          <w:tcPr>
            <w:tcW w:w="1396" w:type="dxa"/>
            <w:gridSpan w:val="3"/>
          </w:tcPr>
          <w:p w:rsidR="00690A5A" w:rsidRPr="006E5989" w:rsidRDefault="00690A5A" w:rsidP="00635233">
            <w:pPr>
              <w:rPr>
                <w:b/>
              </w:rPr>
            </w:pPr>
            <w:r w:rsidRPr="006E5989">
              <w:rPr>
                <w:b/>
              </w:rPr>
              <w:t>Threshold</w:t>
            </w:r>
          </w:p>
        </w:tc>
        <w:tc>
          <w:tcPr>
            <w:tcW w:w="1698" w:type="dxa"/>
            <w:gridSpan w:val="2"/>
          </w:tcPr>
          <w:p w:rsidR="00690A5A" w:rsidRDefault="00690A5A" w:rsidP="00635233">
            <w:r>
              <w:t>N/A</w:t>
            </w:r>
          </w:p>
        </w:tc>
      </w:tr>
      <w:tr w:rsidR="00690A5A" w:rsidTr="00A27D49">
        <w:trPr>
          <w:trHeight w:val="750"/>
        </w:trPr>
        <w:tc>
          <w:tcPr>
            <w:tcW w:w="6374" w:type="dxa"/>
            <w:gridSpan w:val="9"/>
            <w:vMerge/>
          </w:tcPr>
          <w:p w:rsidR="00690A5A" w:rsidRDefault="00690A5A" w:rsidP="00635233"/>
        </w:tc>
        <w:tc>
          <w:tcPr>
            <w:tcW w:w="3094" w:type="dxa"/>
            <w:gridSpan w:val="5"/>
            <w:shd w:val="clear" w:color="auto" w:fill="D9D9D9"/>
          </w:tcPr>
          <w:p w:rsidR="00690A5A" w:rsidRDefault="00690A5A" w:rsidP="00635233"/>
        </w:tc>
      </w:tr>
      <w:tr w:rsidR="00690A5A" w:rsidTr="00A27D49">
        <w:trPr>
          <w:cantSplit/>
          <w:trHeight w:val="1543"/>
        </w:trPr>
        <w:tc>
          <w:tcPr>
            <w:tcW w:w="762" w:type="dxa"/>
            <w:shd w:val="clear" w:color="auto" w:fill="8DB3E2"/>
            <w:textDirection w:val="btLr"/>
          </w:tcPr>
          <w:p w:rsidR="00690A5A" w:rsidRDefault="00690A5A" w:rsidP="006E5989">
            <w:pPr>
              <w:ind w:left="113" w:right="113"/>
              <w:jc w:val="center"/>
            </w:pPr>
            <w:r>
              <w:t>Description</w:t>
            </w:r>
          </w:p>
        </w:tc>
        <w:tc>
          <w:tcPr>
            <w:tcW w:w="8706" w:type="dxa"/>
            <w:gridSpan w:val="13"/>
            <w:vAlign w:val="center"/>
          </w:tcPr>
          <w:p w:rsidR="00690A5A" w:rsidRDefault="00690A5A" w:rsidP="00635233"/>
          <w:p w:rsidR="00690A5A" w:rsidRDefault="00690A5A" w:rsidP="0095025B">
            <w:r>
              <w:t xml:space="preserve">The scatter diagram plots all time modeled values against measurements for one single station/group selected. If a group is selected, the average of all station values at each time are averaged and plotted against the corresponding modeled value. </w:t>
            </w:r>
          </w:p>
        </w:tc>
      </w:tr>
      <w:tr w:rsidR="00690A5A" w:rsidTr="00A27D49">
        <w:trPr>
          <w:cantSplit/>
          <w:trHeight w:val="254"/>
        </w:trPr>
        <w:tc>
          <w:tcPr>
            <w:tcW w:w="9468" w:type="dxa"/>
            <w:gridSpan w:val="14"/>
            <w:shd w:val="clear" w:color="auto" w:fill="7F7F7F"/>
            <w:textDirection w:val="btLr"/>
          </w:tcPr>
          <w:p w:rsidR="00690A5A" w:rsidRDefault="00690A5A" w:rsidP="00635233"/>
        </w:tc>
      </w:tr>
      <w:tr w:rsidR="00690A5A" w:rsidTr="00A27D49">
        <w:trPr>
          <w:cantSplit/>
          <w:trHeight w:val="231"/>
        </w:trPr>
        <w:tc>
          <w:tcPr>
            <w:tcW w:w="762" w:type="dxa"/>
            <w:vMerge w:val="restart"/>
            <w:shd w:val="clear" w:color="auto" w:fill="8DB3E2"/>
            <w:textDirection w:val="btLr"/>
          </w:tcPr>
          <w:p w:rsidR="00690A5A" w:rsidRDefault="00690A5A" w:rsidP="006E5989">
            <w:pPr>
              <w:ind w:left="113" w:right="113"/>
              <w:jc w:val="center"/>
            </w:pPr>
            <w:r>
              <w:t>MQO</w:t>
            </w:r>
          </w:p>
        </w:tc>
        <w:tc>
          <w:tcPr>
            <w:tcW w:w="8706" w:type="dxa"/>
            <w:gridSpan w:val="13"/>
            <w:vAlign w:val="center"/>
          </w:tcPr>
          <w:p w:rsidR="00690A5A" w:rsidRDefault="00690A5A" w:rsidP="006E5989">
            <w:pPr>
              <w:jc w:val="both"/>
            </w:pPr>
          </w:p>
          <w:p w:rsidR="005340D7" w:rsidRDefault="00690A5A" w:rsidP="005340D7">
            <w:pPr>
              <w:jc w:val="both"/>
            </w:pPr>
            <w:r>
              <w:t>Dashed and solid lines indicate NMB/2RMS</w:t>
            </w:r>
            <w:r w:rsidRPr="006E5989">
              <w:rPr>
                <w:vertAlign w:val="subscript"/>
              </w:rPr>
              <w:t>U</w:t>
            </w:r>
            <w:r>
              <w:t xml:space="preserve"> ratios of 0.5 and 1, respectively. The orange region (only for hourly/daily) delimited by ratio </w:t>
            </w:r>
            <w:proofErr w:type="spellStart"/>
            <w:r>
              <w:t>sqrt</w:t>
            </w:r>
            <w:proofErr w:type="spellEnd"/>
            <w:r>
              <w:t xml:space="preserve">(0.5)=0.71 </w:t>
            </w:r>
            <w:r w:rsidR="005340D7">
              <w:t>(</w:t>
            </w:r>
            <w:hyperlink w:anchor="table3" w:history="1">
              <w:r w:rsidR="005340D7" w:rsidRPr="005340D7">
                <w:rPr>
                  <w:rStyle w:val="Hyperlink"/>
                </w:rPr>
                <w:t xml:space="preserve">see </w:t>
              </w:r>
              <w:r w:rsidR="001E2AD9">
                <w:rPr>
                  <w:rStyle w:val="Hyperlink"/>
                </w:rPr>
                <w:t xml:space="preserve">Concepts </w:t>
              </w:r>
              <w:r w:rsidR="005340D7" w:rsidRPr="005340D7">
                <w:rPr>
                  <w:rStyle w:val="Hyperlink"/>
                </w:rPr>
                <w:t>equations (</w:t>
              </w:r>
              <w:r w:rsidR="000B6FDA">
                <w:rPr>
                  <w:rStyle w:val="Hyperlink"/>
                </w:rPr>
                <w:t xml:space="preserve">10 </w:t>
              </w:r>
              <w:r w:rsidR="005340D7" w:rsidRPr="005340D7">
                <w:rPr>
                  <w:rStyle w:val="Hyperlink"/>
                </w:rPr>
                <w:t>to (</w:t>
              </w:r>
              <w:r w:rsidR="000B6FDA">
                <w:rPr>
                  <w:rStyle w:val="Hyperlink"/>
                </w:rPr>
                <w:t>12</w:t>
              </w:r>
              <w:r w:rsidR="005340D7" w:rsidRPr="005340D7">
                <w:rPr>
                  <w:rStyle w:val="Hyperlink"/>
                </w:rPr>
                <w:t>)</w:t>
              </w:r>
            </w:hyperlink>
            <w:r w:rsidR="005340D7">
              <w:t>)</w:t>
            </w:r>
          </w:p>
          <w:p w:rsidR="00690A5A" w:rsidRDefault="00690A5A" w:rsidP="0095025B">
            <w:pPr>
              <w:jc w:val="both"/>
            </w:pPr>
          </w:p>
          <w:p w:rsidR="00690A5A" w:rsidRPr="00A1515C" w:rsidRDefault="00690A5A" w:rsidP="009235A4">
            <w:pPr>
              <w:jc w:val="both"/>
            </w:pPr>
          </w:p>
        </w:tc>
      </w:tr>
      <w:tr w:rsidR="00690A5A" w:rsidTr="00A27D49">
        <w:trPr>
          <w:cantSplit/>
          <w:trHeight w:val="230"/>
        </w:trPr>
        <w:tc>
          <w:tcPr>
            <w:tcW w:w="762" w:type="dxa"/>
            <w:vMerge/>
            <w:shd w:val="clear" w:color="auto" w:fill="8DB3E2"/>
            <w:textDirection w:val="btLr"/>
          </w:tcPr>
          <w:p w:rsidR="00690A5A" w:rsidRDefault="00690A5A" w:rsidP="006E5989">
            <w:pPr>
              <w:ind w:left="113" w:right="113"/>
              <w:jc w:val="center"/>
            </w:pPr>
          </w:p>
        </w:tc>
        <w:tc>
          <w:tcPr>
            <w:tcW w:w="8706" w:type="dxa"/>
            <w:gridSpan w:val="13"/>
            <w:shd w:val="clear" w:color="auto" w:fill="D9D9D9"/>
          </w:tcPr>
          <w:p w:rsidR="00690A5A" w:rsidRPr="006E5989" w:rsidRDefault="00690A5A" w:rsidP="00635233">
            <w:pPr>
              <w:rPr>
                <w:sz w:val="16"/>
                <w:szCs w:val="16"/>
              </w:rPr>
            </w:pPr>
            <w:r w:rsidRPr="006E5989">
              <w:rPr>
                <w:sz w:val="16"/>
                <w:szCs w:val="16"/>
              </w:rPr>
              <w:t>MQO are valid for the following parameters/ time statistic choices</w:t>
            </w:r>
          </w:p>
        </w:tc>
      </w:tr>
      <w:tr w:rsidR="00690A5A" w:rsidTr="00A27D49">
        <w:trPr>
          <w:cantSplit/>
          <w:trHeight w:val="231"/>
        </w:trPr>
        <w:tc>
          <w:tcPr>
            <w:tcW w:w="762" w:type="dxa"/>
            <w:vMerge/>
            <w:shd w:val="clear" w:color="auto" w:fill="8DB3E2"/>
            <w:textDirection w:val="btLr"/>
          </w:tcPr>
          <w:p w:rsidR="00690A5A" w:rsidRDefault="00690A5A" w:rsidP="006E5989">
            <w:pPr>
              <w:ind w:left="113" w:right="113"/>
              <w:jc w:val="center"/>
            </w:pPr>
          </w:p>
        </w:tc>
        <w:tc>
          <w:tcPr>
            <w:tcW w:w="2317" w:type="dxa"/>
            <w:gridSpan w:val="3"/>
          </w:tcPr>
          <w:p w:rsidR="00690A5A" w:rsidRPr="006E5989" w:rsidRDefault="00690A5A" w:rsidP="00635233">
            <w:pPr>
              <w:rPr>
                <w:i/>
              </w:rPr>
            </w:pPr>
            <w:r w:rsidRPr="006E5989">
              <w:rPr>
                <w:i/>
              </w:rPr>
              <w:t>Parameter</w:t>
            </w:r>
          </w:p>
        </w:tc>
        <w:tc>
          <w:tcPr>
            <w:tcW w:w="2478" w:type="dxa"/>
            <w:gridSpan w:val="4"/>
          </w:tcPr>
          <w:p w:rsidR="00690A5A" w:rsidRPr="006E5989" w:rsidRDefault="00690A5A" w:rsidP="00635233">
            <w:pPr>
              <w:rPr>
                <w:i/>
              </w:rPr>
            </w:pPr>
            <w:r w:rsidRPr="006E5989">
              <w:rPr>
                <w:i/>
              </w:rPr>
              <w:t xml:space="preserve">Time </w:t>
            </w:r>
            <w:proofErr w:type="spellStart"/>
            <w:r w:rsidRPr="006E5989">
              <w:rPr>
                <w:i/>
              </w:rPr>
              <w:t>Avg</w:t>
            </w:r>
            <w:proofErr w:type="spellEnd"/>
          </w:p>
        </w:tc>
        <w:tc>
          <w:tcPr>
            <w:tcW w:w="1036" w:type="dxa"/>
            <w:gridSpan w:val="2"/>
          </w:tcPr>
          <w:p w:rsidR="00690A5A" w:rsidRPr="006E5989" w:rsidRDefault="00690A5A" w:rsidP="00635233">
            <w:pPr>
              <w:rPr>
                <w:i/>
              </w:rPr>
            </w:pPr>
            <w:r w:rsidRPr="006E5989">
              <w:rPr>
                <w:i/>
              </w:rPr>
              <w:t>Daily Stats</w:t>
            </w:r>
          </w:p>
        </w:tc>
        <w:tc>
          <w:tcPr>
            <w:tcW w:w="1177" w:type="dxa"/>
            <w:gridSpan w:val="2"/>
          </w:tcPr>
          <w:p w:rsidR="00690A5A" w:rsidRPr="006E5989" w:rsidRDefault="00690A5A" w:rsidP="00635233">
            <w:pPr>
              <w:rPr>
                <w:i/>
              </w:rPr>
            </w:pPr>
            <w:r w:rsidRPr="006E5989">
              <w:rPr>
                <w:i/>
              </w:rPr>
              <w:t>Season</w:t>
            </w:r>
          </w:p>
        </w:tc>
        <w:tc>
          <w:tcPr>
            <w:tcW w:w="638" w:type="dxa"/>
          </w:tcPr>
          <w:p w:rsidR="00690A5A" w:rsidRPr="006E5989" w:rsidRDefault="00690A5A" w:rsidP="00635233">
            <w:pPr>
              <w:rPr>
                <w:i/>
              </w:rPr>
            </w:pPr>
            <w:r w:rsidRPr="006E5989">
              <w:rPr>
                <w:i/>
              </w:rPr>
              <w:t>Day</w:t>
            </w:r>
          </w:p>
        </w:tc>
        <w:tc>
          <w:tcPr>
            <w:tcW w:w="1060" w:type="dxa"/>
          </w:tcPr>
          <w:p w:rsidR="00690A5A" w:rsidRPr="006E5989" w:rsidRDefault="00690A5A" w:rsidP="00635233">
            <w:pPr>
              <w:rPr>
                <w:i/>
              </w:rPr>
            </w:pPr>
            <w:r w:rsidRPr="006E5989">
              <w:rPr>
                <w:i/>
              </w:rPr>
              <w:t>Group</w:t>
            </w:r>
          </w:p>
        </w:tc>
      </w:tr>
      <w:tr w:rsidR="00690A5A" w:rsidTr="00A27D49">
        <w:trPr>
          <w:cantSplit/>
          <w:trHeight w:val="69"/>
        </w:trPr>
        <w:tc>
          <w:tcPr>
            <w:tcW w:w="762" w:type="dxa"/>
            <w:vMerge/>
            <w:shd w:val="clear" w:color="auto" w:fill="8DB3E2"/>
            <w:textDirection w:val="btLr"/>
          </w:tcPr>
          <w:p w:rsidR="00690A5A" w:rsidRDefault="00690A5A" w:rsidP="006E5989">
            <w:pPr>
              <w:ind w:left="113" w:right="113"/>
              <w:jc w:val="center"/>
            </w:pPr>
          </w:p>
        </w:tc>
        <w:tc>
          <w:tcPr>
            <w:tcW w:w="2317" w:type="dxa"/>
            <w:gridSpan w:val="3"/>
          </w:tcPr>
          <w:p w:rsidR="00690A5A" w:rsidRDefault="00690A5A" w:rsidP="00635233">
            <w:r>
              <w:t>PM10</w:t>
            </w:r>
          </w:p>
        </w:tc>
        <w:tc>
          <w:tcPr>
            <w:tcW w:w="2478" w:type="dxa"/>
            <w:gridSpan w:val="4"/>
          </w:tcPr>
          <w:p w:rsidR="00690A5A" w:rsidRDefault="00690A5A" w:rsidP="00635233">
            <w:r>
              <w:t>preserve</w:t>
            </w:r>
          </w:p>
        </w:tc>
        <w:tc>
          <w:tcPr>
            <w:tcW w:w="1036" w:type="dxa"/>
            <w:gridSpan w:val="2"/>
          </w:tcPr>
          <w:p w:rsidR="00690A5A" w:rsidRDefault="00690A5A" w:rsidP="00635233">
            <w:r>
              <w:t>Mean</w:t>
            </w:r>
          </w:p>
        </w:tc>
        <w:tc>
          <w:tcPr>
            <w:tcW w:w="1177" w:type="dxa"/>
            <w:gridSpan w:val="2"/>
          </w:tcPr>
          <w:p w:rsidR="00690A5A" w:rsidRDefault="00690A5A" w:rsidP="00635233">
            <w:r>
              <w:t>Free</w:t>
            </w:r>
          </w:p>
        </w:tc>
        <w:tc>
          <w:tcPr>
            <w:tcW w:w="638" w:type="dxa"/>
          </w:tcPr>
          <w:p w:rsidR="00690A5A" w:rsidRDefault="00690A5A" w:rsidP="00635233">
            <w:r>
              <w:t>N/A</w:t>
            </w:r>
          </w:p>
        </w:tc>
        <w:tc>
          <w:tcPr>
            <w:tcW w:w="1060" w:type="dxa"/>
          </w:tcPr>
          <w:p w:rsidR="00690A5A" w:rsidRDefault="00690A5A" w:rsidP="00635233">
            <w:r>
              <w:t>NO</w:t>
            </w:r>
          </w:p>
        </w:tc>
      </w:tr>
      <w:tr w:rsidR="005340D7" w:rsidTr="00A27D49">
        <w:trPr>
          <w:cantSplit/>
          <w:trHeight w:val="69"/>
        </w:trPr>
        <w:tc>
          <w:tcPr>
            <w:tcW w:w="762" w:type="dxa"/>
            <w:vMerge/>
            <w:shd w:val="clear" w:color="auto" w:fill="8DB3E2"/>
            <w:textDirection w:val="btLr"/>
          </w:tcPr>
          <w:p w:rsidR="005340D7" w:rsidRDefault="005340D7" w:rsidP="006E5989">
            <w:pPr>
              <w:ind w:left="113" w:right="113"/>
              <w:jc w:val="center"/>
            </w:pPr>
          </w:p>
        </w:tc>
        <w:tc>
          <w:tcPr>
            <w:tcW w:w="2317" w:type="dxa"/>
            <w:gridSpan w:val="3"/>
          </w:tcPr>
          <w:p w:rsidR="005340D7" w:rsidRDefault="005340D7" w:rsidP="00635233">
            <w:r>
              <w:t>PM25</w:t>
            </w:r>
          </w:p>
        </w:tc>
        <w:tc>
          <w:tcPr>
            <w:tcW w:w="2478" w:type="dxa"/>
            <w:gridSpan w:val="4"/>
          </w:tcPr>
          <w:p w:rsidR="005340D7" w:rsidRDefault="005340D7" w:rsidP="00635233">
            <w:r>
              <w:t>preserve</w:t>
            </w:r>
          </w:p>
        </w:tc>
        <w:tc>
          <w:tcPr>
            <w:tcW w:w="1036" w:type="dxa"/>
            <w:gridSpan w:val="2"/>
          </w:tcPr>
          <w:p w:rsidR="005340D7" w:rsidRDefault="005340D7" w:rsidP="00635233">
            <w:r>
              <w:t>Mean</w:t>
            </w:r>
          </w:p>
        </w:tc>
        <w:tc>
          <w:tcPr>
            <w:tcW w:w="1177" w:type="dxa"/>
            <w:gridSpan w:val="2"/>
          </w:tcPr>
          <w:p w:rsidR="005340D7" w:rsidRDefault="005340D7" w:rsidP="00635233">
            <w:r>
              <w:t>Free</w:t>
            </w:r>
          </w:p>
        </w:tc>
        <w:tc>
          <w:tcPr>
            <w:tcW w:w="638" w:type="dxa"/>
          </w:tcPr>
          <w:p w:rsidR="005340D7" w:rsidRDefault="005340D7" w:rsidP="00635233">
            <w:r>
              <w:t>N/A</w:t>
            </w:r>
          </w:p>
        </w:tc>
        <w:tc>
          <w:tcPr>
            <w:tcW w:w="1060" w:type="dxa"/>
          </w:tcPr>
          <w:p w:rsidR="005340D7" w:rsidRDefault="005340D7" w:rsidP="00635233">
            <w:r>
              <w:t>NO</w:t>
            </w:r>
          </w:p>
        </w:tc>
      </w:tr>
      <w:tr w:rsidR="00690A5A" w:rsidTr="00A27D49">
        <w:trPr>
          <w:cantSplit/>
          <w:trHeight w:val="69"/>
        </w:trPr>
        <w:tc>
          <w:tcPr>
            <w:tcW w:w="762" w:type="dxa"/>
            <w:vMerge/>
            <w:shd w:val="clear" w:color="auto" w:fill="8DB3E2"/>
            <w:textDirection w:val="btLr"/>
          </w:tcPr>
          <w:p w:rsidR="00690A5A" w:rsidRDefault="00690A5A" w:rsidP="006E5989">
            <w:pPr>
              <w:ind w:left="113" w:right="113"/>
              <w:jc w:val="center"/>
            </w:pPr>
          </w:p>
        </w:tc>
        <w:tc>
          <w:tcPr>
            <w:tcW w:w="2317" w:type="dxa"/>
            <w:gridSpan w:val="3"/>
          </w:tcPr>
          <w:p w:rsidR="00690A5A" w:rsidRDefault="00690A5A" w:rsidP="00635233">
            <w:r>
              <w:t>O3</w:t>
            </w:r>
          </w:p>
        </w:tc>
        <w:tc>
          <w:tcPr>
            <w:tcW w:w="2478" w:type="dxa"/>
            <w:gridSpan w:val="4"/>
          </w:tcPr>
          <w:p w:rsidR="00690A5A" w:rsidRDefault="00690A5A" w:rsidP="00635233">
            <w:r>
              <w:t>8H</w:t>
            </w:r>
          </w:p>
        </w:tc>
        <w:tc>
          <w:tcPr>
            <w:tcW w:w="1036" w:type="dxa"/>
            <w:gridSpan w:val="2"/>
          </w:tcPr>
          <w:p w:rsidR="00690A5A" w:rsidRDefault="00690A5A" w:rsidP="00635233">
            <w:r>
              <w:t>Max</w:t>
            </w:r>
          </w:p>
        </w:tc>
        <w:tc>
          <w:tcPr>
            <w:tcW w:w="1177" w:type="dxa"/>
            <w:gridSpan w:val="2"/>
          </w:tcPr>
          <w:p w:rsidR="00690A5A" w:rsidRDefault="00690A5A" w:rsidP="00635233">
            <w:r>
              <w:t>Free</w:t>
            </w:r>
          </w:p>
        </w:tc>
        <w:tc>
          <w:tcPr>
            <w:tcW w:w="638" w:type="dxa"/>
          </w:tcPr>
          <w:p w:rsidR="00690A5A" w:rsidRDefault="00690A5A" w:rsidP="00635233">
            <w:r>
              <w:t>N/A</w:t>
            </w:r>
          </w:p>
        </w:tc>
        <w:tc>
          <w:tcPr>
            <w:tcW w:w="1060" w:type="dxa"/>
          </w:tcPr>
          <w:p w:rsidR="00690A5A" w:rsidRDefault="00690A5A" w:rsidP="00635233">
            <w:r>
              <w:t>NO</w:t>
            </w:r>
          </w:p>
        </w:tc>
      </w:tr>
      <w:tr w:rsidR="00690A5A" w:rsidTr="00A27D49">
        <w:trPr>
          <w:cantSplit/>
          <w:trHeight w:val="313"/>
        </w:trPr>
        <w:tc>
          <w:tcPr>
            <w:tcW w:w="762" w:type="dxa"/>
            <w:vMerge/>
            <w:shd w:val="clear" w:color="auto" w:fill="8DB3E2"/>
            <w:textDirection w:val="btLr"/>
          </w:tcPr>
          <w:p w:rsidR="00690A5A" w:rsidRDefault="00690A5A" w:rsidP="006E5989">
            <w:pPr>
              <w:ind w:left="113" w:right="113"/>
              <w:jc w:val="center"/>
            </w:pPr>
          </w:p>
        </w:tc>
        <w:tc>
          <w:tcPr>
            <w:tcW w:w="2317" w:type="dxa"/>
            <w:gridSpan w:val="3"/>
          </w:tcPr>
          <w:p w:rsidR="00690A5A" w:rsidRDefault="00690A5A" w:rsidP="00635233">
            <w:r>
              <w:t>NO2</w:t>
            </w:r>
          </w:p>
        </w:tc>
        <w:tc>
          <w:tcPr>
            <w:tcW w:w="2478" w:type="dxa"/>
            <w:gridSpan w:val="4"/>
          </w:tcPr>
          <w:p w:rsidR="00690A5A" w:rsidRDefault="00690A5A" w:rsidP="00635233">
            <w:r>
              <w:t>preserve</w:t>
            </w:r>
          </w:p>
        </w:tc>
        <w:tc>
          <w:tcPr>
            <w:tcW w:w="1036" w:type="dxa"/>
            <w:gridSpan w:val="2"/>
          </w:tcPr>
          <w:p w:rsidR="00690A5A" w:rsidRDefault="00690A5A" w:rsidP="00635233">
            <w:r>
              <w:t>preserve</w:t>
            </w:r>
          </w:p>
        </w:tc>
        <w:tc>
          <w:tcPr>
            <w:tcW w:w="1177" w:type="dxa"/>
            <w:gridSpan w:val="2"/>
          </w:tcPr>
          <w:p w:rsidR="00690A5A" w:rsidRDefault="00690A5A" w:rsidP="00635233">
            <w:r>
              <w:t>Free</w:t>
            </w:r>
          </w:p>
        </w:tc>
        <w:tc>
          <w:tcPr>
            <w:tcW w:w="638" w:type="dxa"/>
          </w:tcPr>
          <w:p w:rsidR="00690A5A" w:rsidRDefault="00690A5A" w:rsidP="00635233">
            <w:r>
              <w:t>Free</w:t>
            </w:r>
          </w:p>
        </w:tc>
        <w:tc>
          <w:tcPr>
            <w:tcW w:w="1060" w:type="dxa"/>
          </w:tcPr>
          <w:p w:rsidR="00690A5A" w:rsidRDefault="00690A5A" w:rsidP="00635233">
            <w:r>
              <w:t>NO</w:t>
            </w:r>
          </w:p>
        </w:tc>
      </w:tr>
      <w:tr w:rsidR="00690A5A" w:rsidTr="00A27D49">
        <w:trPr>
          <w:cantSplit/>
          <w:trHeight w:val="313"/>
        </w:trPr>
        <w:tc>
          <w:tcPr>
            <w:tcW w:w="762" w:type="dxa"/>
            <w:vMerge/>
            <w:shd w:val="clear" w:color="auto" w:fill="8DB3E2"/>
            <w:textDirection w:val="btLr"/>
          </w:tcPr>
          <w:p w:rsidR="00690A5A" w:rsidRDefault="00690A5A" w:rsidP="006E5989">
            <w:pPr>
              <w:ind w:left="113" w:right="113"/>
              <w:jc w:val="center"/>
            </w:pPr>
          </w:p>
        </w:tc>
        <w:tc>
          <w:tcPr>
            <w:tcW w:w="2317" w:type="dxa"/>
            <w:gridSpan w:val="3"/>
          </w:tcPr>
          <w:p w:rsidR="00690A5A" w:rsidRDefault="00690A5A" w:rsidP="00635233">
            <w:r>
              <w:t>WS</w:t>
            </w:r>
          </w:p>
        </w:tc>
        <w:tc>
          <w:tcPr>
            <w:tcW w:w="2478" w:type="dxa"/>
            <w:gridSpan w:val="4"/>
          </w:tcPr>
          <w:p w:rsidR="00690A5A" w:rsidRDefault="00690A5A" w:rsidP="00635233">
            <w:r>
              <w:t>Preserve</w:t>
            </w:r>
          </w:p>
        </w:tc>
        <w:tc>
          <w:tcPr>
            <w:tcW w:w="1036" w:type="dxa"/>
            <w:gridSpan w:val="2"/>
          </w:tcPr>
          <w:p w:rsidR="00690A5A" w:rsidRDefault="00690A5A" w:rsidP="00635233">
            <w:r>
              <w:t>Preserve</w:t>
            </w:r>
          </w:p>
        </w:tc>
        <w:tc>
          <w:tcPr>
            <w:tcW w:w="1177" w:type="dxa"/>
            <w:gridSpan w:val="2"/>
          </w:tcPr>
          <w:p w:rsidR="00690A5A" w:rsidRDefault="00690A5A" w:rsidP="00635233">
            <w:r>
              <w:t>Free</w:t>
            </w:r>
          </w:p>
        </w:tc>
        <w:tc>
          <w:tcPr>
            <w:tcW w:w="638" w:type="dxa"/>
          </w:tcPr>
          <w:p w:rsidR="00690A5A" w:rsidRDefault="00690A5A" w:rsidP="00635233">
            <w:r>
              <w:t>Free</w:t>
            </w:r>
          </w:p>
        </w:tc>
        <w:tc>
          <w:tcPr>
            <w:tcW w:w="1060" w:type="dxa"/>
          </w:tcPr>
          <w:p w:rsidR="00690A5A" w:rsidRDefault="00690A5A" w:rsidP="00635233">
            <w:r>
              <w:t>NO</w:t>
            </w:r>
          </w:p>
        </w:tc>
      </w:tr>
      <w:tr w:rsidR="00690A5A" w:rsidTr="00A27D49">
        <w:trPr>
          <w:cantSplit/>
          <w:trHeight w:val="313"/>
        </w:trPr>
        <w:tc>
          <w:tcPr>
            <w:tcW w:w="762" w:type="dxa"/>
            <w:vMerge/>
            <w:shd w:val="clear" w:color="auto" w:fill="8DB3E2"/>
            <w:textDirection w:val="btLr"/>
          </w:tcPr>
          <w:p w:rsidR="00690A5A" w:rsidRDefault="00690A5A" w:rsidP="006E5989">
            <w:pPr>
              <w:ind w:left="113" w:right="113"/>
              <w:jc w:val="center"/>
            </w:pPr>
          </w:p>
        </w:tc>
        <w:tc>
          <w:tcPr>
            <w:tcW w:w="2317" w:type="dxa"/>
            <w:gridSpan w:val="3"/>
          </w:tcPr>
          <w:p w:rsidR="00690A5A" w:rsidRDefault="00690A5A" w:rsidP="00635233">
            <w:r>
              <w:t>TEMP</w:t>
            </w:r>
          </w:p>
        </w:tc>
        <w:tc>
          <w:tcPr>
            <w:tcW w:w="2478" w:type="dxa"/>
            <w:gridSpan w:val="4"/>
          </w:tcPr>
          <w:p w:rsidR="00690A5A" w:rsidRDefault="00690A5A" w:rsidP="00635233">
            <w:r>
              <w:t>Preserve</w:t>
            </w:r>
          </w:p>
        </w:tc>
        <w:tc>
          <w:tcPr>
            <w:tcW w:w="1036" w:type="dxa"/>
            <w:gridSpan w:val="2"/>
          </w:tcPr>
          <w:p w:rsidR="00690A5A" w:rsidRDefault="00690A5A" w:rsidP="00635233">
            <w:r>
              <w:t>Preserve</w:t>
            </w:r>
          </w:p>
        </w:tc>
        <w:tc>
          <w:tcPr>
            <w:tcW w:w="1177" w:type="dxa"/>
            <w:gridSpan w:val="2"/>
          </w:tcPr>
          <w:p w:rsidR="00690A5A" w:rsidRDefault="00690A5A" w:rsidP="00635233">
            <w:r>
              <w:t>Free</w:t>
            </w:r>
          </w:p>
        </w:tc>
        <w:tc>
          <w:tcPr>
            <w:tcW w:w="638" w:type="dxa"/>
          </w:tcPr>
          <w:p w:rsidR="00690A5A" w:rsidRDefault="00690A5A" w:rsidP="00635233">
            <w:r>
              <w:t>Free</w:t>
            </w:r>
          </w:p>
        </w:tc>
        <w:tc>
          <w:tcPr>
            <w:tcW w:w="1060" w:type="dxa"/>
          </w:tcPr>
          <w:p w:rsidR="00690A5A" w:rsidRDefault="00690A5A" w:rsidP="00635233">
            <w:r>
              <w:t>NO</w:t>
            </w:r>
          </w:p>
        </w:tc>
      </w:tr>
      <w:tr w:rsidR="00690A5A" w:rsidTr="00A27D49">
        <w:trPr>
          <w:cantSplit/>
          <w:trHeight w:val="209"/>
        </w:trPr>
        <w:tc>
          <w:tcPr>
            <w:tcW w:w="9468" w:type="dxa"/>
            <w:gridSpan w:val="14"/>
            <w:shd w:val="clear" w:color="auto" w:fill="7F7F7F"/>
            <w:textDirection w:val="btLr"/>
          </w:tcPr>
          <w:p w:rsidR="00690A5A" w:rsidRPr="006E5989" w:rsidRDefault="00690A5A" w:rsidP="00635233">
            <w:pPr>
              <w:rPr>
                <w:sz w:val="16"/>
                <w:szCs w:val="16"/>
              </w:rPr>
            </w:pPr>
          </w:p>
        </w:tc>
      </w:tr>
      <w:tr w:rsidR="00F17452" w:rsidTr="00A27D49">
        <w:trPr>
          <w:cantSplit/>
          <w:trHeight w:val="438"/>
        </w:trPr>
        <w:tc>
          <w:tcPr>
            <w:tcW w:w="762" w:type="dxa"/>
            <w:vMerge w:val="restart"/>
            <w:shd w:val="clear" w:color="auto" w:fill="8DB3E2"/>
            <w:textDirection w:val="btLr"/>
          </w:tcPr>
          <w:p w:rsidR="00690A5A" w:rsidRDefault="00690A5A" w:rsidP="006E5989">
            <w:pPr>
              <w:ind w:left="113" w:right="113"/>
              <w:jc w:val="center"/>
            </w:pPr>
            <w:r>
              <w:t>Options</w:t>
            </w:r>
          </w:p>
        </w:tc>
        <w:tc>
          <w:tcPr>
            <w:tcW w:w="883" w:type="dxa"/>
          </w:tcPr>
          <w:p w:rsidR="00690A5A" w:rsidRPr="009E6F27" w:rsidRDefault="00690A5A" w:rsidP="006E5989">
            <w:pPr>
              <w:jc w:val="center"/>
            </w:pPr>
            <w:r w:rsidRPr="006E5989">
              <w:rPr>
                <w:b/>
              </w:rPr>
              <w:t>O</w:t>
            </w:r>
            <w:r w:rsidRPr="009E6F27">
              <w:t>BS</w:t>
            </w:r>
          </w:p>
        </w:tc>
        <w:tc>
          <w:tcPr>
            <w:tcW w:w="995" w:type="dxa"/>
          </w:tcPr>
          <w:p w:rsidR="00690A5A" w:rsidRPr="009E6F27" w:rsidRDefault="00690A5A" w:rsidP="006E5989">
            <w:pPr>
              <w:jc w:val="center"/>
            </w:pPr>
            <w:r w:rsidRPr="006E5989">
              <w:rPr>
                <w:b/>
              </w:rPr>
              <w:t>M</w:t>
            </w:r>
            <w:r w:rsidRPr="009E6F27">
              <w:t>OD</w:t>
            </w:r>
          </w:p>
        </w:tc>
        <w:tc>
          <w:tcPr>
            <w:tcW w:w="693" w:type="dxa"/>
            <w:gridSpan w:val="2"/>
          </w:tcPr>
          <w:p w:rsidR="00690A5A" w:rsidRPr="009E6F27" w:rsidRDefault="00690A5A" w:rsidP="006E5989">
            <w:pPr>
              <w:jc w:val="center"/>
            </w:pPr>
            <w:r w:rsidRPr="006E5989">
              <w:rPr>
                <w:b/>
              </w:rPr>
              <w:t>P</w:t>
            </w:r>
            <w:r w:rsidRPr="009E6F27">
              <w:t>AR</w:t>
            </w:r>
          </w:p>
        </w:tc>
        <w:tc>
          <w:tcPr>
            <w:tcW w:w="1045" w:type="dxa"/>
          </w:tcPr>
          <w:p w:rsidR="00690A5A" w:rsidRPr="009E6F27" w:rsidRDefault="00690A5A" w:rsidP="006E5989">
            <w:pPr>
              <w:jc w:val="center"/>
            </w:pPr>
            <w:r w:rsidRPr="006E5989">
              <w:rPr>
                <w:b/>
              </w:rPr>
              <w:t>S</w:t>
            </w:r>
            <w:r w:rsidRPr="009E6F27">
              <w:t>CEN</w:t>
            </w:r>
          </w:p>
        </w:tc>
        <w:tc>
          <w:tcPr>
            <w:tcW w:w="963" w:type="dxa"/>
          </w:tcPr>
          <w:p w:rsidR="00690A5A" w:rsidRDefault="00690A5A" w:rsidP="006E5989">
            <w:pPr>
              <w:jc w:val="center"/>
            </w:pPr>
            <w:r>
              <w:t>Other</w:t>
            </w:r>
          </w:p>
        </w:tc>
        <w:tc>
          <w:tcPr>
            <w:tcW w:w="1033" w:type="dxa"/>
            <w:gridSpan w:val="2"/>
            <w:shd w:val="clear" w:color="auto" w:fill="BFBFBF"/>
          </w:tcPr>
          <w:p w:rsidR="00690A5A" w:rsidRDefault="00690A5A" w:rsidP="006E5989">
            <w:pPr>
              <w:jc w:val="center"/>
            </w:pPr>
          </w:p>
        </w:tc>
        <w:tc>
          <w:tcPr>
            <w:tcW w:w="1396" w:type="dxa"/>
            <w:gridSpan w:val="3"/>
          </w:tcPr>
          <w:p w:rsidR="00690A5A" w:rsidRDefault="00690A5A" w:rsidP="006E5989">
            <w:pPr>
              <w:jc w:val="center"/>
            </w:pPr>
            <w:r>
              <w:t>Single</w:t>
            </w:r>
          </w:p>
          <w:p w:rsidR="00690A5A" w:rsidRDefault="00690A5A" w:rsidP="006E5989">
            <w:pPr>
              <w:jc w:val="center"/>
            </w:pPr>
            <w:r>
              <w:t>mode</w:t>
            </w:r>
          </w:p>
        </w:tc>
        <w:tc>
          <w:tcPr>
            <w:tcW w:w="1698" w:type="dxa"/>
            <w:gridSpan w:val="2"/>
          </w:tcPr>
          <w:p w:rsidR="00690A5A" w:rsidRDefault="00690A5A" w:rsidP="006E5989">
            <w:pPr>
              <w:jc w:val="center"/>
            </w:pPr>
            <w:r>
              <w:t>Group</w:t>
            </w:r>
          </w:p>
          <w:p w:rsidR="00690A5A" w:rsidRDefault="00690A5A" w:rsidP="006E5989">
            <w:pPr>
              <w:jc w:val="center"/>
            </w:pPr>
            <w:r>
              <w:t>Mode</w:t>
            </w:r>
          </w:p>
        </w:tc>
      </w:tr>
      <w:tr w:rsidR="00F17452" w:rsidTr="00A27D49">
        <w:trPr>
          <w:cantSplit/>
          <w:trHeight w:val="516"/>
        </w:trPr>
        <w:tc>
          <w:tcPr>
            <w:tcW w:w="762" w:type="dxa"/>
            <w:vMerge/>
            <w:shd w:val="clear" w:color="auto" w:fill="8DB3E2"/>
            <w:textDirection w:val="btLr"/>
          </w:tcPr>
          <w:p w:rsidR="00690A5A" w:rsidRDefault="00690A5A" w:rsidP="006E5989">
            <w:pPr>
              <w:ind w:left="113" w:right="113"/>
            </w:pPr>
          </w:p>
        </w:tc>
        <w:tc>
          <w:tcPr>
            <w:tcW w:w="883" w:type="dxa"/>
            <w:vAlign w:val="center"/>
          </w:tcPr>
          <w:p w:rsidR="00690A5A" w:rsidRDefault="00690A5A" w:rsidP="006E5989">
            <w:pPr>
              <w:jc w:val="center"/>
            </w:pPr>
            <w:r>
              <w:t>X</w:t>
            </w:r>
          </w:p>
        </w:tc>
        <w:tc>
          <w:tcPr>
            <w:tcW w:w="995" w:type="dxa"/>
            <w:vAlign w:val="center"/>
          </w:tcPr>
          <w:p w:rsidR="00690A5A" w:rsidRDefault="00690A5A" w:rsidP="006E5989">
            <w:pPr>
              <w:jc w:val="center"/>
            </w:pPr>
            <w:r>
              <w:t>X</w:t>
            </w:r>
          </w:p>
        </w:tc>
        <w:tc>
          <w:tcPr>
            <w:tcW w:w="693" w:type="dxa"/>
            <w:gridSpan w:val="2"/>
            <w:vAlign w:val="center"/>
          </w:tcPr>
          <w:p w:rsidR="00690A5A" w:rsidRDefault="00690A5A" w:rsidP="006E5989">
            <w:pPr>
              <w:jc w:val="center"/>
            </w:pPr>
            <w:r>
              <w:t>X</w:t>
            </w:r>
          </w:p>
        </w:tc>
        <w:tc>
          <w:tcPr>
            <w:tcW w:w="1045" w:type="dxa"/>
            <w:vAlign w:val="center"/>
          </w:tcPr>
          <w:p w:rsidR="00690A5A" w:rsidRDefault="00690A5A" w:rsidP="006E5989">
            <w:pPr>
              <w:jc w:val="center"/>
            </w:pPr>
            <w:r>
              <w:t>X</w:t>
            </w:r>
          </w:p>
        </w:tc>
        <w:tc>
          <w:tcPr>
            <w:tcW w:w="963" w:type="dxa"/>
            <w:vAlign w:val="center"/>
          </w:tcPr>
          <w:p w:rsidR="00690A5A" w:rsidRDefault="00690A5A" w:rsidP="006E5989">
            <w:pPr>
              <w:jc w:val="center"/>
            </w:pPr>
            <w:r>
              <w:t>O-M</w:t>
            </w:r>
          </w:p>
          <w:p w:rsidR="00690A5A" w:rsidRDefault="00690A5A" w:rsidP="006E5989">
            <w:pPr>
              <w:jc w:val="center"/>
            </w:pPr>
            <w:r>
              <w:t>O-P</w:t>
            </w:r>
          </w:p>
        </w:tc>
        <w:tc>
          <w:tcPr>
            <w:tcW w:w="1033" w:type="dxa"/>
            <w:gridSpan w:val="2"/>
            <w:shd w:val="clear" w:color="auto" w:fill="BFBFBF"/>
            <w:vAlign w:val="center"/>
          </w:tcPr>
          <w:p w:rsidR="00690A5A" w:rsidRDefault="00690A5A" w:rsidP="006E5989">
            <w:pPr>
              <w:jc w:val="center"/>
            </w:pPr>
          </w:p>
        </w:tc>
        <w:tc>
          <w:tcPr>
            <w:tcW w:w="1396" w:type="dxa"/>
            <w:gridSpan w:val="3"/>
            <w:vAlign w:val="center"/>
          </w:tcPr>
          <w:p w:rsidR="00690A5A" w:rsidRDefault="00690A5A" w:rsidP="006E5989">
            <w:pPr>
              <w:jc w:val="center"/>
            </w:pPr>
            <w:r>
              <w:t>YES</w:t>
            </w:r>
          </w:p>
        </w:tc>
        <w:tc>
          <w:tcPr>
            <w:tcW w:w="1698" w:type="dxa"/>
            <w:gridSpan w:val="2"/>
            <w:vAlign w:val="center"/>
          </w:tcPr>
          <w:p w:rsidR="00690A5A" w:rsidRDefault="00690A5A" w:rsidP="006E5989">
            <w:pPr>
              <w:jc w:val="center"/>
            </w:pPr>
            <w:r>
              <w:t>NO</w:t>
            </w:r>
          </w:p>
        </w:tc>
      </w:tr>
    </w:tbl>
    <w:p w:rsidR="00690A5A" w:rsidRDefault="00690A5A" w:rsidP="009647C0"/>
    <w:p w:rsidR="00690A5A" w:rsidRDefault="00690A5A"/>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22"/>
        <w:gridCol w:w="697"/>
        <w:gridCol w:w="790"/>
        <w:gridCol w:w="696"/>
        <w:gridCol w:w="830"/>
        <w:gridCol w:w="763"/>
        <w:gridCol w:w="1574"/>
        <w:gridCol w:w="1630"/>
        <w:gridCol w:w="1441"/>
      </w:tblGrid>
      <w:tr w:rsidR="00690A5A" w:rsidTr="006E5989">
        <w:tc>
          <w:tcPr>
            <w:tcW w:w="6323" w:type="dxa"/>
            <w:gridSpan w:val="7"/>
          </w:tcPr>
          <w:p w:rsidR="00690A5A" w:rsidRPr="00DF50B6" w:rsidRDefault="00690A5A" w:rsidP="006600DA">
            <w:pPr>
              <w:pStyle w:val="Heading3"/>
              <w:rPr>
                <w:sz w:val="32"/>
                <w:szCs w:val="32"/>
              </w:rPr>
            </w:pPr>
            <w:bookmarkStart w:id="479" w:name="_Toc410806062"/>
            <w:r w:rsidRPr="00DF50B6">
              <w:lastRenderedPageBreak/>
              <w:t>TIME SERIES</w:t>
            </w:r>
            <w:bookmarkEnd w:id="479"/>
          </w:p>
        </w:tc>
        <w:tc>
          <w:tcPr>
            <w:tcW w:w="3418" w:type="dxa"/>
            <w:gridSpan w:val="2"/>
            <w:vAlign w:val="center"/>
          </w:tcPr>
          <w:p w:rsidR="00690A5A" w:rsidRPr="006E5989" w:rsidRDefault="00690A5A" w:rsidP="006E5989">
            <w:pPr>
              <w:jc w:val="center"/>
              <w:rPr>
                <w:sz w:val="28"/>
                <w:szCs w:val="28"/>
              </w:rPr>
            </w:pPr>
            <w:r w:rsidRPr="006E5989">
              <w:rPr>
                <w:i/>
                <w:sz w:val="36"/>
                <w:szCs w:val="36"/>
              </w:rPr>
              <w:t>12</w:t>
            </w:r>
          </w:p>
        </w:tc>
      </w:tr>
      <w:tr w:rsidR="00690A5A" w:rsidTr="006E5989">
        <w:tc>
          <w:tcPr>
            <w:tcW w:w="9741" w:type="dxa"/>
            <w:gridSpan w:val="9"/>
            <w:shd w:val="clear" w:color="auto" w:fill="D9D9D9"/>
          </w:tcPr>
          <w:p w:rsidR="00690A5A" w:rsidRDefault="00690A5A" w:rsidP="00C06DFC"/>
        </w:tc>
      </w:tr>
      <w:tr w:rsidR="00690A5A" w:rsidTr="006E5989">
        <w:trPr>
          <w:trHeight w:val="283"/>
        </w:trPr>
        <w:tc>
          <w:tcPr>
            <w:tcW w:w="6323" w:type="dxa"/>
            <w:gridSpan w:val="7"/>
            <w:vMerge w:val="restart"/>
          </w:tcPr>
          <w:p w:rsidR="00690A5A" w:rsidRDefault="008A7E62" w:rsidP="006E5989">
            <w:pPr>
              <w:jc w:val="center"/>
            </w:pPr>
            <w:r>
              <w:rPr>
                <w:noProof/>
              </w:rPr>
              <w:drawing>
                <wp:inline distT="0" distB="0" distL="0" distR="0" wp14:anchorId="19CAE442" wp14:editId="17A3666F">
                  <wp:extent cx="3554095" cy="2760345"/>
                  <wp:effectExtent l="0" t="0" r="8255" b="1905"/>
                  <wp:docPr id="4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554095" cy="2760345"/>
                          </a:xfrm>
                          <a:prstGeom prst="rect">
                            <a:avLst/>
                          </a:prstGeom>
                          <a:noFill/>
                          <a:ln>
                            <a:noFill/>
                          </a:ln>
                        </pic:spPr>
                      </pic:pic>
                    </a:graphicData>
                  </a:graphic>
                </wp:inline>
              </w:drawing>
            </w:r>
          </w:p>
        </w:tc>
        <w:tc>
          <w:tcPr>
            <w:tcW w:w="1730" w:type="dxa"/>
          </w:tcPr>
          <w:p w:rsidR="00690A5A" w:rsidRPr="006E5989" w:rsidRDefault="00690A5A" w:rsidP="00C06DFC">
            <w:pPr>
              <w:rPr>
                <w:b/>
              </w:rPr>
            </w:pPr>
            <w:r w:rsidRPr="006E5989">
              <w:rPr>
                <w:b/>
              </w:rPr>
              <w:t>X axis</w:t>
            </w:r>
          </w:p>
        </w:tc>
        <w:tc>
          <w:tcPr>
            <w:tcW w:w="1688" w:type="dxa"/>
          </w:tcPr>
          <w:p w:rsidR="00690A5A" w:rsidRDefault="00690A5A" w:rsidP="00C06DFC">
            <w:r>
              <w:t>Time</w:t>
            </w:r>
          </w:p>
        </w:tc>
      </w:tr>
      <w:tr w:rsidR="00690A5A" w:rsidTr="006E5989">
        <w:trPr>
          <w:trHeight w:val="283"/>
        </w:trPr>
        <w:tc>
          <w:tcPr>
            <w:tcW w:w="6323" w:type="dxa"/>
            <w:gridSpan w:val="7"/>
            <w:vMerge/>
          </w:tcPr>
          <w:p w:rsidR="00690A5A" w:rsidRDefault="00690A5A" w:rsidP="00C06DFC"/>
        </w:tc>
        <w:tc>
          <w:tcPr>
            <w:tcW w:w="1730" w:type="dxa"/>
          </w:tcPr>
          <w:p w:rsidR="00690A5A" w:rsidRPr="006E5989" w:rsidRDefault="00690A5A" w:rsidP="00C06DFC">
            <w:pPr>
              <w:rPr>
                <w:b/>
              </w:rPr>
            </w:pPr>
            <w:r w:rsidRPr="006E5989">
              <w:rPr>
                <w:b/>
              </w:rPr>
              <w:t>Y axis</w:t>
            </w:r>
          </w:p>
        </w:tc>
        <w:tc>
          <w:tcPr>
            <w:tcW w:w="1688" w:type="dxa"/>
          </w:tcPr>
          <w:p w:rsidR="00690A5A" w:rsidRDefault="00690A5A" w:rsidP="00C06DFC">
            <w:r>
              <w:t>Values</w:t>
            </w:r>
          </w:p>
        </w:tc>
      </w:tr>
      <w:tr w:rsidR="00690A5A" w:rsidTr="006E5989">
        <w:trPr>
          <w:trHeight w:val="57"/>
        </w:trPr>
        <w:tc>
          <w:tcPr>
            <w:tcW w:w="6323" w:type="dxa"/>
            <w:gridSpan w:val="7"/>
            <w:vMerge/>
          </w:tcPr>
          <w:p w:rsidR="00690A5A" w:rsidRDefault="00690A5A" w:rsidP="00C06DFC"/>
        </w:tc>
        <w:tc>
          <w:tcPr>
            <w:tcW w:w="3418" w:type="dxa"/>
            <w:gridSpan w:val="2"/>
            <w:shd w:val="clear" w:color="auto" w:fill="D9D9D9"/>
          </w:tcPr>
          <w:p w:rsidR="00690A5A" w:rsidRPr="006E5989" w:rsidRDefault="00690A5A" w:rsidP="00C06DFC">
            <w:pPr>
              <w:rPr>
                <w:b/>
                <w:sz w:val="16"/>
                <w:szCs w:val="16"/>
              </w:rPr>
            </w:pPr>
          </w:p>
        </w:tc>
      </w:tr>
      <w:tr w:rsidR="00690A5A" w:rsidTr="006E5989">
        <w:tc>
          <w:tcPr>
            <w:tcW w:w="6323" w:type="dxa"/>
            <w:gridSpan w:val="7"/>
            <w:vMerge/>
          </w:tcPr>
          <w:p w:rsidR="00690A5A" w:rsidRDefault="00690A5A" w:rsidP="00C06DFC"/>
        </w:tc>
        <w:tc>
          <w:tcPr>
            <w:tcW w:w="1730" w:type="dxa"/>
          </w:tcPr>
          <w:p w:rsidR="00690A5A" w:rsidRPr="006E5989" w:rsidRDefault="00690A5A" w:rsidP="00C06DFC">
            <w:pPr>
              <w:rPr>
                <w:b/>
              </w:rPr>
            </w:pPr>
            <w:r w:rsidRPr="006E5989">
              <w:rPr>
                <w:b/>
              </w:rPr>
              <w:t>Parameters</w:t>
            </w:r>
          </w:p>
        </w:tc>
        <w:tc>
          <w:tcPr>
            <w:tcW w:w="1688" w:type="dxa"/>
          </w:tcPr>
          <w:p w:rsidR="00690A5A" w:rsidRDefault="00690A5A" w:rsidP="00C06DFC">
            <w:r>
              <w:t>FREE</w:t>
            </w:r>
          </w:p>
        </w:tc>
      </w:tr>
      <w:tr w:rsidR="00690A5A" w:rsidTr="006E5989">
        <w:trPr>
          <w:trHeight w:val="113"/>
        </w:trPr>
        <w:tc>
          <w:tcPr>
            <w:tcW w:w="6323" w:type="dxa"/>
            <w:gridSpan w:val="7"/>
            <w:vMerge/>
          </w:tcPr>
          <w:p w:rsidR="00690A5A" w:rsidRDefault="00690A5A" w:rsidP="00C06DFC"/>
        </w:tc>
        <w:tc>
          <w:tcPr>
            <w:tcW w:w="3418" w:type="dxa"/>
            <w:gridSpan w:val="2"/>
            <w:shd w:val="clear" w:color="auto" w:fill="D9D9D9"/>
          </w:tcPr>
          <w:p w:rsidR="00690A5A" w:rsidRPr="006E5989" w:rsidRDefault="00690A5A" w:rsidP="00C06DFC">
            <w:pPr>
              <w:rPr>
                <w:b/>
                <w:sz w:val="16"/>
                <w:szCs w:val="16"/>
              </w:rPr>
            </w:pPr>
          </w:p>
        </w:tc>
      </w:tr>
      <w:tr w:rsidR="00690A5A" w:rsidTr="006E5989">
        <w:trPr>
          <w:trHeight w:val="283"/>
        </w:trPr>
        <w:tc>
          <w:tcPr>
            <w:tcW w:w="6323" w:type="dxa"/>
            <w:gridSpan w:val="7"/>
            <w:vMerge/>
          </w:tcPr>
          <w:p w:rsidR="00690A5A" w:rsidRDefault="00690A5A" w:rsidP="00C06DFC"/>
        </w:tc>
        <w:tc>
          <w:tcPr>
            <w:tcW w:w="1730" w:type="dxa"/>
          </w:tcPr>
          <w:p w:rsidR="00690A5A" w:rsidRPr="006E5989" w:rsidRDefault="00690A5A" w:rsidP="00C06DFC">
            <w:pPr>
              <w:rPr>
                <w:b/>
              </w:rPr>
            </w:pPr>
            <w:r w:rsidRPr="006E5989">
              <w:rPr>
                <w:b/>
              </w:rPr>
              <w:t xml:space="preserve">Time </w:t>
            </w:r>
            <w:proofErr w:type="spellStart"/>
            <w:r w:rsidRPr="006E5989">
              <w:rPr>
                <w:b/>
              </w:rPr>
              <w:t>Avg</w:t>
            </w:r>
            <w:proofErr w:type="spellEnd"/>
          </w:p>
        </w:tc>
        <w:tc>
          <w:tcPr>
            <w:tcW w:w="1688" w:type="dxa"/>
          </w:tcPr>
          <w:p w:rsidR="00690A5A" w:rsidRDefault="00690A5A" w:rsidP="00C06DFC">
            <w:r>
              <w:t>FREE</w:t>
            </w:r>
          </w:p>
        </w:tc>
      </w:tr>
      <w:tr w:rsidR="00690A5A" w:rsidTr="006E5989">
        <w:trPr>
          <w:trHeight w:val="283"/>
        </w:trPr>
        <w:tc>
          <w:tcPr>
            <w:tcW w:w="6323" w:type="dxa"/>
            <w:gridSpan w:val="7"/>
            <w:vMerge/>
          </w:tcPr>
          <w:p w:rsidR="00690A5A" w:rsidRDefault="00690A5A" w:rsidP="00C06DFC"/>
        </w:tc>
        <w:tc>
          <w:tcPr>
            <w:tcW w:w="1730" w:type="dxa"/>
          </w:tcPr>
          <w:p w:rsidR="00690A5A" w:rsidRPr="006E5989" w:rsidRDefault="00690A5A" w:rsidP="00C06DFC">
            <w:pPr>
              <w:rPr>
                <w:b/>
              </w:rPr>
            </w:pPr>
            <w:r w:rsidRPr="006E5989">
              <w:rPr>
                <w:b/>
              </w:rPr>
              <w:t>Daily Stats</w:t>
            </w:r>
          </w:p>
        </w:tc>
        <w:tc>
          <w:tcPr>
            <w:tcW w:w="1688" w:type="dxa"/>
          </w:tcPr>
          <w:p w:rsidR="00690A5A" w:rsidRDefault="00690A5A" w:rsidP="00C06DFC">
            <w:r>
              <w:t>FREE</w:t>
            </w:r>
          </w:p>
        </w:tc>
      </w:tr>
      <w:tr w:rsidR="00690A5A" w:rsidTr="006E5989">
        <w:trPr>
          <w:trHeight w:val="283"/>
        </w:trPr>
        <w:tc>
          <w:tcPr>
            <w:tcW w:w="6323" w:type="dxa"/>
            <w:gridSpan w:val="7"/>
            <w:vMerge/>
          </w:tcPr>
          <w:p w:rsidR="00690A5A" w:rsidRDefault="00690A5A" w:rsidP="00C06DFC"/>
        </w:tc>
        <w:tc>
          <w:tcPr>
            <w:tcW w:w="1730" w:type="dxa"/>
          </w:tcPr>
          <w:p w:rsidR="00690A5A" w:rsidRPr="006E5989" w:rsidRDefault="00690A5A" w:rsidP="00C06DFC">
            <w:pPr>
              <w:rPr>
                <w:b/>
              </w:rPr>
            </w:pPr>
            <w:r w:rsidRPr="006E5989">
              <w:rPr>
                <w:b/>
              </w:rPr>
              <w:t>Season</w:t>
            </w:r>
          </w:p>
        </w:tc>
        <w:tc>
          <w:tcPr>
            <w:tcW w:w="1688" w:type="dxa"/>
          </w:tcPr>
          <w:p w:rsidR="00690A5A" w:rsidRDefault="00690A5A" w:rsidP="00C06DFC">
            <w:r>
              <w:t>FREE</w:t>
            </w:r>
          </w:p>
        </w:tc>
      </w:tr>
      <w:tr w:rsidR="00690A5A" w:rsidTr="006E5989">
        <w:trPr>
          <w:trHeight w:val="283"/>
        </w:trPr>
        <w:tc>
          <w:tcPr>
            <w:tcW w:w="6323" w:type="dxa"/>
            <w:gridSpan w:val="7"/>
            <w:vMerge/>
          </w:tcPr>
          <w:p w:rsidR="00690A5A" w:rsidRDefault="00690A5A" w:rsidP="00C06DFC"/>
        </w:tc>
        <w:tc>
          <w:tcPr>
            <w:tcW w:w="1730" w:type="dxa"/>
          </w:tcPr>
          <w:p w:rsidR="00690A5A" w:rsidRPr="006E5989" w:rsidRDefault="00690A5A" w:rsidP="00C06DFC">
            <w:pPr>
              <w:rPr>
                <w:b/>
              </w:rPr>
            </w:pPr>
            <w:r w:rsidRPr="006E5989">
              <w:rPr>
                <w:b/>
              </w:rPr>
              <w:t>Day</w:t>
            </w:r>
          </w:p>
        </w:tc>
        <w:tc>
          <w:tcPr>
            <w:tcW w:w="1688" w:type="dxa"/>
          </w:tcPr>
          <w:p w:rsidR="00690A5A" w:rsidRDefault="00690A5A" w:rsidP="00C06DFC">
            <w:r>
              <w:t>FREE</w:t>
            </w:r>
          </w:p>
        </w:tc>
      </w:tr>
      <w:tr w:rsidR="00690A5A" w:rsidTr="006E5989">
        <w:trPr>
          <w:trHeight w:val="203"/>
        </w:trPr>
        <w:tc>
          <w:tcPr>
            <w:tcW w:w="6323" w:type="dxa"/>
            <w:gridSpan w:val="7"/>
            <w:vMerge/>
          </w:tcPr>
          <w:p w:rsidR="00690A5A" w:rsidRDefault="00690A5A" w:rsidP="00C06DFC"/>
        </w:tc>
        <w:tc>
          <w:tcPr>
            <w:tcW w:w="3418" w:type="dxa"/>
            <w:gridSpan w:val="2"/>
            <w:shd w:val="clear" w:color="auto" w:fill="D9D9D9"/>
          </w:tcPr>
          <w:p w:rsidR="00690A5A" w:rsidRPr="006E5989" w:rsidRDefault="00690A5A" w:rsidP="00C06DFC">
            <w:pPr>
              <w:rPr>
                <w:b/>
                <w:sz w:val="16"/>
                <w:szCs w:val="16"/>
              </w:rPr>
            </w:pPr>
          </w:p>
        </w:tc>
      </w:tr>
      <w:tr w:rsidR="00690A5A" w:rsidTr="006E5989">
        <w:trPr>
          <w:trHeight w:val="283"/>
        </w:trPr>
        <w:tc>
          <w:tcPr>
            <w:tcW w:w="6323" w:type="dxa"/>
            <w:gridSpan w:val="7"/>
            <w:vMerge/>
          </w:tcPr>
          <w:p w:rsidR="00690A5A" w:rsidRDefault="00690A5A" w:rsidP="00C06DFC"/>
        </w:tc>
        <w:tc>
          <w:tcPr>
            <w:tcW w:w="1730" w:type="dxa"/>
          </w:tcPr>
          <w:p w:rsidR="00690A5A" w:rsidRPr="006E5989" w:rsidRDefault="00690A5A" w:rsidP="00C06DFC">
            <w:pPr>
              <w:rPr>
                <w:b/>
              </w:rPr>
            </w:pPr>
            <w:r w:rsidRPr="006E5989">
              <w:rPr>
                <w:b/>
              </w:rPr>
              <w:t>Threshold</w:t>
            </w:r>
          </w:p>
        </w:tc>
        <w:tc>
          <w:tcPr>
            <w:tcW w:w="1688" w:type="dxa"/>
          </w:tcPr>
          <w:p w:rsidR="00690A5A" w:rsidRDefault="00690A5A" w:rsidP="00C06DFC">
            <w:r>
              <w:t>N\A</w:t>
            </w:r>
          </w:p>
        </w:tc>
      </w:tr>
      <w:tr w:rsidR="00690A5A" w:rsidTr="006E5989">
        <w:trPr>
          <w:trHeight w:val="750"/>
        </w:trPr>
        <w:tc>
          <w:tcPr>
            <w:tcW w:w="6323" w:type="dxa"/>
            <w:gridSpan w:val="7"/>
            <w:vMerge/>
          </w:tcPr>
          <w:p w:rsidR="00690A5A" w:rsidRDefault="00690A5A" w:rsidP="00C06DFC"/>
        </w:tc>
        <w:tc>
          <w:tcPr>
            <w:tcW w:w="3418" w:type="dxa"/>
            <w:gridSpan w:val="2"/>
            <w:shd w:val="clear" w:color="auto" w:fill="D9D9D9"/>
          </w:tcPr>
          <w:p w:rsidR="00690A5A" w:rsidRDefault="00690A5A" w:rsidP="00C06DFC"/>
        </w:tc>
      </w:tr>
      <w:tr w:rsidR="00690A5A" w:rsidTr="006E5989">
        <w:trPr>
          <w:cantSplit/>
          <w:trHeight w:val="1543"/>
        </w:trPr>
        <w:tc>
          <w:tcPr>
            <w:tcW w:w="822" w:type="dxa"/>
            <w:shd w:val="clear" w:color="auto" w:fill="8DB3E2"/>
            <w:textDirection w:val="btLr"/>
          </w:tcPr>
          <w:p w:rsidR="00690A5A" w:rsidRDefault="00690A5A" w:rsidP="006E5989">
            <w:pPr>
              <w:ind w:left="113" w:right="113"/>
              <w:jc w:val="center"/>
            </w:pPr>
            <w:r>
              <w:t>Description</w:t>
            </w:r>
          </w:p>
        </w:tc>
        <w:tc>
          <w:tcPr>
            <w:tcW w:w="8919" w:type="dxa"/>
            <w:gridSpan w:val="8"/>
          </w:tcPr>
          <w:p w:rsidR="00690A5A" w:rsidRDefault="00690A5A" w:rsidP="00C06DFC">
            <w:r>
              <w:t>Plot of the time series for observations and model results at 1 station for 1 or more models and scenarios. The 75% minimum coverage of the data is not taken into account here, all values are plotted.</w:t>
            </w:r>
          </w:p>
          <w:p w:rsidR="00690A5A" w:rsidRDefault="00690A5A" w:rsidP="00C06DFC"/>
        </w:tc>
      </w:tr>
      <w:tr w:rsidR="00690A5A" w:rsidTr="006E5989">
        <w:trPr>
          <w:cantSplit/>
          <w:trHeight w:val="254"/>
        </w:trPr>
        <w:tc>
          <w:tcPr>
            <w:tcW w:w="9741" w:type="dxa"/>
            <w:gridSpan w:val="9"/>
            <w:shd w:val="clear" w:color="auto" w:fill="7F7F7F"/>
            <w:textDirection w:val="btLr"/>
          </w:tcPr>
          <w:p w:rsidR="00690A5A" w:rsidRDefault="00690A5A" w:rsidP="00C06DFC"/>
        </w:tc>
      </w:tr>
      <w:tr w:rsidR="00690A5A" w:rsidTr="006E5989">
        <w:trPr>
          <w:cantSplit/>
          <w:trHeight w:val="1440"/>
        </w:trPr>
        <w:tc>
          <w:tcPr>
            <w:tcW w:w="822" w:type="dxa"/>
            <w:shd w:val="clear" w:color="auto" w:fill="8DB3E2"/>
            <w:textDirection w:val="btLr"/>
          </w:tcPr>
          <w:p w:rsidR="00690A5A" w:rsidRDefault="00690A5A" w:rsidP="006E5989">
            <w:pPr>
              <w:ind w:left="113" w:right="113"/>
              <w:jc w:val="center"/>
            </w:pPr>
            <w:r>
              <w:t>MQO</w:t>
            </w:r>
          </w:p>
        </w:tc>
        <w:tc>
          <w:tcPr>
            <w:tcW w:w="8919" w:type="dxa"/>
            <w:gridSpan w:val="8"/>
            <w:vAlign w:val="center"/>
          </w:tcPr>
          <w:p w:rsidR="00690A5A" w:rsidRDefault="00690A5A" w:rsidP="00F439F5"/>
          <w:p w:rsidR="00690A5A" w:rsidRPr="00A1515C" w:rsidRDefault="00690A5A" w:rsidP="00F439F5">
            <w:r>
              <w:t>N/A</w:t>
            </w:r>
          </w:p>
        </w:tc>
      </w:tr>
      <w:tr w:rsidR="00690A5A" w:rsidTr="006E5989">
        <w:trPr>
          <w:cantSplit/>
          <w:trHeight w:val="209"/>
        </w:trPr>
        <w:tc>
          <w:tcPr>
            <w:tcW w:w="9741" w:type="dxa"/>
            <w:gridSpan w:val="9"/>
            <w:shd w:val="clear" w:color="auto" w:fill="7F7F7F"/>
            <w:textDirection w:val="btLr"/>
          </w:tcPr>
          <w:p w:rsidR="00690A5A" w:rsidRPr="006E5989" w:rsidRDefault="00690A5A" w:rsidP="00C06DFC">
            <w:pPr>
              <w:rPr>
                <w:sz w:val="16"/>
                <w:szCs w:val="16"/>
              </w:rPr>
            </w:pPr>
          </w:p>
        </w:tc>
      </w:tr>
      <w:tr w:rsidR="00690A5A" w:rsidTr="006E5989">
        <w:trPr>
          <w:cantSplit/>
          <w:trHeight w:val="438"/>
        </w:trPr>
        <w:tc>
          <w:tcPr>
            <w:tcW w:w="822" w:type="dxa"/>
            <w:vMerge w:val="restart"/>
            <w:shd w:val="clear" w:color="auto" w:fill="8DB3E2"/>
            <w:textDirection w:val="btLr"/>
          </w:tcPr>
          <w:p w:rsidR="00690A5A" w:rsidRDefault="00690A5A" w:rsidP="006E5989">
            <w:pPr>
              <w:ind w:left="113" w:right="113"/>
              <w:jc w:val="center"/>
            </w:pPr>
            <w:r>
              <w:t>Options</w:t>
            </w:r>
          </w:p>
        </w:tc>
        <w:tc>
          <w:tcPr>
            <w:tcW w:w="697" w:type="dxa"/>
          </w:tcPr>
          <w:p w:rsidR="00690A5A" w:rsidRPr="009E6F27" w:rsidRDefault="00690A5A" w:rsidP="006E5989">
            <w:pPr>
              <w:jc w:val="center"/>
            </w:pPr>
            <w:r w:rsidRPr="006E5989">
              <w:rPr>
                <w:b/>
              </w:rPr>
              <w:t>O</w:t>
            </w:r>
            <w:r w:rsidRPr="009E6F27">
              <w:t>BS</w:t>
            </w:r>
          </w:p>
        </w:tc>
        <w:tc>
          <w:tcPr>
            <w:tcW w:w="790" w:type="dxa"/>
          </w:tcPr>
          <w:p w:rsidR="00690A5A" w:rsidRPr="009E6F27" w:rsidRDefault="00690A5A" w:rsidP="006E5989">
            <w:pPr>
              <w:jc w:val="center"/>
            </w:pPr>
            <w:r w:rsidRPr="006E5989">
              <w:rPr>
                <w:b/>
              </w:rPr>
              <w:t>M</w:t>
            </w:r>
            <w:r w:rsidRPr="009E6F27">
              <w:t>OD</w:t>
            </w:r>
          </w:p>
        </w:tc>
        <w:tc>
          <w:tcPr>
            <w:tcW w:w="696" w:type="dxa"/>
          </w:tcPr>
          <w:p w:rsidR="00690A5A" w:rsidRPr="009E6F27" w:rsidRDefault="00690A5A" w:rsidP="006E5989">
            <w:pPr>
              <w:jc w:val="center"/>
            </w:pPr>
            <w:r w:rsidRPr="006E5989">
              <w:rPr>
                <w:b/>
              </w:rPr>
              <w:t>P</w:t>
            </w:r>
            <w:r w:rsidRPr="009E6F27">
              <w:t>AR</w:t>
            </w:r>
          </w:p>
        </w:tc>
        <w:tc>
          <w:tcPr>
            <w:tcW w:w="830" w:type="dxa"/>
          </w:tcPr>
          <w:p w:rsidR="00690A5A" w:rsidRPr="009E6F27" w:rsidRDefault="00690A5A" w:rsidP="006E5989">
            <w:pPr>
              <w:jc w:val="center"/>
            </w:pPr>
            <w:r w:rsidRPr="006E5989">
              <w:rPr>
                <w:b/>
              </w:rPr>
              <w:t>S</w:t>
            </w:r>
            <w:r w:rsidRPr="009E6F27">
              <w:t>CEN</w:t>
            </w:r>
          </w:p>
        </w:tc>
        <w:tc>
          <w:tcPr>
            <w:tcW w:w="763" w:type="dxa"/>
          </w:tcPr>
          <w:p w:rsidR="00690A5A" w:rsidRDefault="00690A5A" w:rsidP="006E5989">
            <w:pPr>
              <w:jc w:val="center"/>
            </w:pPr>
            <w:r>
              <w:t>Other</w:t>
            </w:r>
          </w:p>
        </w:tc>
        <w:tc>
          <w:tcPr>
            <w:tcW w:w="1727" w:type="dxa"/>
            <w:shd w:val="clear" w:color="auto" w:fill="BFBFBF"/>
          </w:tcPr>
          <w:p w:rsidR="00690A5A" w:rsidRDefault="00690A5A" w:rsidP="006E5989">
            <w:pPr>
              <w:jc w:val="center"/>
            </w:pPr>
          </w:p>
        </w:tc>
        <w:tc>
          <w:tcPr>
            <w:tcW w:w="1728" w:type="dxa"/>
          </w:tcPr>
          <w:p w:rsidR="00690A5A" w:rsidRDefault="00690A5A" w:rsidP="006E5989">
            <w:pPr>
              <w:jc w:val="center"/>
            </w:pPr>
            <w:r>
              <w:t>Single</w:t>
            </w:r>
          </w:p>
          <w:p w:rsidR="00690A5A" w:rsidRDefault="00690A5A" w:rsidP="006E5989">
            <w:pPr>
              <w:jc w:val="center"/>
            </w:pPr>
            <w:r>
              <w:t>Mode</w:t>
            </w:r>
          </w:p>
        </w:tc>
        <w:tc>
          <w:tcPr>
            <w:tcW w:w="1688" w:type="dxa"/>
          </w:tcPr>
          <w:p w:rsidR="00690A5A" w:rsidRDefault="00690A5A" w:rsidP="006E5989">
            <w:pPr>
              <w:jc w:val="center"/>
            </w:pPr>
            <w:r>
              <w:t>Group</w:t>
            </w:r>
          </w:p>
          <w:p w:rsidR="00690A5A" w:rsidRDefault="00690A5A" w:rsidP="006E5989">
            <w:pPr>
              <w:jc w:val="center"/>
            </w:pPr>
            <w:r>
              <w:t>mode</w:t>
            </w:r>
          </w:p>
        </w:tc>
      </w:tr>
      <w:tr w:rsidR="00690A5A" w:rsidTr="006E5989">
        <w:trPr>
          <w:cantSplit/>
          <w:trHeight w:val="516"/>
        </w:trPr>
        <w:tc>
          <w:tcPr>
            <w:tcW w:w="822" w:type="dxa"/>
            <w:vMerge/>
            <w:shd w:val="clear" w:color="auto" w:fill="8DB3E2"/>
            <w:textDirection w:val="btLr"/>
          </w:tcPr>
          <w:p w:rsidR="00690A5A" w:rsidRDefault="00690A5A" w:rsidP="006E5989">
            <w:pPr>
              <w:ind w:left="113" w:right="113"/>
            </w:pPr>
          </w:p>
        </w:tc>
        <w:tc>
          <w:tcPr>
            <w:tcW w:w="697" w:type="dxa"/>
            <w:vAlign w:val="center"/>
          </w:tcPr>
          <w:p w:rsidR="00690A5A" w:rsidRDefault="00690A5A" w:rsidP="006E5989">
            <w:pPr>
              <w:jc w:val="center"/>
            </w:pPr>
          </w:p>
        </w:tc>
        <w:tc>
          <w:tcPr>
            <w:tcW w:w="790" w:type="dxa"/>
            <w:vAlign w:val="center"/>
          </w:tcPr>
          <w:p w:rsidR="00690A5A" w:rsidRDefault="00690A5A" w:rsidP="006E5989">
            <w:pPr>
              <w:jc w:val="center"/>
            </w:pPr>
            <w:r>
              <w:t>X</w:t>
            </w:r>
          </w:p>
        </w:tc>
        <w:tc>
          <w:tcPr>
            <w:tcW w:w="696" w:type="dxa"/>
            <w:vAlign w:val="center"/>
          </w:tcPr>
          <w:p w:rsidR="00690A5A" w:rsidRDefault="00690A5A" w:rsidP="006E5989">
            <w:pPr>
              <w:jc w:val="center"/>
            </w:pPr>
          </w:p>
        </w:tc>
        <w:tc>
          <w:tcPr>
            <w:tcW w:w="830" w:type="dxa"/>
            <w:vAlign w:val="center"/>
          </w:tcPr>
          <w:p w:rsidR="00690A5A" w:rsidRDefault="00690A5A" w:rsidP="006E5989">
            <w:pPr>
              <w:jc w:val="center"/>
            </w:pPr>
            <w:r>
              <w:t>X</w:t>
            </w:r>
          </w:p>
        </w:tc>
        <w:tc>
          <w:tcPr>
            <w:tcW w:w="763" w:type="dxa"/>
            <w:vAlign w:val="center"/>
          </w:tcPr>
          <w:p w:rsidR="00690A5A" w:rsidRDefault="00690A5A" w:rsidP="006E5989">
            <w:pPr>
              <w:jc w:val="center"/>
            </w:pPr>
          </w:p>
        </w:tc>
        <w:tc>
          <w:tcPr>
            <w:tcW w:w="1727" w:type="dxa"/>
            <w:shd w:val="clear" w:color="auto" w:fill="BFBFBF"/>
            <w:vAlign w:val="center"/>
          </w:tcPr>
          <w:p w:rsidR="00690A5A" w:rsidRDefault="00690A5A" w:rsidP="006E5989">
            <w:pPr>
              <w:jc w:val="center"/>
            </w:pPr>
          </w:p>
        </w:tc>
        <w:tc>
          <w:tcPr>
            <w:tcW w:w="1728" w:type="dxa"/>
            <w:vAlign w:val="center"/>
          </w:tcPr>
          <w:p w:rsidR="00690A5A" w:rsidRDefault="00690A5A" w:rsidP="006E5989">
            <w:pPr>
              <w:jc w:val="center"/>
            </w:pPr>
            <w:r>
              <w:t>YES</w:t>
            </w:r>
          </w:p>
        </w:tc>
        <w:tc>
          <w:tcPr>
            <w:tcW w:w="1688" w:type="dxa"/>
            <w:vAlign w:val="center"/>
          </w:tcPr>
          <w:p w:rsidR="00690A5A" w:rsidRDefault="00690A5A" w:rsidP="006E5989">
            <w:pPr>
              <w:jc w:val="center"/>
            </w:pPr>
            <w:r>
              <w:t>NO</w:t>
            </w:r>
          </w:p>
        </w:tc>
      </w:tr>
    </w:tbl>
    <w:p w:rsidR="00690A5A" w:rsidRDefault="00690A5A"/>
    <w:p w:rsidR="00690A5A" w:rsidRDefault="00690A5A">
      <w: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23"/>
        <w:gridCol w:w="697"/>
        <w:gridCol w:w="790"/>
        <w:gridCol w:w="451"/>
        <w:gridCol w:w="245"/>
        <w:gridCol w:w="830"/>
        <w:gridCol w:w="763"/>
        <w:gridCol w:w="67"/>
        <w:gridCol w:w="1413"/>
        <w:gridCol w:w="14"/>
        <w:gridCol w:w="1388"/>
        <w:gridCol w:w="173"/>
        <w:gridCol w:w="745"/>
        <w:gridCol w:w="844"/>
      </w:tblGrid>
      <w:tr w:rsidR="00690A5A" w:rsidTr="00F808DB">
        <w:tc>
          <w:tcPr>
            <w:tcW w:w="6079" w:type="dxa"/>
            <w:gridSpan w:val="9"/>
          </w:tcPr>
          <w:p w:rsidR="00690A5A" w:rsidRPr="00DF50B6" w:rsidRDefault="00690A5A" w:rsidP="006600DA">
            <w:pPr>
              <w:pStyle w:val="Heading3"/>
              <w:rPr>
                <w:sz w:val="32"/>
                <w:szCs w:val="32"/>
              </w:rPr>
            </w:pPr>
            <w:bookmarkStart w:id="480" w:name="_TARGET_(8H_Max,"/>
            <w:bookmarkStart w:id="481" w:name="_Toc410806063"/>
            <w:bookmarkEnd w:id="480"/>
            <w:r w:rsidRPr="00DF50B6">
              <w:lastRenderedPageBreak/>
              <w:t>TARGET (8H Max, Daily, Hourly)</w:t>
            </w:r>
            <w:bookmarkEnd w:id="481"/>
          </w:p>
        </w:tc>
        <w:tc>
          <w:tcPr>
            <w:tcW w:w="3164" w:type="dxa"/>
            <w:gridSpan w:val="5"/>
            <w:vAlign w:val="center"/>
          </w:tcPr>
          <w:p w:rsidR="00690A5A" w:rsidRPr="006E5989" w:rsidRDefault="00690A5A" w:rsidP="006E5989">
            <w:pPr>
              <w:jc w:val="center"/>
              <w:rPr>
                <w:sz w:val="28"/>
                <w:szCs w:val="28"/>
              </w:rPr>
            </w:pPr>
            <w:r w:rsidRPr="006E5989">
              <w:rPr>
                <w:i/>
                <w:sz w:val="36"/>
                <w:szCs w:val="36"/>
              </w:rPr>
              <w:t>21,52,81</w:t>
            </w:r>
          </w:p>
        </w:tc>
      </w:tr>
      <w:tr w:rsidR="00690A5A" w:rsidTr="00F808DB">
        <w:tc>
          <w:tcPr>
            <w:tcW w:w="9243" w:type="dxa"/>
            <w:gridSpan w:val="14"/>
            <w:shd w:val="clear" w:color="auto" w:fill="D9D9D9"/>
          </w:tcPr>
          <w:p w:rsidR="00690A5A" w:rsidRDefault="00690A5A" w:rsidP="00F439F5"/>
        </w:tc>
      </w:tr>
      <w:tr w:rsidR="00690A5A" w:rsidTr="00F808DB">
        <w:trPr>
          <w:trHeight w:val="283"/>
        </w:trPr>
        <w:tc>
          <w:tcPr>
            <w:tcW w:w="6079" w:type="dxa"/>
            <w:gridSpan w:val="9"/>
            <w:vMerge w:val="restart"/>
          </w:tcPr>
          <w:p w:rsidR="00690A5A" w:rsidRDefault="000B6FDA" w:rsidP="006E5989">
            <w:pPr>
              <w:jc w:val="center"/>
            </w:pPr>
            <w:r>
              <w:rPr>
                <w:noProof/>
              </w:rPr>
              <w:drawing>
                <wp:inline distT="0" distB="0" distL="0" distR="0" wp14:anchorId="729D7B79" wp14:editId="1E96D848">
                  <wp:extent cx="3566160" cy="2836313"/>
                  <wp:effectExtent l="0" t="0" r="0" b="2540"/>
                  <wp:docPr id="20" name="Picture 20" descr="F:\Targe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F:\Target.bmp"/>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566160" cy="2836313"/>
                          </a:xfrm>
                          <a:prstGeom prst="rect">
                            <a:avLst/>
                          </a:prstGeom>
                          <a:noFill/>
                          <a:ln>
                            <a:noFill/>
                          </a:ln>
                        </pic:spPr>
                      </pic:pic>
                    </a:graphicData>
                  </a:graphic>
                </wp:inline>
              </w:drawing>
            </w:r>
          </w:p>
        </w:tc>
        <w:tc>
          <w:tcPr>
            <w:tcW w:w="1402" w:type="dxa"/>
            <w:gridSpan w:val="2"/>
          </w:tcPr>
          <w:p w:rsidR="00690A5A" w:rsidRPr="006E5989" w:rsidRDefault="00690A5A" w:rsidP="00F439F5">
            <w:pPr>
              <w:rPr>
                <w:b/>
              </w:rPr>
            </w:pPr>
            <w:r w:rsidRPr="006E5989">
              <w:rPr>
                <w:b/>
              </w:rPr>
              <w:t>X axis</w:t>
            </w:r>
          </w:p>
        </w:tc>
        <w:tc>
          <w:tcPr>
            <w:tcW w:w="1762" w:type="dxa"/>
            <w:gridSpan w:val="3"/>
          </w:tcPr>
          <w:p w:rsidR="00690A5A" w:rsidRDefault="00690A5A" w:rsidP="00F439F5">
            <w:r>
              <w:t>CRMSE / 2RMS</w:t>
            </w:r>
            <w:r w:rsidRPr="006E5989">
              <w:rPr>
                <w:vertAlign w:val="subscript"/>
              </w:rPr>
              <w:t>U</w:t>
            </w:r>
          </w:p>
        </w:tc>
      </w:tr>
      <w:tr w:rsidR="00690A5A" w:rsidTr="00F808DB">
        <w:trPr>
          <w:trHeight w:val="283"/>
        </w:trPr>
        <w:tc>
          <w:tcPr>
            <w:tcW w:w="6079" w:type="dxa"/>
            <w:gridSpan w:val="9"/>
            <w:vMerge/>
          </w:tcPr>
          <w:p w:rsidR="00690A5A" w:rsidRDefault="00690A5A" w:rsidP="00F439F5"/>
        </w:tc>
        <w:tc>
          <w:tcPr>
            <w:tcW w:w="1402" w:type="dxa"/>
            <w:gridSpan w:val="2"/>
          </w:tcPr>
          <w:p w:rsidR="00690A5A" w:rsidRPr="006E5989" w:rsidRDefault="00690A5A" w:rsidP="00F439F5">
            <w:pPr>
              <w:rPr>
                <w:b/>
              </w:rPr>
            </w:pPr>
            <w:r w:rsidRPr="006E5989">
              <w:rPr>
                <w:b/>
              </w:rPr>
              <w:t>Y axis</w:t>
            </w:r>
          </w:p>
        </w:tc>
        <w:tc>
          <w:tcPr>
            <w:tcW w:w="1762" w:type="dxa"/>
            <w:gridSpan w:val="3"/>
          </w:tcPr>
          <w:p w:rsidR="00690A5A" w:rsidRDefault="00690A5A" w:rsidP="00F439F5">
            <w:r>
              <w:t>BIAS / 2RMS</w:t>
            </w:r>
            <w:r w:rsidRPr="006E5989">
              <w:rPr>
                <w:vertAlign w:val="subscript"/>
              </w:rPr>
              <w:t>U</w:t>
            </w:r>
          </w:p>
        </w:tc>
      </w:tr>
      <w:tr w:rsidR="00690A5A" w:rsidTr="00F808DB">
        <w:trPr>
          <w:trHeight w:val="57"/>
        </w:trPr>
        <w:tc>
          <w:tcPr>
            <w:tcW w:w="6079" w:type="dxa"/>
            <w:gridSpan w:val="9"/>
            <w:vMerge/>
          </w:tcPr>
          <w:p w:rsidR="00690A5A" w:rsidRDefault="00690A5A" w:rsidP="00F439F5"/>
        </w:tc>
        <w:tc>
          <w:tcPr>
            <w:tcW w:w="3164" w:type="dxa"/>
            <w:gridSpan w:val="5"/>
            <w:shd w:val="clear" w:color="auto" w:fill="D9D9D9"/>
          </w:tcPr>
          <w:p w:rsidR="00690A5A" w:rsidRPr="006E5989" w:rsidRDefault="00690A5A" w:rsidP="00F439F5">
            <w:pPr>
              <w:rPr>
                <w:b/>
                <w:sz w:val="16"/>
                <w:szCs w:val="16"/>
              </w:rPr>
            </w:pPr>
          </w:p>
        </w:tc>
      </w:tr>
      <w:tr w:rsidR="00690A5A" w:rsidTr="00F808DB">
        <w:tc>
          <w:tcPr>
            <w:tcW w:w="6079" w:type="dxa"/>
            <w:gridSpan w:val="9"/>
            <w:vMerge/>
          </w:tcPr>
          <w:p w:rsidR="00690A5A" w:rsidRDefault="00690A5A" w:rsidP="00F439F5"/>
        </w:tc>
        <w:tc>
          <w:tcPr>
            <w:tcW w:w="1402" w:type="dxa"/>
            <w:gridSpan w:val="2"/>
          </w:tcPr>
          <w:p w:rsidR="00690A5A" w:rsidRPr="006E5989" w:rsidRDefault="00690A5A" w:rsidP="00F439F5">
            <w:pPr>
              <w:rPr>
                <w:b/>
              </w:rPr>
            </w:pPr>
            <w:r w:rsidRPr="006E5989">
              <w:rPr>
                <w:b/>
              </w:rPr>
              <w:t>Parameters</w:t>
            </w:r>
          </w:p>
        </w:tc>
        <w:tc>
          <w:tcPr>
            <w:tcW w:w="1762" w:type="dxa"/>
            <w:gridSpan w:val="3"/>
          </w:tcPr>
          <w:p w:rsidR="00690A5A" w:rsidRDefault="00690A5A" w:rsidP="00F439F5">
            <w:r>
              <w:t>NO2, O3, PM10</w:t>
            </w:r>
          </w:p>
        </w:tc>
      </w:tr>
      <w:tr w:rsidR="00690A5A" w:rsidTr="00F808DB">
        <w:trPr>
          <w:trHeight w:val="113"/>
        </w:trPr>
        <w:tc>
          <w:tcPr>
            <w:tcW w:w="6079" w:type="dxa"/>
            <w:gridSpan w:val="9"/>
            <w:vMerge/>
          </w:tcPr>
          <w:p w:rsidR="00690A5A" w:rsidRDefault="00690A5A" w:rsidP="00F439F5"/>
        </w:tc>
        <w:tc>
          <w:tcPr>
            <w:tcW w:w="3164" w:type="dxa"/>
            <w:gridSpan w:val="5"/>
            <w:shd w:val="clear" w:color="auto" w:fill="D9D9D9"/>
          </w:tcPr>
          <w:p w:rsidR="00690A5A" w:rsidRPr="006E5989" w:rsidRDefault="00690A5A" w:rsidP="00F439F5">
            <w:pPr>
              <w:rPr>
                <w:b/>
                <w:sz w:val="16"/>
                <w:szCs w:val="16"/>
              </w:rPr>
            </w:pPr>
          </w:p>
        </w:tc>
      </w:tr>
      <w:tr w:rsidR="00690A5A" w:rsidTr="00F808DB">
        <w:trPr>
          <w:trHeight w:val="283"/>
        </w:trPr>
        <w:tc>
          <w:tcPr>
            <w:tcW w:w="6079" w:type="dxa"/>
            <w:gridSpan w:val="9"/>
            <w:vMerge/>
          </w:tcPr>
          <w:p w:rsidR="00690A5A" w:rsidRDefault="00690A5A" w:rsidP="00F439F5"/>
        </w:tc>
        <w:tc>
          <w:tcPr>
            <w:tcW w:w="1402" w:type="dxa"/>
            <w:gridSpan w:val="2"/>
          </w:tcPr>
          <w:p w:rsidR="00690A5A" w:rsidRPr="006E5989" w:rsidRDefault="00690A5A" w:rsidP="00F439F5">
            <w:pPr>
              <w:rPr>
                <w:b/>
              </w:rPr>
            </w:pPr>
            <w:r w:rsidRPr="006E5989">
              <w:rPr>
                <w:b/>
              </w:rPr>
              <w:t xml:space="preserve">Time </w:t>
            </w:r>
            <w:proofErr w:type="spellStart"/>
            <w:r w:rsidRPr="006E5989">
              <w:rPr>
                <w:b/>
              </w:rPr>
              <w:t>Avg</w:t>
            </w:r>
            <w:proofErr w:type="spellEnd"/>
          </w:p>
        </w:tc>
        <w:tc>
          <w:tcPr>
            <w:tcW w:w="1762" w:type="dxa"/>
            <w:gridSpan w:val="3"/>
            <w:vMerge w:val="restart"/>
            <w:vAlign w:val="center"/>
          </w:tcPr>
          <w:p w:rsidR="00690A5A" w:rsidRDefault="00690A5A" w:rsidP="00F439F5">
            <w:r>
              <w:t>See MQO below</w:t>
            </w:r>
          </w:p>
        </w:tc>
      </w:tr>
      <w:tr w:rsidR="00690A5A" w:rsidTr="00F808DB">
        <w:trPr>
          <w:trHeight w:val="283"/>
        </w:trPr>
        <w:tc>
          <w:tcPr>
            <w:tcW w:w="6079" w:type="dxa"/>
            <w:gridSpan w:val="9"/>
            <w:vMerge/>
          </w:tcPr>
          <w:p w:rsidR="00690A5A" w:rsidRDefault="00690A5A" w:rsidP="00F439F5"/>
        </w:tc>
        <w:tc>
          <w:tcPr>
            <w:tcW w:w="1402" w:type="dxa"/>
            <w:gridSpan w:val="2"/>
          </w:tcPr>
          <w:p w:rsidR="00690A5A" w:rsidRPr="006E5989" w:rsidRDefault="00690A5A" w:rsidP="00F439F5">
            <w:pPr>
              <w:rPr>
                <w:b/>
              </w:rPr>
            </w:pPr>
            <w:r w:rsidRPr="006E5989">
              <w:rPr>
                <w:b/>
              </w:rPr>
              <w:t>Daily Stats</w:t>
            </w:r>
          </w:p>
        </w:tc>
        <w:tc>
          <w:tcPr>
            <w:tcW w:w="1762" w:type="dxa"/>
            <w:gridSpan w:val="3"/>
            <w:vMerge/>
          </w:tcPr>
          <w:p w:rsidR="00690A5A" w:rsidRDefault="00690A5A" w:rsidP="00F439F5"/>
        </w:tc>
      </w:tr>
      <w:tr w:rsidR="00690A5A" w:rsidTr="00F808DB">
        <w:trPr>
          <w:trHeight w:val="283"/>
        </w:trPr>
        <w:tc>
          <w:tcPr>
            <w:tcW w:w="6079" w:type="dxa"/>
            <w:gridSpan w:val="9"/>
            <w:vMerge/>
          </w:tcPr>
          <w:p w:rsidR="00690A5A" w:rsidRDefault="00690A5A" w:rsidP="00F439F5"/>
        </w:tc>
        <w:tc>
          <w:tcPr>
            <w:tcW w:w="1402" w:type="dxa"/>
            <w:gridSpan w:val="2"/>
          </w:tcPr>
          <w:p w:rsidR="00690A5A" w:rsidRPr="006E5989" w:rsidRDefault="00690A5A" w:rsidP="00F439F5">
            <w:pPr>
              <w:rPr>
                <w:b/>
              </w:rPr>
            </w:pPr>
            <w:r w:rsidRPr="006E5989">
              <w:rPr>
                <w:b/>
              </w:rPr>
              <w:t>Season</w:t>
            </w:r>
          </w:p>
        </w:tc>
        <w:tc>
          <w:tcPr>
            <w:tcW w:w="1762" w:type="dxa"/>
            <w:gridSpan w:val="3"/>
            <w:vMerge/>
          </w:tcPr>
          <w:p w:rsidR="00690A5A" w:rsidRDefault="00690A5A" w:rsidP="00F439F5"/>
        </w:tc>
      </w:tr>
      <w:tr w:rsidR="00690A5A" w:rsidTr="00F808DB">
        <w:trPr>
          <w:trHeight w:val="283"/>
        </w:trPr>
        <w:tc>
          <w:tcPr>
            <w:tcW w:w="6079" w:type="dxa"/>
            <w:gridSpan w:val="9"/>
            <w:vMerge/>
          </w:tcPr>
          <w:p w:rsidR="00690A5A" w:rsidRDefault="00690A5A" w:rsidP="00F439F5"/>
        </w:tc>
        <w:tc>
          <w:tcPr>
            <w:tcW w:w="1402" w:type="dxa"/>
            <w:gridSpan w:val="2"/>
          </w:tcPr>
          <w:p w:rsidR="00690A5A" w:rsidRPr="006E5989" w:rsidRDefault="00690A5A" w:rsidP="00F439F5">
            <w:pPr>
              <w:rPr>
                <w:b/>
              </w:rPr>
            </w:pPr>
            <w:r w:rsidRPr="006E5989">
              <w:rPr>
                <w:b/>
              </w:rPr>
              <w:t>Day</w:t>
            </w:r>
          </w:p>
        </w:tc>
        <w:tc>
          <w:tcPr>
            <w:tcW w:w="1762" w:type="dxa"/>
            <w:gridSpan w:val="3"/>
            <w:vMerge/>
          </w:tcPr>
          <w:p w:rsidR="00690A5A" w:rsidRDefault="00690A5A" w:rsidP="00F439F5"/>
        </w:tc>
      </w:tr>
      <w:tr w:rsidR="00690A5A" w:rsidTr="00F808DB">
        <w:trPr>
          <w:trHeight w:val="203"/>
        </w:trPr>
        <w:tc>
          <w:tcPr>
            <w:tcW w:w="6079" w:type="dxa"/>
            <w:gridSpan w:val="9"/>
            <w:vMerge/>
          </w:tcPr>
          <w:p w:rsidR="00690A5A" w:rsidRDefault="00690A5A" w:rsidP="00F439F5"/>
        </w:tc>
        <w:tc>
          <w:tcPr>
            <w:tcW w:w="3164" w:type="dxa"/>
            <w:gridSpan w:val="5"/>
            <w:shd w:val="clear" w:color="auto" w:fill="D9D9D9"/>
          </w:tcPr>
          <w:p w:rsidR="00690A5A" w:rsidRPr="006E5989" w:rsidRDefault="00690A5A" w:rsidP="00F439F5">
            <w:pPr>
              <w:rPr>
                <w:b/>
                <w:sz w:val="16"/>
                <w:szCs w:val="16"/>
              </w:rPr>
            </w:pPr>
          </w:p>
        </w:tc>
      </w:tr>
      <w:tr w:rsidR="00690A5A" w:rsidTr="00F808DB">
        <w:trPr>
          <w:trHeight w:val="283"/>
        </w:trPr>
        <w:tc>
          <w:tcPr>
            <w:tcW w:w="6079" w:type="dxa"/>
            <w:gridSpan w:val="9"/>
            <w:vMerge/>
          </w:tcPr>
          <w:p w:rsidR="00690A5A" w:rsidRDefault="00690A5A" w:rsidP="00F439F5"/>
        </w:tc>
        <w:tc>
          <w:tcPr>
            <w:tcW w:w="1402" w:type="dxa"/>
            <w:gridSpan w:val="2"/>
          </w:tcPr>
          <w:p w:rsidR="00690A5A" w:rsidRPr="006E5989" w:rsidRDefault="00690A5A" w:rsidP="00F439F5">
            <w:pPr>
              <w:rPr>
                <w:b/>
              </w:rPr>
            </w:pPr>
            <w:r w:rsidRPr="006E5989">
              <w:rPr>
                <w:b/>
              </w:rPr>
              <w:t>Threshold</w:t>
            </w:r>
          </w:p>
        </w:tc>
        <w:tc>
          <w:tcPr>
            <w:tcW w:w="1762" w:type="dxa"/>
            <w:gridSpan w:val="3"/>
          </w:tcPr>
          <w:p w:rsidR="00690A5A" w:rsidRDefault="00690A5A" w:rsidP="00F439F5">
            <w:r>
              <w:t>N/A</w:t>
            </w:r>
          </w:p>
        </w:tc>
      </w:tr>
      <w:tr w:rsidR="00690A5A" w:rsidTr="00F808DB">
        <w:trPr>
          <w:trHeight w:val="750"/>
        </w:trPr>
        <w:tc>
          <w:tcPr>
            <w:tcW w:w="6079" w:type="dxa"/>
            <w:gridSpan w:val="9"/>
            <w:vMerge/>
          </w:tcPr>
          <w:p w:rsidR="00690A5A" w:rsidRDefault="00690A5A" w:rsidP="00F439F5"/>
        </w:tc>
        <w:tc>
          <w:tcPr>
            <w:tcW w:w="3164" w:type="dxa"/>
            <w:gridSpan w:val="5"/>
            <w:shd w:val="clear" w:color="auto" w:fill="D9D9D9"/>
          </w:tcPr>
          <w:p w:rsidR="00690A5A" w:rsidRDefault="00690A5A" w:rsidP="00F439F5"/>
        </w:tc>
      </w:tr>
      <w:tr w:rsidR="00690A5A" w:rsidTr="00F808DB">
        <w:trPr>
          <w:cantSplit/>
          <w:trHeight w:val="1543"/>
        </w:trPr>
        <w:tc>
          <w:tcPr>
            <w:tcW w:w="823" w:type="dxa"/>
            <w:shd w:val="clear" w:color="auto" w:fill="8DB3E2"/>
            <w:textDirection w:val="btLr"/>
          </w:tcPr>
          <w:p w:rsidR="00690A5A" w:rsidRDefault="00690A5A" w:rsidP="006E5989">
            <w:pPr>
              <w:ind w:left="113" w:right="113"/>
              <w:jc w:val="center"/>
            </w:pPr>
            <w:r>
              <w:t>Description</w:t>
            </w:r>
          </w:p>
        </w:tc>
        <w:tc>
          <w:tcPr>
            <w:tcW w:w="8420" w:type="dxa"/>
            <w:gridSpan w:val="13"/>
          </w:tcPr>
          <w:p w:rsidR="00690A5A" w:rsidRDefault="00690A5A" w:rsidP="00F439F5"/>
          <w:p w:rsidR="00690A5A" w:rsidRDefault="00690A5A" w:rsidP="006E5989">
            <w:pPr>
              <w:jc w:val="both"/>
            </w:pPr>
            <w:r>
              <w:t xml:space="preserve">The Target diagram plots for each station the normalized CRMSE against the normalized BIAS. The distance from the origin represents the normalized RMSE. The screen is divided into </w:t>
            </w:r>
            <w:hyperlink w:anchor="_Target_Diagram_(Fig2" w:history="1">
              <w:r w:rsidRPr="00C455B5">
                <w:rPr>
                  <w:rStyle w:val="Hyperlink"/>
                </w:rPr>
                <w:t>four areas</w:t>
              </w:r>
            </w:hyperlink>
            <w:r>
              <w:t xml:space="preserve"> distinguishing the main source of error type for each station (Negative and positive bias, correlation (R), and standard deviation (SD). Different symbols and colors are used to represent the different stations.</w:t>
            </w:r>
          </w:p>
          <w:p w:rsidR="00690A5A" w:rsidRDefault="00690A5A" w:rsidP="0095025B">
            <w:pPr>
              <w:jc w:val="both"/>
            </w:pPr>
            <w:r>
              <w:t>The CRMSE related error is examined to see whether it is dominated by R or by SD. The following ratio is used to assign a given station either to the left or right side of the target diagram (see METHOD2012 for more details)</w:t>
            </w:r>
          </w:p>
          <w:p w:rsidR="00690A5A" w:rsidRDefault="00A14D85" w:rsidP="006600DA">
            <w:pPr>
              <w:jc w:val="center"/>
            </w:pPr>
            <w:r w:rsidRPr="0095025B">
              <w:rPr>
                <w:position w:val="-34"/>
              </w:rPr>
              <w:object w:dxaOrig="5814" w:dyaOrig="944">
                <v:shape id="_x0000_i1081" type="#_x0000_t75" style="width:265pt;height:41.5pt" o:ole="">
                  <v:imagedata r:id="rId147" o:title=""/>
                </v:shape>
                <o:OLEObject Type="Embed" ProgID="Equation.3" ShapeID="_x0000_i1081" DrawAspect="Content" ObjectID="_1485793245" r:id="rId148"/>
              </w:object>
            </w:r>
          </w:p>
        </w:tc>
      </w:tr>
      <w:tr w:rsidR="00690A5A" w:rsidTr="00F808DB">
        <w:trPr>
          <w:cantSplit/>
          <w:trHeight w:val="254"/>
        </w:trPr>
        <w:tc>
          <w:tcPr>
            <w:tcW w:w="9243" w:type="dxa"/>
            <w:gridSpan w:val="14"/>
            <w:shd w:val="clear" w:color="auto" w:fill="7F7F7F"/>
            <w:textDirection w:val="btLr"/>
          </w:tcPr>
          <w:p w:rsidR="00690A5A" w:rsidRDefault="00690A5A" w:rsidP="00F439F5"/>
        </w:tc>
      </w:tr>
      <w:tr w:rsidR="00690A5A" w:rsidTr="00F808DB">
        <w:trPr>
          <w:cantSplit/>
          <w:trHeight w:val="231"/>
        </w:trPr>
        <w:tc>
          <w:tcPr>
            <w:tcW w:w="823" w:type="dxa"/>
            <w:vMerge w:val="restart"/>
            <w:shd w:val="clear" w:color="auto" w:fill="8DB3E2"/>
            <w:textDirection w:val="btLr"/>
          </w:tcPr>
          <w:p w:rsidR="00690A5A" w:rsidRDefault="00690A5A" w:rsidP="006E5989">
            <w:pPr>
              <w:ind w:left="113" w:right="113"/>
              <w:jc w:val="center"/>
            </w:pPr>
            <w:r>
              <w:t>MQO</w:t>
            </w:r>
          </w:p>
        </w:tc>
        <w:tc>
          <w:tcPr>
            <w:tcW w:w="8420" w:type="dxa"/>
            <w:gridSpan w:val="13"/>
          </w:tcPr>
          <w:p w:rsidR="00690A5A" w:rsidRDefault="00690A5A" w:rsidP="00F439F5"/>
          <w:p w:rsidR="00690A5A" w:rsidRPr="00A1515C" w:rsidRDefault="00690A5A" w:rsidP="00A14D85">
            <w:pPr>
              <w:jc w:val="both"/>
            </w:pPr>
            <w:r>
              <w:t>Dashed and solid lines indicate RMSE/2RMS</w:t>
            </w:r>
            <w:r w:rsidRPr="006E5989">
              <w:rPr>
                <w:vertAlign w:val="subscript"/>
              </w:rPr>
              <w:t>U</w:t>
            </w:r>
            <w:r>
              <w:t xml:space="preserve"> ratios of 0.5 and 1, respectively. The number of stations fulfilling RMSE/2RMS</w:t>
            </w:r>
            <w:r w:rsidRPr="006E5989">
              <w:rPr>
                <w:vertAlign w:val="subscript"/>
              </w:rPr>
              <w:t>U</w:t>
            </w:r>
            <w:r>
              <w:t xml:space="preserve"> &lt; 1 is indicated in the upper left part of the diagram and should be larger than 90%. The Target diagram is only available with associated MQO (see below). This diagram is not available for yearly average values. More details can be found in </w:t>
            </w:r>
            <w:hyperlink w:anchor="_Target_Diagram_(Fig2" w:history="1">
              <w:r w:rsidR="00C455B5" w:rsidRPr="00C455B5">
                <w:rPr>
                  <w:rStyle w:val="Hyperlink"/>
                </w:rPr>
                <w:t xml:space="preserve">Concepts </w:t>
              </w:r>
              <w:proofErr w:type="gramStart"/>
              <w:r w:rsidR="00A14D85" w:rsidRPr="00C455B5">
                <w:rPr>
                  <w:rStyle w:val="Hyperlink"/>
                </w:rPr>
                <w:t xml:space="preserve">Section </w:t>
              </w:r>
              <w:proofErr w:type="gramEnd"/>
              <w:r w:rsidR="00A14D85" w:rsidRPr="00C455B5">
                <w:rPr>
                  <w:rStyle w:val="Hyperlink"/>
                </w:rPr>
                <w:fldChar w:fldCharType="begin"/>
              </w:r>
              <w:r w:rsidR="00A14D85" w:rsidRPr="00C455B5">
                <w:rPr>
                  <w:rStyle w:val="Hyperlink"/>
                </w:rPr>
                <w:instrText xml:space="preserve"> REF _Ref392507134 \r \h </w:instrText>
              </w:r>
              <w:r w:rsidR="00A14D85" w:rsidRPr="00C455B5">
                <w:rPr>
                  <w:rStyle w:val="Hyperlink"/>
                </w:rPr>
              </w:r>
              <w:r w:rsidR="00A14D85" w:rsidRPr="00C455B5">
                <w:rPr>
                  <w:rStyle w:val="Hyperlink"/>
                </w:rPr>
                <w:fldChar w:fldCharType="separate"/>
              </w:r>
              <w:r w:rsidR="006B094A">
                <w:rPr>
                  <w:rStyle w:val="Hyperlink"/>
                </w:rPr>
                <w:t>5.1</w:t>
              </w:r>
              <w:r w:rsidR="00A14D85" w:rsidRPr="00C455B5">
                <w:rPr>
                  <w:rStyle w:val="Hyperlink"/>
                </w:rPr>
                <w:fldChar w:fldCharType="end"/>
              </w:r>
            </w:hyperlink>
            <w:r>
              <w:t>.</w:t>
            </w:r>
          </w:p>
        </w:tc>
      </w:tr>
      <w:tr w:rsidR="00690A5A" w:rsidTr="00F808DB">
        <w:trPr>
          <w:cantSplit/>
          <w:trHeight w:val="230"/>
        </w:trPr>
        <w:tc>
          <w:tcPr>
            <w:tcW w:w="823" w:type="dxa"/>
            <w:vMerge/>
            <w:shd w:val="clear" w:color="auto" w:fill="8DB3E2"/>
            <w:textDirection w:val="btLr"/>
          </w:tcPr>
          <w:p w:rsidR="00690A5A" w:rsidRDefault="00690A5A" w:rsidP="006E5989">
            <w:pPr>
              <w:ind w:left="113" w:right="113"/>
              <w:jc w:val="center"/>
            </w:pPr>
          </w:p>
        </w:tc>
        <w:tc>
          <w:tcPr>
            <w:tcW w:w="8420" w:type="dxa"/>
            <w:gridSpan w:val="13"/>
            <w:shd w:val="clear" w:color="auto" w:fill="D9D9D9"/>
          </w:tcPr>
          <w:p w:rsidR="00690A5A" w:rsidRPr="006E5989" w:rsidRDefault="00690A5A" w:rsidP="00F439F5">
            <w:pPr>
              <w:rPr>
                <w:sz w:val="16"/>
                <w:szCs w:val="16"/>
              </w:rPr>
            </w:pPr>
            <w:r w:rsidRPr="006E5989">
              <w:rPr>
                <w:sz w:val="16"/>
                <w:szCs w:val="16"/>
              </w:rPr>
              <w:t>MQO are valid for the following parameters/ time statistic choices</w:t>
            </w:r>
          </w:p>
        </w:tc>
      </w:tr>
      <w:tr w:rsidR="000B6FDA" w:rsidTr="00F808DB">
        <w:trPr>
          <w:cantSplit/>
          <w:trHeight w:val="231"/>
        </w:trPr>
        <w:tc>
          <w:tcPr>
            <w:tcW w:w="823" w:type="dxa"/>
            <w:vMerge/>
            <w:shd w:val="clear" w:color="auto" w:fill="8DB3E2"/>
            <w:textDirection w:val="btLr"/>
          </w:tcPr>
          <w:p w:rsidR="00690A5A" w:rsidRDefault="00690A5A" w:rsidP="006E5989">
            <w:pPr>
              <w:ind w:left="113" w:right="113"/>
              <w:jc w:val="center"/>
            </w:pPr>
          </w:p>
        </w:tc>
        <w:tc>
          <w:tcPr>
            <w:tcW w:w="1938" w:type="dxa"/>
            <w:gridSpan w:val="3"/>
          </w:tcPr>
          <w:p w:rsidR="00690A5A" w:rsidRPr="006E5989" w:rsidRDefault="00690A5A" w:rsidP="00F439F5">
            <w:pPr>
              <w:rPr>
                <w:i/>
              </w:rPr>
            </w:pPr>
            <w:r w:rsidRPr="006E5989">
              <w:rPr>
                <w:i/>
              </w:rPr>
              <w:t>Parameter</w:t>
            </w:r>
          </w:p>
        </w:tc>
        <w:tc>
          <w:tcPr>
            <w:tcW w:w="1905" w:type="dxa"/>
            <w:gridSpan w:val="4"/>
          </w:tcPr>
          <w:p w:rsidR="00690A5A" w:rsidRPr="006E5989" w:rsidRDefault="00690A5A" w:rsidP="00F439F5">
            <w:pPr>
              <w:rPr>
                <w:i/>
              </w:rPr>
            </w:pPr>
            <w:r w:rsidRPr="006E5989">
              <w:rPr>
                <w:i/>
              </w:rPr>
              <w:t xml:space="preserve">Time </w:t>
            </w:r>
            <w:proofErr w:type="spellStart"/>
            <w:r w:rsidRPr="006E5989">
              <w:rPr>
                <w:i/>
              </w:rPr>
              <w:t>Avg</w:t>
            </w:r>
            <w:proofErr w:type="spellEnd"/>
          </w:p>
        </w:tc>
        <w:tc>
          <w:tcPr>
            <w:tcW w:w="1427" w:type="dxa"/>
            <w:gridSpan w:val="2"/>
          </w:tcPr>
          <w:p w:rsidR="00690A5A" w:rsidRPr="006E5989" w:rsidRDefault="00690A5A" w:rsidP="00F439F5">
            <w:pPr>
              <w:rPr>
                <w:i/>
              </w:rPr>
            </w:pPr>
            <w:r w:rsidRPr="006E5989">
              <w:rPr>
                <w:i/>
              </w:rPr>
              <w:t>Daily Stats</w:t>
            </w:r>
          </w:p>
        </w:tc>
        <w:tc>
          <w:tcPr>
            <w:tcW w:w="1561" w:type="dxa"/>
            <w:gridSpan w:val="2"/>
          </w:tcPr>
          <w:p w:rsidR="00690A5A" w:rsidRPr="006E5989" w:rsidRDefault="00690A5A" w:rsidP="00F439F5">
            <w:pPr>
              <w:rPr>
                <w:i/>
              </w:rPr>
            </w:pPr>
            <w:r w:rsidRPr="006E5989">
              <w:rPr>
                <w:i/>
              </w:rPr>
              <w:t>Season</w:t>
            </w:r>
          </w:p>
        </w:tc>
        <w:tc>
          <w:tcPr>
            <w:tcW w:w="745" w:type="dxa"/>
          </w:tcPr>
          <w:p w:rsidR="00690A5A" w:rsidRPr="006E5989" w:rsidRDefault="00690A5A" w:rsidP="00F439F5">
            <w:pPr>
              <w:rPr>
                <w:i/>
              </w:rPr>
            </w:pPr>
            <w:r w:rsidRPr="006E5989">
              <w:rPr>
                <w:i/>
              </w:rPr>
              <w:t>Day</w:t>
            </w:r>
          </w:p>
        </w:tc>
        <w:tc>
          <w:tcPr>
            <w:tcW w:w="844" w:type="dxa"/>
          </w:tcPr>
          <w:p w:rsidR="00690A5A" w:rsidRPr="006E5989" w:rsidRDefault="00690A5A" w:rsidP="00F439F5">
            <w:pPr>
              <w:rPr>
                <w:i/>
              </w:rPr>
            </w:pPr>
            <w:r w:rsidRPr="006E5989">
              <w:rPr>
                <w:i/>
              </w:rPr>
              <w:t>Group</w:t>
            </w:r>
          </w:p>
        </w:tc>
      </w:tr>
      <w:tr w:rsidR="000B6FDA" w:rsidTr="00F808DB">
        <w:trPr>
          <w:cantSplit/>
          <w:trHeight w:val="69"/>
        </w:trPr>
        <w:tc>
          <w:tcPr>
            <w:tcW w:w="823" w:type="dxa"/>
            <w:vMerge/>
            <w:shd w:val="clear" w:color="auto" w:fill="8DB3E2"/>
            <w:textDirection w:val="btLr"/>
          </w:tcPr>
          <w:p w:rsidR="00690A5A" w:rsidRDefault="00690A5A" w:rsidP="006E5989">
            <w:pPr>
              <w:ind w:left="113" w:right="113"/>
              <w:jc w:val="center"/>
            </w:pPr>
          </w:p>
        </w:tc>
        <w:tc>
          <w:tcPr>
            <w:tcW w:w="1938" w:type="dxa"/>
            <w:gridSpan w:val="3"/>
          </w:tcPr>
          <w:p w:rsidR="00690A5A" w:rsidRDefault="00690A5A" w:rsidP="00F439F5">
            <w:r>
              <w:t>O3</w:t>
            </w:r>
          </w:p>
        </w:tc>
        <w:tc>
          <w:tcPr>
            <w:tcW w:w="1905" w:type="dxa"/>
            <w:gridSpan w:val="4"/>
          </w:tcPr>
          <w:p w:rsidR="00690A5A" w:rsidRDefault="00690A5A" w:rsidP="008141C8">
            <w:r>
              <w:t>8H</w:t>
            </w:r>
          </w:p>
        </w:tc>
        <w:tc>
          <w:tcPr>
            <w:tcW w:w="1427" w:type="dxa"/>
            <w:gridSpan w:val="2"/>
          </w:tcPr>
          <w:p w:rsidR="00690A5A" w:rsidRDefault="00690A5A" w:rsidP="00F439F5">
            <w:r>
              <w:t>Max</w:t>
            </w:r>
          </w:p>
        </w:tc>
        <w:tc>
          <w:tcPr>
            <w:tcW w:w="1561" w:type="dxa"/>
            <w:gridSpan w:val="2"/>
          </w:tcPr>
          <w:p w:rsidR="00690A5A" w:rsidRDefault="00690A5A" w:rsidP="00F439F5">
            <w:r>
              <w:t>Free</w:t>
            </w:r>
          </w:p>
        </w:tc>
        <w:tc>
          <w:tcPr>
            <w:tcW w:w="745" w:type="dxa"/>
          </w:tcPr>
          <w:p w:rsidR="00690A5A" w:rsidRDefault="00690A5A" w:rsidP="00F439F5">
            <w:r>
              <w:t>N/A</w:t>
            </w:r>
          </w:p>
        </w:tc>
        <w:tc>
          <w:tcPr>
            <w:tcW w:w="844" w:type="dxa"/>
          </w:tcPr>
          <w:p w:rsidR="00690A5A" w:rsidRDefault="00690A5A" w:rsidP="00F439F5">
            <w:r>
              <w:t>90%</w:t>
            </w:r>
          </w:p>
        </w:tc>
      </w:tr>
      <w:tr w:rsidR="000B6FDA" w:rsidTr="00F808DB">
        <w:trPr>
          <w:cantSplit/>
          <w:trHeight w:val="69"/>
        </w:trPr>
        <w:tc>
          <w:tcPr>
            <w:tcW w:w="823" w:type="dxa"/>
            <w:vMerge/>
            <w:shd w:val="clear" w:color="auto" w:fill="8DB3E2"/>
            <w:textDirection w:val="btLr"/>
          </w:tcPr>
          <w:p w:rsidR="00690A5A" w:rsidRDefault="00690A5A" w:rsidP="006E5989">
            <w:pPr>
              <w:ind w:left="113" w:right="113"/>
              <w:jc w:val="center"/>
            </w:pPr>
          </w:p>
        </w:tc>
        <w:tc>
          <w:tcPr>
            <w:tcW w:w="1938" w:type="dxa"/>
            <w:gridSpan w:val="3"/>
          </w:tcPr>
          <w:p w:rsidR="00690A5A" w:rsidRDefault="00690A5A" w:rsidP="00F439F5">
            <w:r>
              <w:t>NO2</w:t>
            </w:r>
          </w:p>
        </w:tc>
        <w:tc>
          <w:tcPr>
            <w:tcW w:w="1905" w:type="dxa"/>
            <w:gridSpan w:val="4"/>
          </w:tcPr>
          <w:p w:rsidR="00690A5A" w:rsidRDefault="00690A5A" w:rsidP="008141C8">
            <w:r>
              <w:t>Preserve</w:t>
            </w:r>
          </w:p>
        </w:tc>
        <w:tc>
          <w:tcPr>
            <w:tcW w:w="1427" w:type="dxa"/>
            <w:gridSpan w:val="2"/>
          </w:tcPr>
          <w:p w:rsidR="00690A5A" w:rsidRDefault="00690A5A" w:rsidP="00F439F5">
            <w:r>
              <w:t>Preserve</w:t>
            </w:r>
          </w:p>
        </w:tc>
        <w:tc>
          <w:tcPr>
            <w:tcW w:w="1561" w:type="dxa"/>
            <w:gridSpan w:val="2"/>
          </w:tcPr>
          <w:p w:rsidR="00690A5A" w:rsidRDefault="00690A5A" w:rsidP="00F439F5">
            <w:r>
              <w:t>Free</w:t>
            </w:r>
          </w:p>
        </w:tc>
        <w:tc>
          <w:tcPr>
            <w:tcW w:w="745" w:type="dxa"/>
          </w:tcPr>
          <w:p w:rsidR="00690A5A" w:rsidRDefault="00690A5A" w:rsidP="00F439F5">
            <w:r>
              <w:t>Free</w:t>
            </w:r>
          </w:p>
        </w:tc>
        <w:tc>
          <w:tcPr>
            <w:tcW w:w="844" w:type="dxa"/>
          </w:tcPr>
          <w:p w:rsidR="00690A5A" w:rsidRDefault="00690A5A" w:rsidP="00F439F5">
            <w:r>
              <w:t>90%</w:t>
            </w:r>
          </w:p>
        </w:tc>
      </w:tr>
      <w:tr w:rsidR="000B6FDA" w:rsidTr="00F808DB">
        <w:trPr>
          <w:cantSplit/>
          <w:trHeight w:val="69"/>
        </w:trPr>
        <w:tc>
          <w:tcPr>
            <w:tcW w:w="823" w:type="dxa"/>
            <w:vMerge/>
            <w:shd w:val="clear" w:color="auto" w:fill="8DB3E2"/>
            <w:textDirection w:val="btLr"/>
          </w:tcPr>
          <w:p w:rsidR="00690A5A" w:rsidRDefault="00690A5A" w:rsidP="006E5989">
            <w:pPr>
              <w:ind w:left="113" w:right="113"/>
              <w:jc w:val="center"/>
            </w:pPr>
          </w:p>
        </w:tc>
        <w:tc>
          <w:tcPr>
            <w:tcW w:w="1938" w:type="dxa"/>
            <w:gridSpan w:val="3"/>
          </w:tcPr>
          <w:p w:rsidR="00690A5A" w:rsidRDefault="00690A5A" w:rsidP="00F439F5">
            <w:r>
              <w:t>PM10</w:t>
            </w:r>
          </w:p>
        </w:tc>
        <w:tc>
          <w:tcPr>
            <w:tcW w:w="1905" w:type="dxa"/>
            <w:gridSpan w:val="4"/>
          </w:tcPr>
          <w:p w:rsidR="00690A5A" w:rsidRDefault="00690A5A" w:rsidP="00F439F5">
            <w:r>
              <w:t>Preserve</w:t>
            </w:r>
          </w:p>
        </w:tc>
        <w:tc>
          <w:tcPr>
            <w:tcW w:w="1427" w:type="dxa"/>
            <w:gridSpan w:val="2"/>
          </w:tcPr>
          <w:p w:rsidR="00690A5A" w:rsidRDefault="00690A5A" w:rsidP="00F439F5">
            <w:r>
              <w:t>Mean</w:t>
            </w:r>
          </w:p>
        </w:tc>
        <w:tc>
          <w:tcPr>
            <w:tcW w:w="1561" w:type="dxa"/>
            <w:gridSpan w:val="2"/>
          </w:tcPr>
          <w:p w:rsidR="00690A5A" w:rsidRDefault="00690A5A" w:rsidP="00F439F5">
            <w:r>
              <w:t>Free</w:t>
            </w:r>
          </w:p>
        </w:tc>
        <w:tc>
          <w:tcPr>
            <w:tcW w:w="745" w:type="dxa"/>
          </w:tcPr>
          <w:p w:rsidR="00690A5A" w:rsidRDefault="00690A5A" w:rsidP="0095025B">
            <w:r>
              <w:t>N/A</w:t>
            </w:r>
          </w:p>
        </w:tc>
        <w:tc>
          <w:tcPr>
            <w:tcW w:w="844" w:type="dxa"/>
          </w:tcPr>
          <w:p w:rsidR="00690A5A" w:rsidRDefault="00690A5A" w:rsidP="00F439F5">
            <w:r>
              <w:t>90%</w:t>
            </w:r>
          </w:p>
        </w:tc>
      </w:tr>
      <w:tr w:rsidR="000B6FDA" w:rsidTr="00F808DB">
        <w:trPr>
          <w:cantSplit/>
          <w:trHeight w:val="69"/>
        </w:trPr>
        <w:tc>
          <w:tcPr>
            <w:tcW w:w="823" w:type="dxa"/>
            <w:vMerge/>
            <w:shd w:val="clear" w:color="auto" w:fill="8DB3E2"/>
            <w:textDirection w:val="btLr"/>
          </w:tcPr>
          <w:p w:rsidR="00A14D85" w:rsidRDefault="00A14D85" w:rsidP="006E5989">
            <w:pPr>
              <w:ind w:left="113" w:right="113"/>
              <w:jc w:val="center"/>
            </w:pPr>
          </w:p>
        </w:tc>
        <w:tc>
          <w:tcPr>
            <w:tcW w:w="1938" w:type="dxa"/>
            <w:gridSpan w:val="3"/>
          </w:tcPr>
          <w:p w:rsidR="00A14D85" w:rsidRDefault="00A14D85" w:rsidP="00F439F5">
            <w:r>
              <w:t>PM25</w:t>
            </w:r>
          </w:p>
        </w:tc>
        <w:tc>
          <w:tcPr>
            <w:tcW w:w="1905" w:type="dxa"/>
            <w:gridSpan w:val="4"/>
          </w:tcPr>
          <w:p w:rsidR="00A14D85" w:rsidRDefault="00A14D85" w:rsidP="00F439F5">
            <w:r>
              <w:t>Preserve</w:t>
            </w:r>
          </w:p>
        </w:tc>
        <w:tc>
          <w:tcPr>
            <w:tcW w:w="1427" w:type="dxa"/>
            <w:gridSpan w:val="2"/>
          </w:tcPr>
          <w:p w:rsidR="00A14D85" w:rsidRDefault="00A14D85" w:rsidP="00F439F5">
            <w:r>
              <w:t>Mean</w:t>
            </w:r>
          </w:p>
        </w:tc>
        <w:tc>
          <w:tcPr>
            <w:tcW w:w="1561" w:type="dxa"/>
            <w:gridSpan w:val="2"/>
          </w:tcPr>
          <w:p w:rsidR="00A14D85" w:rsidRDefault="00A14D85" w:rsidP="00F439F5">
            <w:r>
              <w:t>Free</w:t>
            </w:r>
          </w:p>
        </w:tc>
        <w:tc>
          <w:tcPr>
            <w:tcW w:w="745" w:type="dxa"/>
          </w:tcPr>
          <w:p w:rsidR="00A14D85" w:rsidRDefault="00A14D85" w:rsidP="0095025B">
            <w:r>
              <w:t>N/A</w:t>
            </w:r>
          </w:p>
        </w:tc>
        <w:tc>
          <w:tcPr>
            <w:tcW w:w="844" w:type="dxa"/>
          </w:tcPr>
          <w:p w:rsidR="00A14D85" w:rsidRDefault="00A14D85" w:rsidP="00F439F5">
            <w:r>
              <w:t>90%</w:t>
            </w:r>
          </w:p>
        </w:tc>
      </w:tr>
      <w:tr w:rsidR="000B6FDA" w:rsidTr="00F808DB">
        <w:trPr>
          <w:cantSplit/>
          <w:trHeight w:val="69"/>
        </w:trPr>
        <w:tc>
          <w:tcPr>
            <w:tcW w:w="823" w:type="dxa"/>
            <w:vMerge/>
            <w:shd w:val="clear" w:color="auto" w:fill="8DB3E2"/>
            <w:textDirection w:val="btLr"/>
          </w:tcPr>
          <w:p w:rsidR="00690A5A" w:rsidRDefault="00690A5A" w:rsidP="006E5989">
            <w:pPr>
              <w:ind w:left="113" w:right="113"/>
              <w:jc w:val="center"/>
            </w:pPr>
          </w:p>
        </w:tc>
        <w:tc>
          <w:tcPr>
            <w:tcW w:w="1938" w:type="dxa"/>
            <w:gridSpan w:val="3"/>
          </w:tcPr>
          <w:p w:rsidR="00690A5A" w:rsidRDefault="00690A5A" w:rsidP="00F439F5">
            <w:r>
              <w:t>WS</w:t>
            </w:r>
          </w:p>
        </w:tc>
        <w:tc>
          <w:tcPr>
            <w:tcW w:w="1905" w:type="dxa"/>
            <w:gridSpan w:val="4"/>
          </w:tcPr>
          <w:p w:rsidR="00690A5A" w:rsidRDefault="00690A5A" w:rsidP="00F439F5">
            <w:r>
              <w:t>Preserve</w:t>
            </w:r>
          </w:p>
        </w:tc>
        <w:tc>
          <w:tcPr>
            <w:tcW w:w="1427" w:type="dxa"/>
            <w:gridSpan w:val="2"/>
          </w:tcPr>
          <w:p w:rsidR="00690A5A" w:rsidRDefault="00690A5A" w:rsidP="00F439F5">
            <w:r>
              <w:t>Preserve</w:t>
            </w:r>
          </w:p>
        </w:tc>
        <w:tc>
          <w:tcPr>
            <w:tcW w:w="1561" w:type="dxa"/>
            <w:gridSpan w:val="2"/>
          </w:tcPr>
          <w:p w:rsidR="00690A5A" w:rsidRDefault="00690A5A" w:rsidP="00F439F5">
            <w:r>
              <w:t>Free</w:t>
            </w:r>
          </w:p>
        </w:tc>
        <w:tc>
          <w:tcPr>
            <w:tcW w:w="745" w:type="dxa"/>
          </w:tcPr>
          <w:p w:rsidR="00690A5A" w:rsidRDefault="00690A5A" w:rsidP="00F439F5">
            <w:r>
              <w:t>Free</w:t>
            </w:r>
          </w:p>
        </w:tc>
        <w:tc>
          <w:tcPr>
            <w:tcW w:w="844" w:type="dxa"/>
          </w:tcPr>
          <w:p w:rsidR="00690A5A" w:rsidRDefault="00690A5A" w:rsidP="00F439F5">
            <w:r>
              <w:t>90%</w:t>
            </w:r>
          </w:p>
        </w:tc>
      </w:tr>
      <w:tr w:rsidR="000B6FDA" w:rsidTr="00F808DB">
        <w:trPr>
          <w:cantSplit/>
          <w:trHeight w:val="69"/>
        </w:trPr>
        <w:tc>
          <w:tcPr>
            <w:tcW w:w="823" w:type="dxa"/>
            <w:vMerge/>
            <w:shd w:val="clear" w:color="auto" w:fill="8DB3E2"/>
            <w:textDirection w:val="btLr"/>
          </w:tcPr>
          <w:p w:rsidR="00690A5A" w:rsidRDefault="00690A5A" w:rsidP="006E5989">
            <w:pPr>
              <w:ind w:left="113" w:right="113"/>
              <w:jc w:val="center"/>
            </w:pPr>
          </w:p>
        </w:tc>
        <w:tc>
          <w:tcPr>
            <w:tcW w:w="1938" w:type="dxa"/>
            <w:gridSpan w:val="3"/>
          </w:tcPr>
          <w:p w:rsidR="00690A5A" w:rsidRDefault="00690A5A" w:rsidP="00F439F5">
            <w:r>
              <w:t>TEMP</w:t>
            </w:r>
          </w:p>
        </w:tc>
        <w:tc>
          <w:tcPr>
            <w:tcW w:w="1905" w:type="dxa"/>
            <w:gridSpan w:val="4"/>
          </w:tcPr>
          <w:p w:rsidR="00690A5A" w:rsidRDefault="00690A5A" w:rsidP="00F439F5">
            <w:r>
              <w:t>Preserve</w:t>
            </w:r>
          </w:p>
        </w:tc>
        <w:tc>
          <w:tcPr>
            <w:tcW w:w="1427" w:type="dxa"/>
            <w:gridSpan w:val="2"/>
          </w:tcPr>
          <w:p w:rsidR="00690A5A" w:rsidRDefault="00690A5A" w:rsidP="00F439F5">
            <w:r>
              <w:t>Preserve</w:t>
            </w:r>
          </w:p>
        </w:tc>
        <w:tc>
          <w:tcPr>
            <w:tcW w:w="1561" w:type="dxa"/>
            <w:gridSpan w:val="2"/>
          </w:tcPr>
          <w:p w:rsidR="00690A5A" w:rsidRDefault="00690A5A" w:rsidP="00F439F5">
            <w:r>
              <w:t>Free</w:t>
            </w:r>
          </w:p>
        </w:tc>
        <w:tc>
          <w:tcPr>
            <w:tcW w:w="745" w:type="dxa"/>
          </w:tcPr>
          <w:p w:rsidR="00690A5A" w:rsidRDefault="00690A5A" w:rsidP="00F439F5">
            <w:r>
              <w:t>Free</w:t>
            </w:r>
          </w:p>
        </w:tc>
        <w:tc>
          <w:tcPr>
            <w:tcW w:w="844" w:type="dxa"/>
          </w:tcPr>
          <w:p w:rsidR="00690A5A" w:rsidRDefault="00690A5A" w:rsidP="00F439F5">
            <w:r>
              <w:t>90%</w:t>
            </w:r>
          </w:p>
        </w:tc>
      </w:tr>
      <w:tr w:rsidR="00690A5A" w:rsidTr="00F808DB">
        <w:trPr>
          <w:cantSplit/>
          <w:trHeight w:val="209"/>
        </w:trPr>
        <w:tc>
          <w:tcPr>
            <w:tcW w:w="9243" w:type="dxa"/>
            <w:gridSpan w:val="14"/>
            <w:shd w:val="clear" w:color="auto" w:fill="7F7F7F"/>
            <w:textDirection w:val="btLr"/>
          </w:tcPr>
          <w:p w:rsidR="00690A5A" w:rsidRPr="006E5989" w:rsidRDefault="00690A5A" w:rsidP="00F439F5">
            <w:pPr>
              <w:rPr>
                <w:sz w:val="16"/>
                <w:szCs w:val="16"/>
              </w:rPr>
            </w:pPr>
          </w:p>
        </w:tc>
      </w:tr>
      <w:tr w:rsidR="000B6FDA" w:rsidTr="00F808DB">
        <w:trPr>
          <w:cantSplit/>
          <w:trHeight w:val="438"/>
        </w:trPr>
        <w:tc>
          <w:tcPr>
            <w:tcW w:w="823" w:type="dxa"/>
            <w:vMerge w:val="restart"/>
            <w:shd w:val="clear" w:color="auto" w:fill="8DB3E2"/>
            <w:textDirection w:val="btLr"/>
          </w:tcPr>
          <w:p w:rsidR="00690A5A" w:rsidRDefault="00690A5A" w:rsidP="006E5989">
            <w:pPr>
              <w:ind w:left="113" w:right="113"/>
              <w:jc w:val="center"/>
            </w:pPr>
            <w:r>
              <w:t>Options</w:t>
            </w:r>
          </w:p>
        </w:tc>
        <w:tc>
          <w:tcPr>
            <w:tcW w:w="697" w:type="dxa"/>
          </w:tcPr>
          <w:p w:rsidR="00690A5A" w:rsidRPr="009E6F27" w:rsidRDefault="00690A5A" w:rsidP="006E5989">
            <w:pPr>
              <w:jc w:val="center"/>
            </w:pPr>
            <w:r w:rsidRPr="006E5989">
              <w:rPr>
                <w:b/>
              </w:rPr>
              <w:t>O</w:t>
            </w:r>
            <w:r w:rsidRPr="009E6F27">
              <w:t>BS</w:t>
            </w:r>
          </w:p>
        </w:tc>
        <w:tc>
          <w:tcPr>
            <w:tcW w:w="790" w:type="dxa"/>
          </w:tcPr>
          <w:p w:rsidR="00690A5A" w:rsidRPr="009E6F27" w:rsidRDefault="00690A5A" w:rsidP="006E5989">
            <w:pPr>
              <w:jc w:val="center"/>
            </w:pPr>
            <w:r w:rsidRPr="006E5989">
              <w:rPr>
                <w:b/>
              </w:rPr>
              <w:t>M</w:t>
            </w:r>
            <w:r w:rsidRPr="009E6F27">
              <w:t>OD</w:t>
            </w:r>
          </w:p>
        </w:tc>
        <w:tc>
          <w:tcPr>
            <w:tcW w:w="696" w:type="dxa"/>
            <w:gridSpan w:val="2"/>
          </w:tcPr>
          <w:p w:rsidR="00690A5A" w:rsidRPr="009E6F27" w:rsidRDefault="00690A5A" w:rsidP="006E5989">
            <w:pPr>
              <w:jc w:val="center"/>
            </w:pPr>
            <w:r w:rsidRPr="006E5989">
              <w:rPr>
                <w:b/>
              </w:rPr>
              <w:t>P</w:t>
            </w:r>
            <w:r w:rsidRPr="009E6F27">
              <w:t>AR</w:t>
            </w:r>
          </w:p>
        </w:tc>
        <w:tc>
          <w:tcPr>
            <w:tcW w:w="830" w:type="dxa"/>
          </w:tcPr>
          <w:p w:rsidR="00690A5A" w:rsidRPr="009E6F27" w:rsidRDefault="00690A5A" w:rsidP="006E5989">
            <w:pPr>
              <w:jc w:val="center"/>
            </w:pPr>
            <w:r w:rsidRPr="006E5989">
              <w:rPr>
                <w:b/>
              </w:rPr>
              <w:t>S</w:t>
            </w:r>
            <w:r w:rsidRPr="009E6F27">
              <w:t>CEN</w:t>
            </w:r>
          </w:p>
        </w:tc>
        <w:tc>
          <w:tcPr>
            <w:tcW w:w="763" w:type="dxa"/>
          </w:tcPr>
          <w:p w:rsidR="00690A5A" w:rsidRDefault="00690A5A" w:rsidP="006E5989">
            <w:pPr>
              <w:jc w:val="center"/>
            </w:pPr>
            <w:r>
              <w:t>Other</w:t>
            </w:r>
          </w:p>
        </w:tc>
        <w:tc>
          <w:tcPr>
            <w:tcW w:w="1480" w:type="dxa"/>
            <w:gridSpan w:val="2"/>
            <w:shd w:val="clear" w:color="auto" w:fill="BFBFBF"/>
          </w:tcPr>
          <w:p w:rsidR="00690A5A" w:rsidRDefault="00690A5A" w:rsidP="006E5989">
            <w:pPr>
              <w:jc w:val="center"/>
            </w:pPr>
          </w:p>
        </w:tc>
        <w:tc>
          <w:tcPr>
            <w:tcW w:w="1575" w:type="dxa"/>
            <w:gridSpan w:val="3"/>
          </w:tcPr>
          <w:p w:rsidR="00690A5A" w:rsidRDefault="00690A5A" w:rsidP="006E5989">
            <w:pPr>
              <w:jc w:val="center"/>
            </w:pPr>
            <w:r>
              <w:t>Single</w:t>
            </w:r>
          </w:p>
          <w:p w:rsidR="00690A5A" w:rsidRDefault="00690A5A" w:rsidP="006E5989">
            <w:pPr>
              <w:jc w:val="center"/>
            </w:pPr>
            <w:r>
              <w:t>Mode</w:t>
            </w:r>
          </w:p>
        </w:tc>
        <w:tc>
          <w:tcPr>
            <w:tcW w:w="1589" w:type="dxa"/>
            <w:gridSpan w:val="2"/>
          </w:tcPr>
          <w:p w:rsidR="00690A5A" w:rsidRDefault="00690A5A" w:rsidP="006E5989">
            <w:pPr>
              <w:jc w:val="center"/>
            </w:pPr>
            <w:r>
              <w:t>Group</w:t>
            </w:r>
          </w:p>
          <w:p w:rsidR="00690A5A" w:rsidRDefault="00690A5A" w:rsidP="006E5989">
            <w:pPr>
              <w:jc w:val="center"/>
            </w:pPr>
            <w:r>
              <w:t>mode</w:t>
            </w:r>
          </w:p>
        </w:tc>
      </w:tr>
      <w:tr w:rsidR="000B6FDA" w:rsidTr="00F808DB">
        <w:trPr>
          <w:cantSplit/>
          <w:trHeight w:val="516"/>
        </w:trPr>
        <w:tc>
          <w:tcPr>
            <w:tcW w:w="823" w:type="dxa"/>
            <w:vMerge/>
            <w:shd w:val="clear" w:color="auto" w:fill="8DB3E2"/>
            <w:textDirection w:val="btLr"/>
          </w:tcPr>
          <w:p w:rsidR="00690A5A" w:rsidRDefault="00690A5A" w:rsidP="006E5989">
            <w:pPr>
              <w:ind w:left="113" w:right="113"/>
            </w:pPr>
          </w:p>
        </w:tc>
        <w:tc>
          <w:tcPr>
            <w:tcW w:w="697" w:type="dxa"/>
            <w:vAlign w:val="center"/>
          </w:tcPr>
          <w:p w:rsidR="00690A5A" w:rsidRDefault="00690A5A" w:rsidP="006E5989">
            <w:pPr>
              <w:jc w:val="center"/>
            </w:pPr>
            <w:r>
              <w:t>X</w:t>
            </w:r>
          </w:p>
        </w:tc>
        <w:tc>
          <w:tcPr>
            <w:tcW w:w="790" w:type="dxa"/>
            <w:vAlign w:val="center"/>
          </w:tcPr>
          <w:p w:rsidR="00690A5A" w:rsidRDefault="00690A5A" w:rsidP="006E5989">
            <w:pPr>
              <w:jc w:val="center"/>
            </w:pPr>
            <w:r>
              <w:t>X</w:t>
            </w:r>
          </w:p>
        </w:tc>
        <w:tc>
          <w:tcPr>
            <w:tcW w:w="696" w:type="dxa"/>
            <w:gridSpan w:val="2"/>
            <w:vAlign w:val="center"/>
          </w:tcPr>
          <w:p w:rsidR="00690A5A" w:rsidRDefault="00690A5A" w:rsidP="006E5989">
            <w:pPr>
              <w:jc w:val="center"/>
            </w:pPr>
          </w:p>
        </w:tc>
        <w:tc>
          <w:tcPr>
            <w:tcW w:w="830" w:type="dxa"/>
            <w:vAlign w:val="center"/>
          </w:tcPr>
          <w:p w:rsidR="00690A5A" w:rsidRDefault="00690A5A" w:rsidP="006E5989">
            <w:pPr>
              <w:jc w:val="center"/>
            </w:pPr>
          </w:p>
        </w:tc>
        <w:tc>
          <w:tcPr>
            <w:tcW w:w="763" w:type="dxa"/>
            <w:vAlign w:val="center"/>
          </w:tcPr>
          <w:p w:rsidR="00690A5A" w:rsidRDefault="00690A5A" w:rsidP="006E5989">
            <w:pPr>
              <w:jc w:val="center"/>
            </w:pPr>
            <w:r>
              <w:t>O-M</w:t>
            </w:r>
          </w:p>
        </w:tc>
        <w:tc>
          <w:tcPr>
            <w:tcW w:w="1480" w:type="dxa"/>
            <w:gridSpan w:val="2"/>
            <w:shd w:val="clear" w:color="auto" w:fill="BFBFBF"/>
            <w:vAlign w:val="center"/>
          </w:tcPr>
          <w:p w:rsidR="00690A5A" w:rsidRDefault="00690A5A" w:rsidP="006E5989">
            <w:pPr>
              <w:jc w:val="center"/>
            </w:pPr>
          </w:p>
        </w:tc>
        <w:tc>
          <w:tcPr>
            <w:tcW w:w="1575" w:type="dxa"/>
            <w:gridSpan w:val="3"/>
            <w:vAlign w:val="center"/>
          </w:tcPr>
          <w:p w:rsidR="00690A5A" w:rsidRDefault="00690A5A" w:rsidP="006E5989">
            <w:pPr>
              <w:jc w:val="center"/>
            </w:pPr>
            <w:r>
              <w:t>Yes</w:t>
            </w:r>
          </w:p>
        </w:tc>
        <w:tc>
          <w:tcPr>
            <w:tcW w:w="1589" w:type="dxa"/>
            <w:gridSpan w:val="2"/>
            <w:vAlign w:val="center"/>
          </w:tcPr>
          <w:p w:rsidR="00690A5A" w:rsidRDefault="00690A5A" w:rsidP="006E5989">
            <w:pPr>
              <w:jc w:val="center"/>
            </w:pPr>
            <w:r>
              <w:t>Only 90% option</w:t>
            </w:r>
          </w:p>
        </w:tc>
      </w:tr>
    </w:tbl>
    <w:p w:rsidR="00690A5A" w:rsidRDefault="00690A5A"/>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22"/>
        <w:gridCol w:w="697"/>
        <w:gridCol w:w="790"/>
        <w:gridCol w:w="451"/>
        <w:gridCol w:w="245"/>
        <w:gridCol w:w="830"/>
        <w:gridCol w:w="763"/>
        <w:gridCol w:w="67"/>
        <w:gridCol w:w="1528"/>
        <w:gridCol w:w="6"/>
        <w:gridCol w:w="16"/>
        <w:gridCol w:w="1380"/>
        <w:gridCol w:w="102"/>
        <w:gridCol w:w="703"/>
        <w:gridCol w:w="843"/>
      </w:tblGrid>
      <w:tr w:rsidR="00690A5A" w:rsidTr="0095025B">
        <w:tc>
          <w:tcPr>
            <w:tcW w:w="6193" w:type="dxa"/>
            <w:gridSpan w:val="9"/>
          </w:tcPr>
          <w:p w:rsidR="00690A5A" w:rsidRPr="00DF50B6" w:rsidRDefault="00690A5A" w:rsidP="006600DA">
            <w:pPr>
              <w:pStyle w:val="Heading3"/>
              <w:rPr>
                <w:sz w:val="32"/>
                <w:szCs w:val="32"/>
              </w:rPr>
            </w:pPr>
            <w:bookmarkStart w:id="482" w:name="_Toc410806064"/>
            <w:r w:rsidRPr="00DF50B6">
              <w:t>SUMMARY REPORT (8H Max, Daily, Hourly)</w:t>
            </w:r>
            <w:bookmarkEnd w:id="482"/>
          </w:p>
        </w:tc>
        <w:tc>
          <w:tcPr>
            <w:tcW w:w="3050" w:type="dxa"/>
            <w:gridSpan w:val="6"/>
            <w:vAlign w:val="center"/>
          </w:tcPr>
          <w:p w:rsidR="00690A5A" w:rsidRPr="006E5989" w:rsidRDefault="00690A5A" w:rsidP="00F808DB">
            <w:pPr>
              <w:jc w:val="center"/>
              <w:rPr>
                <w:sz w:val="28"/>
                <w:szCs w:val="28"/>
              </w:rPr>
            </w:pPr>
            <w:r>
              <w:rPr>
                <w:i/>
                <w:sz w:val="36"/>
                <w:szCs w:val="36"/>
              </w:rPr>
              <w:t>31,</w:t>
            </w:r>
            <w:r w:rsidRPr="006E5989">
              <w:rPr>
                <w:i/>
                <w:sz w:val="36"/>
                <w:szCs w:val="36"/>
              </w:rPr>
              <w:t>83,84</w:t>
            </w:r>
          </w:p>
        </w:tc>
      </w:tr>
      <w:tr w:rsidR="00690A5A" w:rsidTr="0095025B">
        <w:tc>
          <w:tcPr>
            <w:tcW w:w="9243" w:type="dxa"/>
            <w:gridSpan w:val="15"/>
            <w:shd w:val="clear" w:color="auto" w:fill="D9D9D9"/>
          </w:tcPr>
          <w:p w:rsidR="00690A5A" w:rsidRDefault="00690A5A" w:rsidP="00C06DFC"/>
        </w:tc>
      </w:tr>
      <w:tr w:rsidR="00690A5A" w:rsidTr="0095025B">
        <w:trPr>
          <w:trHeight w:val="283"/>
        </w:trPr>
        <w:tc>
          <w:tcPr>
            <w:tcW w:w="6193" w:type="dxa"/>
            <w:gridSpan w:val="9"/>
            <w:vMerge w:val="restart"/>
          </w:tcPr>
          <w:p w:rsidR="00690A5A" w:rsidRDefault="000B6FDA" w:rsidP="006E5989">
            <w:pPr>
              <w:jc w:val="center"/>
            </w:pPr>
            <w:r>
              <w:rPr>
                <w:noProof/>
              </w:rPr>
              <w:drawing>
                <wp:inline distT="0" distB="0" distL="0" distR="0" wp14:anchorId="1BF3F748" wp14:editId="796256AD">
                  <wp:extent cx="3566160" cy="2836313"/>
                  <wp:effectExtent l="0" t="0" r="0" b="2540"/>
                  <wp:docPr id="21" name="Picture 21" descr="F:\sumRday.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F:\sumRday.bmp"/>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566160" cy="2836313"/>
                          </a:xfrm>
                          <a:prstGeom prst="rect">
                            <a:avLst/>
                          </a:prstGeom>
                          <a:noFill/>
                          <a:ln>
                            <a:noFill/>
                          </a:ln>
                        </pic:spPr>
                      </pic:pic>
                    </a:graphicData>
                  </a:graphic>
                </wp:inline>
              </w:drawing>
            </w:r>
          </w:p>
        </w:tc>
        <w:tc>
          <w:tcPr>
            <w:tcW w:w="1402" w:type="dxa"/>
            <w:gridSpan w:val="3"/>
          </w:tcPr>
          <w:p w:rsidR="00690A5A" w:rsidRPr="006E5989" w:rsidRDefault="00690A5A" w:rsidP="00C06DFC">
            <w:pPr>
              <w:rPr>
                <w:b/>
              </w:rPr>
            </w:pPr>
            <w:r w:rsidRPr="006E5989">
              <w:rPr>
                <w:b/>
              </w:rPr>
              <w:t>X axis</w:t>
            </w:r>
          </w:p>
        </w:tc>
        <w:tc>
          <w:tcPr>
            <w:tcW w:w="1648" w:type="dxa"/>
            <w:gridSpan w:val="3"/>
          </w:tcPr>
          <w:p w:rsidR="00690A5A" w:rsidRDefault="00690A5A" w:rsidP="00C06DFC">
            <w:r>
              <w:t>N/A</w:t>
            </w:r>
          </w:p>
        </w:tc>
      </w:tr>
      <w:tr w:rsidR="00690A5A" w:rsidTr="0095025B">
        <w:trPr>
          <w:trHeight w:val="283"/>
        </w:trPr>
        <w:tc>
          <w:tcPr>
            <w:tcW w:w="6193" w:type="dxa"/>
            <w:gridSpan w:val="9"/>
            <w:vMerge/>
          </w:tcPr>
          <w:p w:rsidR="00690A5A" w:rsidRDefault="00690A5A" w:rsidP="00C06DFC"/>
        </w:tc>
        <w:tc>
          <w:tcPr>
            <w:tcW w:w="1402" w:type="dxa"/>
            <w:gridSpan w:val="3"/>
          </w:tcPr>
          <w:p w:rsidR="00690A5A" w:rsidRPr="006E5989" w:rsidRDefault="00690A5A" w:rsidP="00C06DFC">
            <w:pPr>
              <w:rPr>
                <w:b/>
              </w:rPr>
            </w:pPr>
            <w:r w:rsidRPr="006E5989">
              <w:rPr>
                <w:b/>
              </w:rPr>
              <w:t>Y axis</w:t>
            </w:r>
          </w:p>
        </w:tc>
        <w:tc>
          <w:tcPr>
            <w:tcW w:w="1648" w:type="dxa"/>
            <w:gridSpan w:val="3"/>
          </w:tcPr>
          <w:p w:rsidR="00690A5A" w:rsidRDefault="00690A5A" w:rsidP="00C06DFC">
            <w:r>
              <w:t>N/A</w:t>
            </w:r>
          </w:p>
        </w:tc>
      </w:tr>
      <w:tr w:rsidR="00690A5A" w:rsidTr="0095025B">
        <w:trPr>
          <w:trHeight w:val="57"/>
        </w:trPr>
        <w:tc>
          <w:tcPr>
            <w:tcW w:w="6193" w:type="dxa"/>
            <w:gridSpan w:val="9"/>
            <w:vMerge/>
          </w:tcPr>
          <w:p w:rsidR="00690A5A" w:rsidRDefault="00690A5A" w:rsidP="00C06DFC"/>
        </w:tc>
        <w:tc>
          <w:tcPr>
            <w:tcW w:w="3050" w:type="dxa"/>
            <w:gridSpan w:val="6"/>
            <w:shd w:val="clear" w:color="auto" w:fill="D9D9D9"/>
          </w:tcPr>
          <w:p w:rsidR="00690A5A" w:rsidRPr="006E5989" w:rsidRDefault="00690A5A" w:rsidP="00C06DFC">
            <w:pPr>
              <w:rPr>
                <w:b/>
                <w:sz w:val="16"/>
                <w:szCs w:val="16"/>
              </w:rPr>
            </w:pPr>
          </w:p>
        </w:tc>
      </w:tr>
      <w:tr w:rsidR="00690A5A" w:rsidTr="0095025B">
        <w:tc>
          <w:tcPr>
            <w:tcW w:w="6193" w:type="dxa"/>
            <w:gridSpan w:val="9"/>
            <w:vMerge/>
          </w:tcPr>
          <w:p w:rsidR="00690A5A" w:rsidRDefault="00690A5A" w:rsidP="00C06DFC"/>
        </w:tc>
        <w:tc>
          <w:tcPr>
            <w:tcW w:w="1402" w:type="dxa"/>
            <w:gridSpan w:val="3"/>
          </w:tcPr>
          <w:p w:rsidR="00690A5A" w:rsidRPr="006E5989" w:rsidRDefault="00690A5A" w:rsidP="00C06DFC">
            <w:pPr>
              <w:rPr>
                <w:b/>
              </w:rPr>
            </w:pPr>
            <w:r w:rsidRPr="006E5989">
              <w:rPr>
                <w:b/>
              </w:rPr>
              <w:t>Parameters</w:t>
            </w:r>
          </w:p>
        </w:tc>
        <w:tc>
          <w:tcPr>
            <w:tcW w:w="1648" w:type="dxa"/>
            <w:gridSpan w:val="3"/>
          </w:tcPr>
          <w:p w:rsidR="00690A5A" w:rsidRDefault="00690A5A" w:rsidP="00C06DFC">
            <w:r>
              <w:t>O3, PM10,NO2</w:t>
            </w:r>
          </w:p>
        </w:tc>
      </w:tr>
      <w:tr w:rsidR="00690A5A" w:rsidTr="0095025B">
        <w:trPr>
          <w:trHeight w:val="113"/>
        </w:trPr>
        <w:tc>
          <w:tcPr>
            <w:tcW w:w="6193" w:type="dxa"/>
            <w:gridSpan w:val="9"/>
            <w:vMerge/>
          </w:tcPr>
          <w:p w:rsidR="00690A5A" w:rsidRDefault="00690A5A" w:rsidP="00C06DFC"/>
        </w:tc>
        <w:tc>
          <w:tcPr>
            <w:tcW w:w="3050" w:type="dxa"/>
            <w:gridSpan w:val="6"/>
            <w:shd w:val="clear" w:color="auto" w:fill="D9D9D9"/>
          </w:tcPr>
          <w:p w:rsidR="00690A5A" w:rsidRPr="006E5989" w:rsidRDefault="00690A5A" w:rsidP="00C06DFC">
            <w:pPr>
              <w:rPr>
                <w:b/>
                <w:sz w:val="16"/>
                <w:szCs w:val="16"/>
              </w:rPr>
            </w:pPr>
          </w:p>
        </w:tc>
      </w:tr>
      <w:tr w:rsidR="00690A5A" w:rsidTr="0095025B">
        <w:trPr>
          <w:trHeight w:val="283"/>
        </w:trPr>
        <w:tc>
          <w:tcPr>
            <w:tcW w:w="6193" w:type="dxa"/>
            <w:gridSpan w:val="9"/>
            <w:vMerge/>
          </w:tcPr>
          <w:p w:rsidR="00690A5A" w:rsidRDefault="00690A5A" w:rsidP="00C06DFC"/>
        </w:tc>
        <w:tc>
          <w:tcPr>
            <w:tcW w:w="1402" w:type="dxa"/>
            <w:gridSpan w:val="3"/>
          </w:tcPr>
          <w:p w:rsidR="00690A5A" w:rsidRPr="006E5989" w:rsidRDefault="00690A5A" w:rsidP="00C06DFC">
            <w:pPr>
              <w:rPr>
                <w:b/>
              </w:rPr>
            </w:pPr>
            <w:r w:rsidRPr="006E5989">
              <w:rPr>
                <w:b/>
              </w:rPr>
              <w:t xml:space="preserve">Time </w:t>
            </w:r>
            <w:proofErr w:type="spellStart"/>
            <w:r w:rsidRPr="006E5989">
              <w:rPr>
                <w:b/>
              </w:rPr>
              <w:t>Avg</w:t>
            </w:r>
            <w:proofErr w:type="spellEnd"/>
          </w:p>
        </w:tc>
        <w:tc>
          <w:tcPr>
            <w:tcW w:w="1648" w:type="dxa"/>
            <w:gridSpan w:val="3"/>
            <w:vMerge w:val="restart"/>
            <w:vAlign w:val="center"/>
          </w:tcPr>
          <w:p w:rsidR="00690A5A" w:rsidRDefault="00690A5A" w:rsidP="00EF570E">
            <w:r>
              <w:t>See MQO below</w:t>
            </w:r>
          </w:p>
        </w:tc>
      </w:tr>
      <w:tr w:rsidR="00690A5A" w:rsidTr="0095025B">
        <w:trPr>
          <w:trHeight w:val="283"/>
        </w:trPr>
        <w:tc>
          <w:tcPr>
            <w:tcW w:w="6193" w:type="dxa"/>
            <w:gridSpan w:val="9"/>
            <w:vMerge/>
          </w:tcPr>
          <w:p w:rsidR="00690A5A" w:rsidRDefault="00690A5A" w:rsidP="00C06DFC"/>
        </w:tc>
        <w:tc>
          <w:tcPr>
            <w:tcW w:w="1402" w:type="dxa"/>
            <w:gridSpan w:val="3"/>
          </w:tcPr>
          <w:p w:rsidR="00690A5A" w:rsidRPr="006E5989" w:rsidRDefault="00690A5A" w:rsidP="00C06DFC">
            <w:pPr>
              <w:rPr>
                <w:b/>
              </w:rPr>
            </w:pPr>
            <w:r w:rsidRPr="006E5989">
              <w:rPr>
                <w:b/>
              </w:rPr>
              <w:t>Daily Stats</w:t>
            </w:r>
          </w:p>
        </w:tc>
        <w:tc>
          <w:tcPr>
            <w:tcW w:w="1648" w:type="dxa"/>
            <w:gridSpan w:val="3"/>
            <w:vMerge/>
          </w:tcPr>
          <w:p w:rsidR="00690A5A" w:rsidRDefault="00690A5A" w:rsidP="00C06DFC"/>
        </w:tc>
      </w:tr>
      <w:tr w:rsidR="00690A5A" w:rsidTr="0095025B">
        <w:trPr>
          <w:trHeight w:val="283"/>
        </w:trPr>
        <w:tc>
          <w:tcPr>
            <w:tcW w:w="6193" w:type="dxa"/>
            <w:gridSpan w:val="9"/>
            <w:vMerge/>
          </w:tcPr>
          <w:p w:rsidR="00690A5A" w:rsidRDefault="00690A5A" w:rsidP="00C06DFC"/>
        </w:tc>
        <w:tc>
          <w:tcPr>
            <w:tcW w:w="1402" w:type="dxa"/>
            <w:gridSpan w:val="3"/>
          </w:tcPr>
          <w:p w:rsidR="00690A5A" w:rsidRPr="006E5989" w:rsidRDefault="00690A5A" w:rsidP="00C06DFC">
            <w:pPr>
              <w:rPr>
                <w:b/>
              </w:rPr>
            </w:pPr>
            <w:r w:rsidRPr="006E5989">
              <w:rPr>
                <w:b/>
              </w:rPr>
              <w:t>Season</w:t>
            </w:r>
          </w:p>
        </w:tc>
        <w:tc>
          <w:tcPr>
            <w:tcW w:w="1648" w:type="dxa"/>
            <w:gridSpan w:val="3"/>
            <w:vMerge/>
          </w:tcPr>
          <w:p w:rsidR="00690A5A" w:rsidRDefault="00690A5A" w:rsidP="00C06DFC"/>
        </w:tc>
      </w:tr>
      <w:tr w:rsidR="00690A5A" w:rsidTr="0095025B">
        <w:trPr>
          <w:trHeight w:val="283"/>
        </w:trPr>
        <w:tc>
          <w:tcPr>
            <w:tcW w:w="6193" w:type="dxa"/>
            <w:gridSpan w:val="9"/>
            <w:vMerge/>
          </w:tcPr>
          <w:p w:rsidR="00690A5A" w:rsidRDefault="00690A5A" w:rsidP="00C06DFC"/>
        </w:tc>
        <w:tc>
          <w:tcPr>
            <w:tcW w:w="1402" w:type="dxa"/>
            <w:gridSpan w:val="3"/>
          </w:tcPr>
          <w:p w:rsidR="00690A5A" w:rsidRPr="006E5989" w:rsidRDefault="00690A5A" w:rsidP="00C06DFC">
            <w:pPr>
              <w:rPr>
                <w:b/>
              </w:rPr>
            </w:pPr>
            <w:r w:rsidRPr="006E5989">
              <w:rPr>
                <w:b/>
              </w:rPr>
              <w:t>Day</w:t>
            </w:r>
          </w:p>
        </w:tc>
        <w:tc>
          <w:tcPr>
            <w:tcW w:w="1648" w:type="dxa"/>
            <w:gridSpan w:val="3"/>
            <w:vMerge/>
          </w:tcPr>
          <w:p w:rsidR="00690A5A" w:rsidRDefault="00690A5A" w:rsidP="00C06DFC"/>
        </w:tc>
      </w:tr>
      <w:tr w:rsidR="00690A5A" w:rsidTr="0095025B">
        <w:trPr>
          <w:trHeight w:val="203"/>
        </w:trPr>
        <w:tc>
          <w:tcPr>
            <w:tcW w:w="6193" w:type="dxa"/>
            <w:gridSpan w:val="9"/>
            <w:vMerge/>
          </w:tcPr>
          <w:p w:rsidR="00690A5A" w:rsidRDefault="00690A5A" w:rsidP="00C06DFC"/>
        </w:tc>
        <w:tc>
          <w:tcPr>
            <w:tcW w:w="3050" w:type="dxa"/>
            <w:gridSpan w:val="6"/>
            <w:shd w:val="clear" w:color="auto" w:fill="D9D9D9"/>
          </w:tcPr>
          <w:p w:rsidR="00690A5A" w:rsidRPr="006E5989" w:rsidRDefault="00690A5A" w:rsidP="00C06DFC">
            <w:pPr>
              <w:rPr>
                <w:b/>
                <w:sz w:val="16"/>
                <w:szCs w:val="16"/>
              </w:rPr>
            </w:pPr>
          </w:p>
        </w:tc>
      </w:tr>
      <w:tr w:rsidR="00690A5A" w:rsidTr="0095025B">
        <w:trPr>
          <w:trHeight w:val="283"/>
        </w:trPr>
        <w:tc>
          <w:tcPr>
            <w:tcW w:w="6193" w:type="dxa"/>
            <w:gridSpan w:val="9"/>
            <w:vMerge/>
          </w:tcPr>
          <w:p w:rsidR="00690A5A" w:rsidRDefault="00690A5A" w:rsidP="00C06DFC"/>
        </w:tc>
        <w:tc>
          <w:tcPr>
            <w:tcW w:w="1504" w:type="dxa"/>
            <w:gridSpan w:val="4"/>
          </w:tcPr>
          <w:p w:rsidR="00690A5A" w:rsidRPr="006E5989" w:rsidRDefault="00690A5A" w:rsidP="00C06DFC">
            <w:pPr>
              <w:rPr>
                <w:b/>
              </w:rPr>
            </w:pPr>
            <w:r w:rsidRPr="006E5989">
              <w:rPr>
                <w:b/>
              </w:rPr>
              <w:t>Threshold</w:t>
            </w:r>
          </w:p>
        </w:tc>
        <w:tc>
          <w:tcPr>
            <w:tcW w:w="1546" w:type="dxa"/>
            <w:gridSpan w:val="2"/>
          </w:tcPr>
          <w:p w:rsidR="00690A5A" w:rsidRDefault="00690A5A" w:rsidP="00083CB6">
            <w:r>
              <w:t xml:space="preserve">Used for </w:t>
            </w:r>
            <w:proofErr w:type="spellStart"/>
            <w:r w:rsidR="00083CB6">
              <w:t>exceedance</w:t>
            </w:r>
            <w:proofErr w:type="spellEnd"/>
            <w:r w:rsidR="00083CB6">
              <w:t xml:space="preserve"> </w:t>
            </w:r>
            <w:r>
              <w:t>calculation</w:t>
            </w:r>
          </w:p>
        </w:tc>
      </w:tr>
      <w:tr w:rsidR="00690A5A" w:rsidTr="0095025B">
        <w:trPr>
          <w:trHeight w:val="750"/>
        </w:trPr>
        <w:tc>
          <w:tcPr>
            <w:tcW w:w="6193" w:type="dxa"/>
            <w:gridSpan w:val="9"/>
            <w:vMerge/>
          </w:tcPr>
          <w:p w:rsidR="00690A5A" w:rsidRDefault="00690A5A" w:rsidP="00C06DFC"/>
        </w:tc>
        <w:tc>
          <w:tcPr>
            <w:tcW w:w="3050" w:type="dxa"/>
            <w:gridSpan w:val="6"/>
            <w:shd w:val="clear" w:color="auto" w:fill="D9D9D9"/>
          </w:tcPr>
          <w:p w:rsidR="00690A5A" w:rsidRDefault="00690A5A" w:rsidP="00C06DFC"/>
        </w:tc>
      </w:tr>
      <w:tr w:rsidR="00690A5A" w:rsidTr="0095025B">
        <w:trPr>
          <w:cantSplit/>
          <w:trHeight w:val="1543"/>
        </w:trPr>
        <w:tc>
          <w:tcPr>
            <w:tcW w:w="822" w:type="dxa"/>
            <w:shd w:val="clear" w:color="auto" w:fill="8DB3E2"/>
            <w:textDirection w:val="btLr"/>
          </w:tcPr>
          <w:p w:rsidR="00690A5A" w:rsidRDefault="00690A5A" w:rsidP="006E5989">
            <w:pPr>
              <w:ind w:left="113" w:right="113"/>
              <w:jc w:val="center"/>
            </w:pPr>
            <w:r>
              <w:t>Description</w:t>
            </w:r>
          </w:p>
        </w:tc>
        <w:tc>
          <w:tcPr>
            <w:tcW w:w="8421" w:type="dxa"/>
            <w:gridSpan w:val="14"/>
          </w:tcPr>
          <w:p w:rsidR="00690A5A" w:rsidRDefault="00690A5A" w:rsidP="00C06DFC"/>
          <w:p w:rsidR="00690A5A" w:rsidRDefault="00690A5A" w:rsidP="00A14D85">
            <w:pPr>
              <w:jc w:val="both"/>
            </w:pPr>
            <w:r>
              <w:t xml:space="preserve">The summary report is available for both hourly and yearly frequency (in this case a simplified version is produced). All details can be found in Section </w:t>
            </w:r>
            <w:r w:rsidR="00A14D85">
              <w:fldChar w:fldCharType="begin"/>
            </w:r>
            <w:r w:rsidR="00A14D85">
              <w:instrText xml:space="preserve"> REF _Ref392507245 \r \h </w:instrText>
            </w:r>
            <w:r w:rsidR="00A14D85">
              <w:fldChar w:fldCharType="separate"/>
            </w:r>
            <w:r w:rsidR="006B094A">
              <w:t>5.1</w:t>
            </w:r>
            <w:r w:rsidR="00A14D85">
              <w:fldChar w:fldCharType="end"/>
            </w:r>
            <w:r>
              <w:t xml:space="preserve">and </w:t>
            </w:r>
            <w:r w:rsidR="00A14D85">
              <w:fldChar w:fldCharType="begin"/>
            </w:r>
            <w:r w:rsidR="00A14D85">
              <w:instrText xml:space="preserve"> REF _Ref392507305 \r \h </w:instrText>
            </w:r>
            <w:r w:rsidR="00A14D85">
              <w:fldChar w:fldCharType="separate"/>
            </w:r>
            <w:r w:rsidR="006B094A">
              <w:t>5.2</w:t>
            </w:r>
            <w:r w:rsidR="00A14D85">
              <w:fldChar w:fldCharType="end"/>
            </w:r>
          </w:p>
        </w:tc>
      </w:tr>
      <w:tr w:rsidR="00690A5A" w:rsidTr="0095025B">
        <w:trPr>
          <w:cantSplit/>
          <w:trHeight w:val="254"/>
        </w:trPr>
        <w:tc>
          <w:tcPr>
            <w:tcW w:w="9243" w:type="dxa"/>
            <w:gridSpan w:val="15"/>
            <w:shd w:val="clear" w:color="auto" w:fill="7F7F7F"/>
            <w:textDirection w:val="btLr"/>
          </w:tcPr>
          <w:p w:rsidR="00690A5A" w:rsidRDefault="00690A5A" w:rsidP="00C06DFC"/>
        </w:tc>
      </w:tr>
      <w:tr w:rsidR="00690A5A" w:rsidTr="0095025B">
        <w:trPr>
          <w:cantSplit/>
          <w:trHeight w:val="231"/>
        </w:trPr>
        <w:tc>
          <w:tcPr>
            <w:tcW w:w="822" w:type="dxa"/>
            <w:vMerge w:val="restart"/>
            <w:shd w:val="clear" w:color="auto" w:fill="8DB3E2"/>
            <w:textDirection w:val="btLr"/>
          </w:tcPr>
          <w:p w:rsidR="00690A5A" w:rsidRDefault="00690A5A" w:rsidP="006E5989">
            <w:pPr>
              <w:ind w:left="113" w:right="113"/>
              <w:jc w:val="center"/>
            </w:pPr>
            <w:r>
              <w:t>MQO</w:t>
            </w:r>
          </w:p>
        </w:tc>
        <w:tc>
          <w:tcPr>
            <w:tcW w:w="8421" w:type="dxa"/>
            <w:gridSpan w:val="14"/>
          </w:tcPr>
          <w:p w:rsidR="00690A5A" w:rsidRDefault="00690A5A" w:rsidP="00C06DFC"/>
          <w:p w:rsidR="00690A5A" w:rsidRDefault="00690A5A" w:rsidP="00C06DFC">
            <w:r>
              <w:t xml:space="preserve">For details on how green and orange areas are defined, see Section </w:t>
            </w:r>
            <w:r w:rsidR="000B6FDA">
              <w:fldChar w:fldCharType="begin"/>
            </w:r>
            <w:r w:rsidR="000B6FDA">
              <w:instrText xml:space="preserve"> REF _Ref392252598 \r \h </w:instrText>
            </w:r>
            <w:r w:rsidR="000B6FDA">
              <w:fldChar w:fldCharType="separate"/>
            </w:r>
            <w:r w:rsidR="006B094A">
              <w:t>4.2</w:t>
            </w:r>
            <w:r w:rsidR="000B6FDA">
              <w:fldChar w:fldCharType="end"/>
            </w:r>
            <w:r>
              <w:t>.</w:t>
            </w:r>
          </w:p>
          <w:p w:rsidR="00690A5A" w:rsidRPr="00A1515C" w:rsidRDefault="00690A5A" w:rsidP="006E5989">
            <w:pPr>
              <w:jc w:val="center"/>
            </w:pPr>
          </w:p>
        </w:tc>
      </w:tr>
      <w:tr w:rsidR="00690A5A" w:rsidTr="0095025B">
        <w:trPr>
          <w:cantSplit/>
          <w:trHeight w:val="230"/>
        </w:trPr>
        <w:tc>
          <w:tcPr>
            <w:tcW w:w="822" w:type="dxa"/>
            <w:vMerge/>
            <w:shd w:val="clear" w:color="auto" w:fill="8DB3E2"/>
            <w:textDirection w:val="btLr"/>
          </w:tcPr>
          <w:p w:rsidR="00690A5A" w:rsidRDefault="00690A5A" w:rsidP="006E5989">
            <w:pPr>
              <w:ind w:left="113" w:right="113"/>
              <w:jc w:val="center"/>
            </w:pPr>
          </w:p>
        </w:tc>
        <w:tc>
          <w:tcPr>
            <w:tcW w:w="8421" w:type="dxa"/>
            <w:gridSpan w:val="14"/>
            <w:shd w:val="clear" w:color="auto" w:fill="D9D9D9"/>
          </w:tcPr>
          <w:p w:rsidR="00690A5A" w:rsidRPr="006E5989" w:rsidRDefault="00690A5A" w:rsidP="00C06DFC">
            <w:pPr>
              <w:rPr>
                <w:sz w:val="16"/>
                <w:szCs w:val="16"/>
              </w:rPr>
            </w:pPr>
            <w:r w:rsidRPr="006E5989">
              <w:rPr>
                <w:sz w:val="16"/>
                <w:szCs w:val="16"/>
              </w:rPr>
              <w:t>MQO are valid for the following parameters/ time statistic choices</w:t>
            </w:r>
          </w:p>
        </w:tc>
      </w:tr>
      <w:tr w:rsidR="000B6FDA" w:rsidTr="0095025B">
        <w:trPr>
          <w:cantSplit/>
          <w:trHeight w:val="231"/>
        </w:trPr>
        <w:tc>
          <w:tcPr>
            <w:tcW w:w="822" w:type="dxa"/>
            <w:vMerge/>
            <w:shd w:val="clear" w:color="auto" w:fill="8DB3E2"/>
            <w:textDirection w:val="btLr"/>
          </w:tcPr>
          <w:p w:rsidR="00690A5A" w:rsidRDefault="00690A5A" w:rsidP="006E5989">
            <w:pPr>
              <w:ind w:left="113" w:right="113"/>
              <w:jc w:val="center"/>
            </w:pPr>
          </w:p>
        </w:tc>
        <w:tc>
          <w:tcPr>
            <w:tcW w:w="1938" w:type="dxa"/>
            <w:gridSpan w:val="3"/>
          </w:tcPr>
          <w:p w:rsidR="00690A5A" w:rsidRPr="006E5989" w:rsidRDefault="00690A5A" w:rsidP="00C06DFC">
            <w:pPr>
              <w:rPr>
                <w:i/>
              </w:rPr>
            </w:pPr>
            <w:r w:rsidRPr="006E5989">
              <w:rPr>
                <w:i/>
              </w:rPr>
              <w:t>Parameter</w:t>
            </w:r>
          </w:p>
        </w:tc>
        <w:tc>
          <w:tcPr>
            <w:tcW w:w="1905" w:type="dxa"/>
            <w:gridSpan w:val="4"/>
          </w:tcPr>
          <w:p w:rsidR="00690A5A" w:rsidRPr="006E5989" w:rsidRDefault="00690A5A" w:rsidP="00C06DFC">
            <w:pPr>
              <w:rPr>
                <w:i/>
              </w:rPr>
            </w:pPr>
            <w:r w:rsidRPr="006E5989">
              <w:rPr>
                <w:i/>
              </w:rPr>
              <w:t xml:space="preserve">Time </w:t>
            </w:r>
            <w:proofErr w:type="spellStart"/>
            <w:r w:rsidRPr="006E5989">
              <w:rPr>
                <w:i/>
              </w:rPr>
              <w:t>Avg</w:t>
            </w:r>
            <w:proofErr w:type="spellEnd"/>
          </w:p>
        </w:tc>
        <w:tc>
          <w:tcPr>
            <w:tcW w:w="1550" w:type="dxa"/>
            <w:gridSpan w:val="3"/>
          </w:tcPr>
          <w:p w:rsidR="00690A5A" w:rsidRPr="006E5989" w:rsidRDefault="00690A5A" w:rsidP="00C06DFC">
            <w:pPr>
              <w:rPr>
                <w:i/>
              </w:rPr>
            </w:pPr>
            <w:r w:rsidRPr="006E5989">
              <w:rPr>
                <w:i/>
              </w:rPr>
              <w:t>Daily Stats</w:t>
            </w:r>
          </w:p>
        </w:tc>
        <w:tc>
          <w:tcPr>
            <w:tcW w:w="1482" w:type="dxa"/>
            <w:gridSpan w:val="2"/>
          </w:tcPr>
          <w:p w:rsidR="00690A5A" w:rsidRPr="006E5989" w:rsidRDefault="00690A5A" w:rsidP="00C06DFC">
            <w:pPr>
              <w:rPr>
                <w:i/>
              </w:rPr>
            </w:pPr>
            <w:r w:rsidRPr="006E5989">
              <w:rPr>
                <w:i/>
              </w:rPr>
              <w:t>Season</w:t>
            </w:r>
          </w:p>
        </w:tc>
        <w:tc>
          <w:tcPr>
            <w:tcW w:w="703" w:type="dxa"/>
          </w:tcPr>
          <w:p w:rsidR="00690A5A" w:rsidRPr="006E5989" w:rsidRDefault="00690A5A" w:rsidP="00C06DFC">
            <w:pPr>
              <w:rPr>
                <w:i/>
              </w:rPr>
            </w:pPr>
            <w:r w:rsidRPr="006E5989">
              <w:rPr>
                <w:i/>
              </w:rPr>
              <w:t>Day</w:t>
            </w:r>
          </w:p>
        </w:tc>
        <w:tc>
          <w:tcPr>
            <w:tcW w:w="843" w:type="dxa"/>
          </w:tcPr>
          <w:p w:rsidR="00690A5A" w:rsidRPr="006E5989" w:rsidRDefault="00690A5A" w:rsidP="00C06DFC">
            <w:pPr>
              <w:rPr>
                <w:i/>
              </w:rPr>
            </w:pPr>
            <w:r w:rsidRPr="006E5989">
              <w:rPr>
                <w:i/>
              </w:rPr>
              <w:t>Group</w:t>
            </w:r>
          </w:p>
        </w:tc>
      </w:tr>
      <w:tr w:rsidR="000B6FDA" w:rsidTr="0095025B">
        <w:trPr>
          <w:cantSplit/>
          <w:trHeight w:val="69"/>
        </w:trPr>
        <w:tc>
          <w:tcPr>
            <w:tcW w:w="822" w:type="dxa"/>
            <w:vMerge/>
            <w:shd w:val="clear" w:color="auto" w:fill="8DB3E2"/>
            <w:textDirection w:val="btLr"/>
          </w:tcPr>
          <w:p w:rsidR="00690A5A" w:rsidRDefault="00690A5A" w:rsidP="006E5989">
            <w:pPr>
              <w:ind w:left="113" w:right="113"/>
              <w:jc w:val="center"/>
            </w:pPr>
          </w:p>
        </w:tc>
        <w:tc>
          <w:tcPr>
            <w:tcW w:w="1938" w:type="dxa"/>
            <w:gridSpan w:val="3"/>
          </w:tcPr>
          <w:p w:rsidR="00690A5A" w:rsidRDefault="00690A5A" w:rsidP="003B6E5B">
            <w:r>
              <w:t>O3</w:t>
            </w:r>
          </w:p>
        </w:tc>
        <w:tc>
          <w:tcPr>
            <w:tcW w:w="1905" w:type="dxa"/>
            <w:gridSpan w:val="4"/>
          </w:tcPr>
          <w:p w:rsidR="00690A5A" w:rsidRDefault="00690A5A" w:rsidP="003B6E5B">
            <w:r>
              <w:t>8H</w:t>
            </w:r>
          </w:p>
        </w:tc>
        <w:tc>
          <w:tcPr>
            <w:tcW w:w="1550" w:type="dxa"/>
            <w:gridSpan w:val="3"/>
          </w:tcPr>
          <w:p w:rsidR="00690A5A" w:rsidRDefault="00690A5A" w:rsidP="003B6E5B">
            <w:r>
              <w:t>Max</w:t>
            </w:r>
          </w:p>
        </w:tc>
        <w:tc>
          <w:tcPr>
            <w:tcW w:w="1482" w:type="dxa"/>
            <w:gridSpan w:val="2"/>
          </w:tcPr>
          <w:p w:rsidR="00690A5A" w:rsidRDefault="00690A5A" w:rsidP="003B6E5B">
            <w:r>
              <w:t>Free</w:t>
            </w:r>
          </w:p>
        </w:tc>
        <w:tc>
          <w:tcPr>
            <w:tcW w:w="703" w:type="dxa"/>
          </w:tcPr>
          <w:p w:rsidR="00690A5A" w:rsidRDefault="00690A5A" w:rsidP="003B6E5B">
            <w:r>
              <w:t>N/A</w:t>
            </w:r>
          </w:p>
        </w:tc>
        <w:tc>
          <w:tcPr>
            <w:tcW w:w="843" w:type="dxa"/>
          </w:tcPr>
          <w:p w:rsidR="00690A5A" w:rsidRDefault="00690A5A" w:rsidP="003B6E5B">
            <w:r>
              <w:t>NO</w:t>
            </w:r>
          </w:p>
        </w:tc>
      </w:tr>
      <w:tr w:rsidR="000B6FDA" w:rsidTr="0095025B">
        <w:trPr>
          <w:cantSplit/>
          <w:trHeight w:val="69"/>
        </w:trPr>
        <w:tc>
          <w:tcPr>
            <w:tcW w:w="822" w:type="dxa"/>
            <w:vMerge/>
            <w:shd w:val="clear" w:color="auto" w:fill="8DB3E2"/>
            <w:textDirection w:val="btLr"/>
          </w:tcPr>
          <w:p w:rsidR="00690A5A" w:rsidRDefault="00690A5A" w:rsidP="006E5989">
            <w:pPr>
              <w:ind w:left="113" w:right="113"/>
              <w:jc w:val="center"/>
            </w:pPr>
          </w:p>
        </w:tc>
        <w:tc>
          <w:tcPr>
            <w:tcW w:w="1938" w:type="dxa"/>
            <w:gridSpan w:val="3"/>
          </w:tcPr>
          <w:p w:rsidR="00690A5A" w:rsidRDefault="00690A5A" w:rsidP="003B6E5B">
            <w:r>
              <w:t>NO2</w:t>
            </w:r>
          </w:p>
        </w:tc>
        <w:tc>
          <w:tcPr>
            <w:tcW w:w="1905" w:type="dxa"/>
            <w:gridSpan w:val="4"/>
          </w:tcPr>
          <w:p w:rsidR="00690A5A" w:rsidRDefault="00690A5A" w:rsidP="003B6E5B">
            <w:r>
              <w:t>Preserve</w:t>
            </w:r>
          </w:p>
        </w:tc>
        <w:tc>
          <w:tcPr>
            <w:tcW w:w="1550" w:type="dxa"/>
            <w:gridSpan w:val="3"/>
          </w:tcPr>
          <w:p w:rsidR="00690A5A" w:rsidRDefault="00690A5A" w:rsidP="003B6E5B">
            <w:r>
              <w:t>Preserve</w:t>
            </w:r>
          </w:p>
        </w:tc>
        <w:tc>
          <w:tcPr>
            <w:tcW w:w="1482" w:type="dxa"/>
            <w:gridSpan w:val="2"/>
          </w:tcPr>
          <w:p w:rsidR="00690A5A" w:rsidRDefault="00690A5A" w:rsidP="003B6E5B">
            <w:r>
              <w:t>Free</w:t>
            </w:r>
          </w:p>
        </w:tc>
        <w:tc>
          <w:tcPr>
            <w:tcW w:w="703" w:type="dxa"/>
          </w:tcPr>
          <w:p w:rsidR="00690A5A" w:rsidRDefault="00690A5A" w:rsidP="003B6E5B">
            <w:r>
              <w:t>Free</w:t>
            </w:r>
          </w:p>
        </w:tc>
        <w:tc>
          <w:tcPr>
            <w:tcW w:w="843" w:type="dxa"/>
          </w:tcPr>
          <w:p w:rsidR="00690A5A" w:rsidRDefault="00690A5A" w:rsidP="003B6E5B">
            <w:r>
              <w:t>NO</w:t>
            </w:r>
          </w:p>
        </w:tc>
      </w:tr>
      <w:tr w:rsidR="000B6FDA" w:rsidTr="0095025B">
        <w:trPr>
          <w:cantSplit/>
          <w:trHeight w:val="69"/>
        </w:trPr>
        <w:tc>
          <w:tcPr>
            <w:tcW w:w="822" w:type="dxa"/>
            <w:vMerge/>
            <w:shd w:val="clear" w:color="auto" w:fill="8DB3E2"/>
            <w:textDirection w:val="btLr"/>
          </w:tcPr>
          <w:p w:rsidR="00690A5A" w:rsidRDefault="00690A5A" w:rsidP="006E5989">
            <w:pPr>
              <w:ind w:left="113" w:right="113"/>
              <w:jc w:val="center"/>
            </w:pPr>
          </w:p>
        </w:tc>
        <w:tc>
          <w:tcPr>
            <w:tcW w:w="1938" w:type="dxa"/>
            <w:gridSpan w:val="3"/>
          </w:tcPr>
          <w:p w:rsidR="00690A5A" w:rsidRDefault="00690A5A" w:rsidP="003B6E5B">
            <w:r>
              <w:t>PM10</w:t>
            </w:r>
          </w:p>
        </w:tc>
        <w:tc>
          <w:tcPr>
            <w:tcW w:w="1905" w:type="dxa"/>
            <w:gridSpan w:val="4"/>
          </w:tcPr>
          <w:p w:rsidR="00690A5A" w:rsidRDefault="00690A5A" w:rsidP="003B6E5B">
            <w:r>
              <w:t>Preserve</w:t>
            </w:r>
          </w:p>
        </w:tc>
        <w:tc>
          <w:tcPr>
            <w:tcW w:w="1550" w:type="dxa"/>
            <w:gridSpan w:val="3"/>
          </w:tcPr>
          <w:p w:rsidR="00690A5A" w:rsidRDefault="00690A5A" w:rsidP="003B6E5B">
            <w:r>
              <w:t>Mean</w:t>
            </w:r>
          </w:p>
        </w:tc>
        <w:tc>
          <w:tcPr>
            <w:tcW w:w="1482" w:type="dxa"/>
            <w:gridSpan w:val="2"/>
          </w:tcPr>
          <w:p w:rsidR="00690A5A" w:rsidRDefault="00690A5A" w:rsidP="003B6E5B">
            <w:r>
              <w:t>Free</w:t>
            </w:r>
          </w:p>
        </w:tc>
        <w:tc>
          <w:tcPr>
            <w:tcW w:w="703" w:type="dxa"/>
          </w:tcPr>
          <w:p w:rsidR="00690A5A" w:rsidRDefault="00690A5A" w:rsidP="003B6E5B">
            <w:r>
              <w:t>N/A</w:t>
            </w:r>
          </w:p>
        </w:tc>
        <w:tc>
          <w:tcPr>
            <w:tcW w:w="843" w:type="dxa"/>
          </w:tcPr>
          <w:p w:rsidR="00690A5A" w:rsidRDefault="00690A5A" w:rsidP="003B6E5B">
            <w:r>
              <w:t>NO</w:t>
            </w:r>
          </w:p>
        </w:tc>
      </w:tr>
      <w:tr w:rsidR="000B6FDA" w:rsidTr="0095025B">
        <w:trPr>
          <w:cantSplit/>
          <w:trHeight w:val="69"/>
        </w:trPr>
        <w:tc>
          <w:tcPr>
            <w:tcW w:w="822" w:type="dxa"/>
            <w:vMerge/>
            <w:shd w:val="clear" w:color="auto" w:fill="8DB3E2"/>
            <w:textDirection w:val="btLr"/>
          </w:tcPr>
          <w:p w:rsidR="00A14D85" w:rsidRDefault="00A14D85" w:rsidP="006E5989">
            <w:pPr>
              <w:ind w:left="113" w:right="113"/>
              <w:jc w:val="center"/>
            </w:pPr>
          </w:p>
        </w:tc>
        <w:tc>
          <w:tcPr>
            <w:tcW w:w="1938" w:type="dxa"/>
            <w:gridSpan w:val="3"/>
          </w:tcPr>
          <w:p w:rsidR="00A14D85" w:rsidRDefault="00A14D85" w:rsidP="003B6E5B">
            <w:r>
              <w:t>PM25</w:t>
            </w:r>
          </w:p>
        </w:tc>
        <w:tc>
          <w:tcPr>
            <w:tcW w:w="1905" w:type="dxa"/>
            <w:gridSpan w:val="4"/>
          </w:tcPr>
          <w:p w:rsidR="00A14D85" w:rsidRDefault="00A14D85" w:rsidP="003B6E5B">
            <w:r>
              <w:t>Preserve</w:t>
            </w:r>
          </w:p>
        </w:tc>
        <w:tc>
          <w:tcPr>
            <w:tcW w:w="1550" w:type="dxa"/>
            <w:gridSpan w:val="3"/>
          </w:tcPr>
          <w:p w:rsidR="00A14D85" w:rsidRDefault="00A14D85" w:rsidP="003B6E5B">
            <w:r>
              <w:t>Mean</w:t>
            </w:r>
          </w:p>
        </w:tc>
        <w:tc>
          <w:tcPr>
            <w:tcW w:w="1482" w:type="dxa"/>
            <w:gridSpan w:val="2"/>
          </w:tcPr>
          <w:p w:rsidR="00A14D85" w:rsidRDefault="00A14D85" w:rsidP="003B6E5B">
            <w:r>
              <w:t>Free</w:t>
            </w:r>
          </w:p>
        </w:tc>
        <w:tc>
          <w:tcPr>
            <w:tcW w:w="703" w:type="dxa"/>
          </w:tcPr>
          <w:p w:rsidR="00A14D85" w:rsidRDefault="00A14D85" w:rsidP="003B6E5B">
            <w:r>
              <w:t>N/A</w:t>
            </w:r>
          </w:p>
        </w:tc>
        <w:tc>
          <w:tcPr>
            <w:tcW w:w="843" w:type="dxa"/>
          </w:tcPr>
          <w:p w:rsidR="00A14D85" w:rsidRDefault="00A14D85" w:rsidP="003B6E5B">
            <w:r>
              <w:t>NO</w:t>
            </w:r>
          </w:p>
        </w:tc>
      </w:tr>
      <w:tr w:rsidR="000B6FDA" w:rsidTr="0095025B">
        <w:trPr>
          <w:cantSplit/>
          <w:trHeight w:val="69"/>
        </w:trPr>
        <w:tc>
          <w:tcPr>
            <w:tcW w:w="822" w:type="dxa"/>
            <w:vMerge/>
            <w:shd w:val="clear" w:color="auto" w:fill="8DB3E2"/>
            <w:textDirection w:val="btLr"/>
          </w:tcPr>
          <w:p w:rsidR="00690A5A" w:rsidRDefault="00690A5A" w:rsidP="006E5989">
            <w:pPr>
              <w:ind w:left="113" w:right="113"/>
              <w:jc w:val="center"/>
            </w:pPr>
          </w:p>
        </w:tc>
        <w:tc>
          <w:tcPr>
            <w:tcW w:w="1938" w:type="dxa"/>
            <w:gridSpan w:val="3"/>
          </w:tcPr>
          <w:p w:rsidR="00690A5A" w:rsidRDefault="00690A5A" w:rsidP="003B6E5B">
            <w:r>
              <w:t>WS</w:t>
            </w:r>
          </w:p>
        </w:tc>
        <w:tc>
          <w:tcPr>
            <w:tcW w:w="1905" w:type="dxa"/>
            <w:gridSpan w:val="4"/>
          </w:tcPr>
          <w:p w:rsidR="00690A5A" w:rsidRDefault="00690A5A" w:rsidP="003B6E5B">
            <w:r>
              <w:t>Preserve</w:t>
            </w:r>
          </w:p>
        </w:tc>
        <w:tc>
          <w:tcPr>
            <w:tcW w:w="1550" w:type="dxa"/>
            <w:gridSpan w:val="3"/>
          </w:tcPr>
          <w:p w:rsidR="00690A5A" w:rsidRDefault="00690A5A" w:rsidP="003B6E5B">
            <w:r>
              <w:t>Preserve</w:t>
            </w:r>
          </w:p>
        </w:tc>
        <w:tc>
          <w:tcPr>
            <w:tcW w:w="1482" w:type="dxa"/>
            <w:gridSpan w:val="2"/>
          </w:tcPr>
          <w:p w:rsidR="00690A5A" w:rsidRDefault="00690A5A" w:rsidP="003B6E5B">
            <w:r>
              <w:t>Free</w:t>
            </w:r>
          </w:p>
        </w:tc>
        <w:tc>
          <w:tcPr>
            <w:tcW w:w="703" w:type="dxa"/>
          </w:tcPr>
          <w:p w:rsidR="00690A5A" w:rsidRDefault="00690A5A" w:rsidP="003B6E5B">
            <w:r>
              <w:t>Free</w:t>
            </w:r>
          </w:p>
        </w:tc>
        <w:tc>
          <w:tcPr>
            <w:tcW w:w="843" w:type="dxa"/>
          </w:tcPr>
          <w:p w:rsidR="00690A5A" w:rsidRDefault="00690A5A" w:rsidP="003B6E5B">
            <w:r>
              <w:t>NO</w:t>
            </w:r>
          </w:p>
        </w:tc>
      </w:tr>
      <w:tr w:rsidR="000B6FDA" w:rsidTr="0095025B">
        <w:trPr>
          <w:cantSplit/>
          <w:trHeight w:val="69"/>
        </w:trPr>
        <w:tc>
          <w:tcPr>
            <w:tcW w:w="822" w:type="dxa"/>
            <w:vMerge/>
            <w:shd w:val="clear" w:color="auto" w:fill="8DB3E2"/>
            <w:textDirection w:val="btLr"/>
          </w:tcPr>
          <w:p w:rsidR="00690A5A" w:rsidRDefault="00690A5A" w:rsidP="006E5989">
            <w:pPr>
              <w:ind w:left="113" w:right="113"/>
              <w:jc w:val="center"/>
            </w:pPr>
          </w:p>
        </w:tc>
        <w:tc>
          <w:tcPr>
            <w:tcW w:w="1938" w:type="dxa"/>
            <w:gridSpan w:val="3"/>
          </w:tcPr>
          <w:p w:rsidR="00690A5A" w:rsidRDefault="00690A5A" w:rsidP="003B6E5B">
            <w:r>
              <w:t>TEMP</w:t>
            </w:r>
          </w:p>
        </w:tc>
        <w:tc>
          <w:tcPr>
            <w:tcW w:w="1905" w:type="dxa"/>
            <w:gridSpan w:val="4"/>
          </w:tcPr>
          <w:p w:rsidR="00690A5A" w:rsidRDefault="00690A5A" w:rsidP="003B6E5B">
            <w:r>
              <w:t>Preserve</w:t>
            </w:r>
          </w:p>
        </w:tc>
        <w:tc>
          <w:tcPr>
            <w:tcW w:w="1550" w:type="dxa"/>
            <w:gridSpan w:val="3"/>
          </w:tcPr>
          <w:p w:rsidR="00690A5A" w:rsidRDefault="00690A5A" w:rsidP="003B6E5B">
            <w:r>
              <w:t>Preserve</w:t>
            </w:r>
          </w:p>
        </w:tc>
        <w:tc>
          <w:tcPr>
            <w:tcW w:w="1482" w:type="dxa"/>
            <w:gridSpan w:val="2"/>
          </w:tcPr>
          <w:p w:rsidR="00690A5A" w:rsidRDefault="00690A5A" w:rsidP="003B6E5B">
            <w:r>
              <w:t>Free</w:t>
            </w:r>
          </w:p>
        </w:tc>
        <w:tc>
          <w:tcPr>
            <w:tcW w:w="703" w:type="dxa"/>
          </w:tcPr>
          <w:p w:rsidR="00690A5A" w:rsidRDefault="00690A5A" w:rsidP="003B6E5B">
            <w:r>
              <w:t>Free</w:t>
            </w:r>
          </w:p>
        </w:tc>
        <w:tc>
          <w:tcPr>
            <w:tcW w:w="843" w:type="dxa"/>
          </w:tcPr>
          <w:p w:rsidR="00690A5A" w:rsidRDefault="00690A5A" w:rsidP="003B6E5B">
            <w:r>
              <w:t>NO</w:t>
            </w:r>
          </w:p>
        </w:tc>
      </w:tr>
      <w:tr w:rsidR="00690A5A" w:rsidTr="0095025B">
        <w:trPr>
          <w:cantSplit/>
          <w:trHeight w:val="209"/>
        </w:trPr>
        <w:tc>
          <w:tcPr>
            <w:tcW w:w="9243" w:type="dxa"/>
            <w:gridSpan w:val="15"/>
            <w:shd w:val="clear" w:color="auto" w:fill="7F7F7F"/>
            <w:textDirection w:val="btLr"/>
          </w:tcPr>
          <w:p w:rsidR="00690A5A" w:rsidRPr="006E5989" w:rsidRDefault="00690A5A" w:rsidP="00C06DFC">
            <w:pPr>
              <w:rPr>
                <w:sz w:val="16"/>
                <w:szCs w:val="16"/>
              </w:rPr>
            </w:pPr>
          </w:p>
        </w:tc>
      </w:tr>
      <w:tr w:rsidR="000B6FDA" w:rsidTr="0095025B">
        <w:trPr>
          <w:cantSplit/>
          <w:trHeight w:val="438"/>
        </w:trPr>
        <w:tc>
          <w:tcPr>
            <w:tcW w:w="822" w:type="dxa"/>
            <w:vMerge w:val="restart"/>
            <w:shd w:val="clear" w:color="auto" w:fill="8DB3E2"/>
            <w:textDirection w:val="btLr"/>
          </w:tcPr>
          <w:p w:rsidR="00690A5A" w:rsidRDefault="00690A5A" w:rsidP="006E5989">
            <w:pPr>
              <w:ind w:left="113" w:right="113"/>
              <w:jc w:val="center"/>
            </w:pPr>
            <w:r>
              <w:t>Options</w:t>
            </w:r>
          </w:p>
        </w:tc>
        <w:tc>
          <w:tcPr>
            <w:tcW w:w="697" w:type="dxa"/>
          </w:tcPr>
          <w:p w:rsidR="00690A5A" w:rsidRPr="009E6F27" w:rsidRDefault="00690A5A" w:rsidP="006E5989">
            <w:pPr>
              <w:jc w:val="center"/>
            </w:pPr>
            <w:r w:rsidRPr="006E5989">
              <w:rPr>
                <w:b/>
              </w:rPr>
              <w:t>O</w:t>
            </w:r>
            <w:r w:rsidRPr="009E6F27">
              <w:t>BS</w:t>
            </w:r>
          </w:p>
        </w:tc>
        <w:tc>
          <w:tcPr>
            <w:tcW w:w="790" w:type="dxa"/>
          </w:tcPr>
          <w:p w:rsidR="00690A5A" w:rsidRPr="009E6F27" w:rsidRDefault="00690A5A" w:rsidP="006E5989">
            <w:pPr>
              <w:jc w:val="center"/>
            </w:pPr>
            <w:r w:rsidRPr="006E5989">
              <w:rPr>
                <w:b/>
              </w:rPr>
              <w:t>M</w:t>
            </w:r>
            <w:r w:rsidRPr="009E6F27">
              <w:t>OD</w:t>
            </w:r>
          </w:p>
        </w:tc>
        <w:tc>
          <w:tcPr>
            <w:tcW w:w="696" w:type="dxa"/>
            <w:gridSpan w:val="2"/>
          </w:tcPr>
          <w:p w:rsidR="00690A5A" w:rsidRPr="009E6F27" w:rsidRDefault="00690A5A" w:rsidP="006E5989">
            <w:pPr>
              <w:jc w:val="center"/>
            </w:pPr>
            <w:r w:rsidRPr="006E5989">
              <w:rPr>
                <w:b/>
              </w:rPr>
              <w:t>P</w:t>
            </w:r>
            <w:r w:rsidRPr="009E6F27">
              <w:t>AR</w:t>
            </w:r>
          </w:p>
        </w:tc>
        <w:tc>
          <w:tcPr>
            <w:tcW w:w="830" w:type="dxa"/>
          </w:tcPr>
          <w:p w:rsidR="00690A5A" w:rsidRPr="009E6F27" w:rsidRDefault="00690A5A" w:rsidP="006E5989">
            <w:pPr>
              <w:jc w:val="center"/>
            </w:pPr>
            <w:r w:rsidRPr="006E5989">
              <w:rPr>
                <w:b/>
              </w:rPr>
              <w:t>S</w:t>
            </w:r>
            <w:r w:rsidRPr="009E6F27">
              <w:t>CEN</w:t>
            </w:r>
          </w:p>
        </w:tc>
        <w:tc>
          <w:tcPr>
            <w:tcW w:w="763" w:type="dxa"/>
          </w:tcPr>
          <w:p w:rsidR="00690A5A" w:rsidRDefault="00690A5A" w:rsidP="006E5989">
            <w:pPr>
              <w:jc w:val="center"/>
            </w:pPr>
            <w:r>
              <w:t>Other</w:t>
            </w:r>
          </w:p>
        </w:tc>
        <w:tc>
          <w:tcPr>
            <w:tcW w:w="1601" w:type="dxa"/>
            <w:gridSpan w:val="3"/>
            <w:shd w:val="clear" w:color="auto" w:fill="BFBFBF"/>
          </w:tcPr>
          <w:p w:rsidR="00690A5A" w:rsidRDefault="00690A5A" w:rsidP="006E5989">
            <w:pPr>
              <w:jc w:val="center"/>
            </w:pPr>
          </w:p>
        </w:tc>
        <w:tc>
          <w:tcPr>
            <w:tcW w:w="1498" w:type="dxa"/>
            <w:gridSpan w:val="3"/>
          </w:tcPr>
          <w:p w:rsidR="00690A5A" w:rsidRDefault="00690A5A" w:rsidP="006E5989">
            <w:pPr>
              <w:jc w:val="center"/>
            </w:pPr>
            <w:r>
              <w:t>Single</w:t>
            </w:r>
          </w:p>
          <w:p w:rsidR="00690A5A" w:rsidRDefault="00690A5A" w:rsidP="006E5989">
            <w:pPr>
              <w:jc w:val="center"/>
            </w:pPr>
            <w:r>
              <w:t>mode</w:t>
            </w:r>
          </w:p>
        </w:tc>
        <w:tc>
          <w:tcPr>
            <w:tcW w:w="1546" w:type="dxa"/>
            <w:gridSpan w:val="2"/>
          </w:tcPr>
          <w:p w:rsidR="00690A5A" w:rsidRDefault="00690A5A" w:rsidP="006E5989">
            <w:pPr>
              <w:jc w:val="center"/>
            </w:pPr>
            <w:r>
              <w:t>Group</w:t>
            </w:r>
          </w:p>
          <w:p w:rsidR="00690A5A" w:rsidRDefault="00690A5A" w:rsidP="006E5989">
            <w:pPr>
              <w:jc w:val="center"/>
            </w:pPr>
            <w:r>
              <w:t>mode</w:t>
            </w:r>
          </w:p>
        </w:tc>
      </w:tr>
      <w:tr w:rsidR="000B6FDA" w:rsidTr="0095025B">
        <w:trPr>
          <w:cantSplit/>
          <w:trHeight w:val="516"/>
        </w:trPr>
        <w:tc>
          <w:tcPr>
            <w:tcW w:w="822" w:type="dxa"/>
            <w:vMerge/>
            <w:shd w:val="clear" w:color="auto" w:fill="8DB3E2"/>
            <w:textDirection w:val="btLr"/>
          </w:tcPr>
          <w:p w:rsidR="00690A5A" w:rsidRDefault="00690A5A" w:rsidP="006E5989">
            <w:pPr>
              <w:ind w:left="113" w:right="113"/>
            </w:pPr>
          </w:p>
        </w:tc>
        <w:tc>
          <w:tcPr>
            <w:tcW w:w="697" w:type="dxa"/>
            <w:vAlign w:val="center"/>
          </w:tcPr>
          <w:p w:rsidR="00690A5A" w:rsidRDefault="00690A5A" w:rsidP="006E5989">
            <w:pPr>
              <w:jc w:val="center"/>
            </w:pPr>
            <w:r>
              <w:t>X</w:t>
            </w:r>
          </w:p>
        </w:tc>
        <w:tc>
          <w:tcPr>
            <w:tcW w:w="790" w:type="dxa"/>
            <w:vAlign w:val="center"/>
          </w:tcPr>
          <w:p w:rsidR="00690A5A" w:rsidRDefault="00690A5A" w:rsidP="006E5989">
            <w:pPr>
              <w:jc w:val="center"/>
            </w:pPr>
          </w:p>
        </w:tc>
        <w:tc>
          <w:tcPr>
            <w:tcW w:w="696" w:type="dxa"/>
            <w:gridSpan w:val="2"/>
            <w:vAlign w:val="center"/>
          </w:tcPr>
          <w:p w:rsidR="00690A5A" w:rsidRDefault="00690A5A" w:rsidP="006E5989">
            <w:pPr>
              <w:jc w:val="center"/>
            </w:pPr>
          </w:p>
        </w:tc>
        <w:tc>
          <w:tcPr>
            <w:tcW w:w="830" w:type="dxa"/>
            <w:vAlign w:val="center"/>
          </w:tcPr>
          <w:p w:rsidR="00690A5A" w:rsidRDefault="00690A5A" w:rsidP="006E5989">
            <w:pPr>
              <w:jc w:val="center"/>
            </w:pPr>
          </w:p>
        </w:tc>
        <w:tc>
          <w:tcPr>
            <w:tcW w:w="763" w:type="dxa"/>
            <w:vAlign w:val="center"/>
          </w:tcPr>
          <w:p w:rsidR="00690A5A" w:rsidRDefault="00690A5A" w:rsidP="006E5989">
            <w:pPr>
              <w:jc w:val="center"/>
            </w:pPr>
          </w:p>
        </w:tc>
        <w:tc>
          <w:tcPr>
            <w:tcW w:w="1601" w:type="dxa"/>
            <w:gridSpan w:val="3"/>
            <w:shd w:val="clear" w:color="auto" w:fill="BFBFBF"/>
            <w:vAlign w:val="center"/>
          </w:tcPr>
          <w:p w:rsidR="00690A5A" w:rsidRDefault="00690A5A" w:rsidP="006E5989">
            <w:pPr>
              <w:jc w:val="center"/>
            </w:pPr>
          </w:p>
        </w:tc>
        <w:tc>
          <w:tcPr>
            <w:tcW w:w="1498" w:type="dxa"/>
            <w:gridSpan w:val="3"/>
            <w:vAlign w:val="center"/>
          </w:tcPr>
          <w:p w:rsidR="00690A5A" w:rsidRDefault="00690A5A" w:rsidP="006E5989">
            <w:pPr>
              <w:jc w:val="center"/>
            </w:pPr>
            <w:r>
              <w:t>YES</w:t>
            </w:r>
          </w:p>
        </w:tc>
        <w:tc>
          <w:tcPr>
            <w:tcW w:w="1546" w:type="dxa"/>
            <w:gridSpan w:val="2"/>
            <w:vAlign w:val="center"/>
          </w:tcPr>
          <w:p w:rsidR="00690A5A" w:rsidRDefault="00690A5A" w:rsidP="006E5989">
            <w:pPr>
              <w:jc w:val="center"/>
            </w:pPr>
            <w:r>
              <w:t>NO</w:t>
            </w:r>
          </w:p>
        </w:tc>
      </w:tr>
    </w:tbl>
    <w:p w:rsidR="00690A5A" w:rsidRDefault="00690A5A"/>
    <w:p w:rsidR="00690A5A" w:rsidRDefault="00690A5A">
      <w:r>
        <w:br w:type="page"/>
      </w:r>
    </w:p>
    <w:p w:rsidR="00690A5A" w:rsidRDefault="00690A5A"/>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29"/>
        <w:gridCol w:w="870"/>
        <w:gridCol w:w="985"/>
        <w:gridCol w:w="449"/>
        <w:gridCol w:w="247"/>
        <w:gridCol w:w="1035"/>
        <w:gridCol w:w="952"/>
        <w:gridCol w:w="51"/>
        <w:gridCol w:w="1019"/>
        <w:gridCol w:w="24"/>
        <w:gridCol w:w="1257"/>
        <w:gridCol w:w="201"/>
        <w:gridCol w:w="12"/>
        <w:gridCol w:w="469"/>
        <w:gridCol w:w="843"/>
      </w:tblGrid>
      <w:tr w:rsidR="00690A5A" w:rsidTr="00F17452">
        <w:tc>
          <w:tcPr>
            <w:tcW w:w="6408" w:type="dxa"/>
            <w:gridSpan w:val="9"/>
          </w:tcPr>
          <w:p w:rsidR="00690A5A" w:rsidRPr="00DF50B6" w:rsidRDefault="00690A5A" w:rsidP="006600DA">
            <w:pPr>
              <w:pStyle w:val="Heading3"/>
              <w:rPr>
                <w:sz w:val="32"/>
                <w:szCs w:val="32"/>
              </w:rPr>
            </w:pPr>
            <w:bookmarkStart w:id="483" w:name="_Toc410806065"/>
            <w:r w:rsidRPr="00DF50B6">
              <w:t>MPC correlation</w:t>
            </w:r>
            <w:r w:rsidRPr="00DF50B6">
              <w:rPr>
                <w:sz w:val="32"/>
                <w:szCs w:val="32"/>
              </w:rPr>
              <w:t xml:space="preserve"> </w:t>
            </w:r>
            <w:r w:rsidRPr="00DF50B6">
              <w:t>(8H Max, Daily, Hourly)</w:t>
            </w:r>
            <w:bookmarkEnd w:id="483"/>
          </w:p>
        </w:tc>
        <w:tc>
          <w:tcPr>
            <w:tcW w:w="2835" w:type="dxa"/>
            <w:gridSpan w:val="6"/>
            <w:vAlign w:val="center"/>
          </w:tcPr>
          <w:p w:rsidR="00690A5A" w:rsidRPr="006E5989" w:rsidRDefault="00690A5A" w:rsidP="006E5989">
            <w:pPr>
              <w:jc w:val="center"/>
              <w:rPr>
                <w:sz w:val="28"/>
                <w:szCs w:val="28"/>
              </w:rPr>
            </w:pPr>
            <w:r w:rsidRPr="006E5989">
              <w:rPr>
                <w:i/>
                <w:sz w:val="36"/>
                <w:szCs w:val="36"/>
              </w:rPr>
              <w:t>15,16</w:t>
            </w:r>
            <w:r>
              <w:rPr>
                <w:i/>
                <w:sz w:val="36"/>
                <w:szCs w:val="36"/>
              </w:rPr>
              <w:t>,78</w:t>
            </w:r>
          </w:p>
        </w:tc>
      </w:tr>
      <w:tr w:rsidR="00690A5A" w:rsidTr="0095025B">
        <w:tc>
          <w:tcPr>
            <w:tcW w:w="9243" w:type="dxa"/>
            <w:gridSpan w:val="15"/>
            <w:shd w:val="clear" w:color="auto" w:fill="D9D9D9"/>
          </w:tcPr>
          <w:p w:rsidR="00690A5A" w:rsidRDefault="00690A5A" w:rsidP="003B6E5B"/>
        </w:tc>
      </w:tr>
      <w:tr w:rsidR="00690A5A" w:rsidTr="00F17452">
        <w:trPr>
          <w:trHeight w:val="283"/>
        </w:trPr>
        <w:tc>
          <w:tcPr>
            <w:tcW w:w="6408" w:type="dxa"/>
            <w:gridSpan w:val="9"/>
            <w:vMerge w:val="restart"/>
          </w:tcPr>
          <w:p w:rsidR="00690A5A" w:rsidRDefault="00F17452" w:rsidP="006E5989">
            <w:pPr>
              <w:jc w:val="center"/>
            </w:pPr>
            <w:r>
              <w:rPr>
                <w:noProof/>
              </w:rPr>
              <w:drawing>
                <wp:inline distT="0" distB="0" distL="0" distR="0" wp14:anchorId="4CA41CAA" wp14:editId="4EEC7C4D">
                  <wp:extent cx="3840480" cy="3052792"/>
                  <wp:effectExtent l="0" t="0" r="7620" b="0"/>
                  <wp:docPr id="23" name="Picture 23" descr="F:\DELTA\S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descr="F:\DELTA\S2.bmp"/>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840480" cy="3052792"/>
                          </a:xfrm>
                          <a:prstGeom prst="rect">
                            <a:avLst/>
                          </a:prstGeom>
                          <a:noFill/>
                          <a:ln>
                            <a:noFill/>
                          </a:ln>
                        </pic:spPr>
                      </pic:pic>
                    </a:graphicData>
                  </a:graphic>
                </wp:inline>
              </w:drawing>
            </w:r>
          </w:p>
        </w:tc>
        <w:tc>
          <w:tcPr>
            <w:tcW w:w="1371" w:type="dxa"/>
            <w:gridSpan w:val="3"/>
          </w:tcPr>
          <w:p w:rsidR="00690A5A" w:rsidRPr="006E5989" w:rsidRDefault="00690A5A" w:rsidP="003B6E5B">
            <w:pPr>
              <w:rPr>
                <w:b/>
              </w:rPr>
            </w:pPr>
            <w:r w:rsidRPr="006E5989">
              <w:rPr>
                <w:b/>
              </w:rPr>
              <w:t>X axis</w:t>
            </w:r>
          </w:p>
        </w:tc>
        <w:tc>
          <w:tcPr>
            <w:tcW w:w="1464" w:type="dxa"/>
            <w:gridSpan w:val="3"/>
          </w:tcPr>
          <w:p w:rsidR="00690A5A" w:rsidRDefault="00690A5A" w:rsidP="003B6E5B">
            <w:r>
              <w:t>RMS</w:t>
            </w:r>
            <w:r w:rsidRPr="006E5989">
              <w:rPr>
                <w:vertAlign w:val="subscript"/>
              </w:rPr>
              <w:t>U</w:t>
            </w:r>
            <w:r>
              <w:t>/</w:t>
            </w:r>
            <w:proofErr w:type="spellStart"/>
            <w:r>
              <w:t>σ</w:t>
            </w:r>
            <w:r w:rsidRPr="006E5989">
              <w:rPr>
                <w:vertAlign w:val="subscript"/>
              </w:rPr>
              <w:t>O</w:t>
            </w:r>
            <w:proofErr w:type="spellEnd"/>
          </w:p>
        </w:tc>
      </w:tr>
      <w:tr w:rsidR="00690A5A" w:rsidTr="00F17452">
        <w:trPr>
          <w:trHeight w:val="283"/>
        </w:trPr>
        <w:tc>
          <w:tcPr>
            <w:tcW w:w="6408" w:type="dxa"/>
            <w:gridSpan w:val="9"/>
            <w:vMerge/>
          </w:tcPr>
          <w:p w:rsidR="00690A5A" w:rsidRDefault="00690A5A" w:rsidP="003B6E5B"/>
        </w:tc>
        <w:tc>
          <w:tcPr>
            <w:tcW w:w="1371" w:type="dxa"/>
            <w:gridSpan w:val="3"/>
          </w:tcPr>
          <w:p w:rsidR="00690A5A" w:rsidRPr="006E5989" w:rsidRDefault="00690A5A" w:rsidP="003B6E5B">
            <w:pPr>
              <w:rPr>
                <w:b/>
              </w:rPr>
            </w:pPr>
            <w:r w:rsidRPr="006E5989">
              <w:rPr>
                <w:b/>
              </w:rPr>
              <w:t>Y axis</w:t>
            </w:r>
          </w:p>
        </w:tc>
        <w:tc>
          <w:tcPr>
            <w:tcW w:w="1464" w:type="dxa"/>
            <w:gridSpan w:val="3"/>
          </w:tcPr>
          <w:p w:rsidR="00690A5A" w:rsidRDefault="00690A5A" w:rsidP="003B6E5B">
            <w:r>
              <w:t>R</w:t>
            </w:r>
          </w:p>
        </w:tc>
      </w:tr>
      <w:tr w:rsidR="00690A5A" w:rsidTr="00F17452">
        <w:trPr>
          <w:trHeight w:val="57"/>
        </w:trPr>
        <w:tc>
          <w:tcPr>
            <w:tcW w:w="6408" w:type="dxa"/>
            <w:gridSpan w:val="9"/>
            <w:vMerge/>
          </w:tcPr>
          <w:p w:rsidR="00690A5A" w:rsidRDefault="00690A5A" w:rsidP="003B6E5B"/>
        </w:tc>
        <w:tc>
          <w:tcPr>
            <w:tcW w:w="2835" w:type="dxa"/>
            <w:gridSpan w:val="6"/>
            <w:shd w:val="clear" w:color="auto" w:fill="D9D9D9"/>
          </w:tcPr>
          <w:p w:rsidR="00690A5A" w:rsidRPr="006E5989" w:rsidRDefault="00690A5A" w:rsidP="003B6E5B">
            <w:pPr>
              <w:rPr>
                <w:b/>
                <w:sz w:val="16"/>
                <w:szCs w:val="16"/>
              </w:rPr>
            </w:pPr>
          </w:p>
        </w:tc>
      </w:tr>
      <w:tr w:rsidR="00690A5A" w:rsidTr="00F17452">
        <w:tc>
          <w:tcPr>
            <w:tcW w:w="6408" w:type="dxa"/>
            <w:gridSpan w:val="9"/>
            <w:vMerge/>
          </w:tcPr>
          <w:p w:rsidR="00690A5A" w:rsidRDefault="00690A5A" w:rsidP="003B6E5B"/>
        </w:tc>
        <w:tc>
          <w:tcPr>
            <w:tcW w:w="1371" w:type="dxa"/>
            <w:gridSpan w:val="3"/>
          </w:tcPr>
          <w:p w:rsidR="00690A5A" w:rsidRPr="006E5989" w:rsidRDefault="00690A5A" w:rsidP="003B6E5B">
            <w:pPr>
              <w:rPr>
                <w:b/>
              </w:rPr>
            </w:pPr>
            <w:r w:rsidRPr="006E5989">
              <w:rPr>
                <w:b/>
              </w:rPr>
              <w:t>Parameters</w:t>
            </w:r>
          </w:p>
        </w:tc>
        <w:tc>
          <w:tcPr>
            <w:tcW w:w="1464" w:type="dxa"/>
            <w:gridSpan w:val="3"/>
          </w:tcPr>
          <w:p w:rsidR="00690A5A" w:rsidRDefault="00690A5A" w:rsidP="003B6E5B">
            <w:r>
              <w:t>O3, PM10, NO2</w:t>
            </w:r>
          </w:p>
        </w:tc>
      </w:tr>
      <w:tr w:rsidR="00690A5A" w:rsidTr="00F17452">
        <w:trPr>
          <w:trHeight w:val="113"/>
        </w:trPr>
        <w:tc>
          <w:tcPr>
            <w:tcW w:w="6408" w:type="dxa"/>
            <w:gridSpan w:val="9"/>
            <w:vMerge/>
          </w:tcPr>
          <w:p w:rsidR="00690A5A" w:rsidRDefault="00690A5A" w:rsidP="003B6E5B"/>
        </w:tc>
        <w:tc>
          <w:tcPr>
            <w:tcW w:w="2835" w:type="dxa"/>
            <w:gridSpan w:val="6"/>
            <w:shd w:val="clear" w:color="auto" w:fill="D9D9D9"/>
          </w:tcPr>
          <w:p w:rsidR="00690A5A" w:rsidRPr="006E5989" w:rsidRDefault="00690A5A" w:rsidP="003B6E5B">
            <w:pPr>
              <w:rPr>
                <w:b/>
                <w:sz w:val="16"/>
                <w:szCs w:val="16"/>
              </w:rPr>
            </w:pPr>
          </w:p>
        </w:tc>
      </w:tr>
      <w:tr w:rsidR="00690A5A" w:rsidTr="00F17452">
        <w:trPr>
          <w:trHeight w:val="283"/>
        </w:trPr>
        <w:tc>
          <w:tcPr>
            <w:tcW w:w="6408" w:type="dxa"/>
            <w:gridSpan w:val="9"/>
            <w:vMerge/>
          </w:tcPr>
          <w:p w:rsidR="00690A5A" w:rsidRDefault="00690A5A" w:rsidP="003B6E5B"/>
        </w:tc>
        <w:tc>
          <w:tcPr>
            <w:tcW w:w="1371" w:type="dxa"/>
            <w:gridSpan w:val="3"/>
          </w:tcPr>
          <w:p w:rsidR="00690A5A" w:rsidRPr="006E5989" w:rsidRDefault="00690A5A" w:rsidP="003B6E5B">
            <w:pPr>
              <w:rPr>
                <w:b/>
              </w:rPr>
            </w:pPr>
            <w:r w:rsidRPr="006E5989">
              <w:rPr>
                <w:b/>
              </w:rPr>
              <w:t xml:space="preserve">Time </w:t>
            </w:r>
            <w:proofErr w:type="spellStart"/>
            <w:r w:rsidRPr="006E5989">
              <w:rPr>
                <w:b/>
              </w:rPr>
              <w:t>Avg</w:t>
            </w:r>
            <w:proofErr w:type="spellEnd"/>
          </w:p>
        </w:tc>
        <w:tc>
          <w:tcPr>
            <w:tcW w:w="1464" w:type="dxa"/>
            <w:gridSpan w:val="3"/>
            <w:vMerge w:val="restart"/>
            <w:vAlign w:val="center"/>
          </w:tcPr>
          <w:p w:rsidR="00690A5A" w:rsidRDefault="00690A5A" w:rsidP="00F826F1">
            <w:r>
              <w:t>See MQO below</w:t>
            </w:r>
          </w:p>
        </w:tc>
      </w:tr>
      <w:tr w:rsidR="00690A5A" w:rsidTr="00F17452">
        <w:trPr>
          <w:trHeight w:val="283"/>
        </w:trPr>
        <w:tc>
          <w:tcPr>
            <w:tcW w:w="6408" w:type="dxa"/>
            <w:gridSpan w:val="9"/>
            <w:vMerge/>
          </w:tcPr>
          <w:p w:rsidR="00690A5A" w:rsidRDefault="00690A5A" w:rsidP="003B6E5B"/>
        </w:tc>
        <w:tc>
          <w:tcPr>
            <w:tcW w:w="1371" w:type="dxa"/>
            <w:gridSpan w:val="3"/>
          </w:tcPr>
          <w:p w:rsidR="00690A5A" w:rsidRPr="006E5989" w:rsidRDefault="00690A5A" w:rsidP="003B6E5B">
            <w:pPr>
              <w:rPr>
                <w:b/>
              </w:rPr>
            </w:pPr>
            <w:r w:rsidRPr="006E5989">
              <w:rPr>
                <w:b/>
              </w:rPr>
              <w:t>Daily Stats</w:t>
            </w:r>
          </w:p>
        </w:tc>
        <w:tc>
          <w:tcPr>
            <w:tcW w:w="1464" w:type="dxa"/>
            <w:gridSpan w:val="3"/>
            <w:vMerge/>
          </w:tcPr>
          <w:p w:rsidR="00690A5A" w:rsidRDefault="00690A5A" w:rsidP="003B6E5B"/>
        </w:tc>
      </w:tr>
      <w:tr w:rsidR="00690A5A" w:rsidTr="00F17452">
        <w:trPr>
          <w:trHeight w:val="283"/>
        </w:trPr>
        <w:tc>
          <w:tcPr>
            <w:tcW w:w="6408" w:type="dxa"/>
            <w:gridSpan w:val="9"/>
            <w:vMerge/>
          </w:tcPr>
          <w:p w:rsidR="00690A5A" w:rsidRDefault="00690A5A" w:rsidP="003B6E5B"/>
        </w:tc>
        <w:tc>
          <w:tcPr>
            <w:tcW w:w="1371" w:type="dxa"/>
            <w:gridSpan w:val="3"/>
          </w:tcPr>
          <w:p w:rsidR="00690A5A" w:rsidRPr="006E5989" w:rsidRDefault="00690A5A" w:rsidP="003B6E5B">
            <w:pPr>
              <w:rPr>
                <w:b/>
              </w:rPr>
            </w:pPr>
            <w:r w:rsidRPr="006E5989">
              <w:rPr>
                <w:b/>
              </w:rPr>
              <w:t>Season</w:t>
            </w:r>
          </w:p>
        </w:tc>
        <w:tc>
          <w:tcPr>
            <w:tcW w:w="1464" w:type="dxa"/>
            <w:gridSpan w:val="3"/>
            <w:vMerge/>
          </w:tcPr>
          <w:p w:rsidR="00690A5A" w:rsidRDefault="00690A5A" w:rsidP="003B6E5B"/>
        </w:tc>
      </w:tr>
      <w:tr w:rsidR="00690A5A" w:rsidTr="00F17452">
        <w:trPr>
          <w:trHeight w:val="283"/>
        </w:trPr>
        <w:tc>
          <w:tcPr>
            <w:tcW w:w="6408" w:type="dxa"/>
            <w:gridSpan w:val="9"/>
            <w:vMerge/>
          </w:tcPr>
          <w:p w:rsidR="00690A5A" w:rsidRDefault="00690A5A" w:rsidP="003B6E5B"/>
        </w:tc>
        <w:tc>
          <w:tcPr>
            <w:tcW w:w="1371" w:type="dxa"/>
            <w:gridSpan w:val="3"/>
          </w:tcPr>
          <w:p w:rsidR="00690A5A" w:rsidRPr="006E5989" w:rsidRDefault="00690A5A" w:rsidP="003B6E5B">
            <w:pPr>
              <w:rPr>
                <w:b/>
              </w:rPr>
            </w:pPr>
            <w:r w:rsidRPr="006E5989">
              <w:rPr>
                <w:b/>
              </w:rPr>
              <w:t>Day</w:t>
            </w:r>
          </w:p>
        </w:tc>
        <w:tc>
          <w:tcPr>
            <w:tcW w:w="1464" w:type="dxa"/>
            <w:gridSpan w:val="3"/>
            <w:vMerge/>
          </w:tcPr>
          <w:p w:rsidR="00690A5A" w:rsidRDefault="00690A5A" w:rsidP="003B6E5B"/>
        </w:tc>
      </w:tr>
      <w:tr w:rsidR="00690A5A" w:rsidTr="00F17452">
        <w:trPr>
          <w:trHeight w:val="203"/>
        </w:trPr>
        <w:tc>
          <w:tcPr>
            <w:tcW w:w="6408" w:type="dxa"/>
            <w:gridSpan w:val="9"/>
            <w:vMerge/>
          </w:tcPr>
          <w:p w:rsidR="00690A5A" w:rsidRDefault="00690A5A" w:rsidP="003B6E5B"/>
        </w:tc>
        <w:tc>
          <w:tcPr>
            <w:tcW w:w="2835" w:type="dxa"/>
            <w:gridSpan w:val="6"/>
            <w:shd w:val="clear" w:color="auto" w:fill="D9D9D9"/>
          </w:tcPr>
          <w:p w:rsidR="00690A5A" w:rsidRPr="006E5989" w:rsidRDefault="00690A5A" w:rsidP="003B6E5B">
            <w:pPr>
              <w:rPr>
                <w:b/>
                <w:sz w:val="16"/>
                <w:szCs w:val="16"/>
              </w:rPr>
            </w:pPr>
          </w:p>
        </w:tc>
      </w:tr>
      <w:tr w:rsidR="00690A5A" w:rsidTr="00F17452">
        <w:trPr>
          <w:trHeight w:val="283"/>
        </w:trPr>
        <w:tc>
          <w:tcPr>
            <w:tcW w:w="6408" w:type="dxa"/>
            <w:gridSpan w:val="9"/>
            <w:vMerge/>
          </w:tcPr>
          <w:p w:rsidR="00690A5A" w:rsidRDefault="00690A5A" w:rsidP="003B6E5B"/>
        </w:tc>
        <w:tc>
          <w:tcPr>
            <w:tcW w:w="1371" w:type="dxa"/>
            <w:gridSpan w:val="3"/>
          </w:tcPr>
          <w:p w:rsidR="00690A5A" w:rsidRPr="006E5989" w:rsidRDefault="00690A5A" w:rsidP="003B6E5B">
            <w:pPr>
              <w:rPr>
                <w:b/>
              </w:rPr>
            </w:pPr>
            <w:r w:rsidRPr="006E5989">
              <w:rPr>
                <w:b/>
              </w:rPr>
              <w:t>Threshold</w:t>
            </w:r>
          </w:p>
        </w:tc>
        <w:tc>
          <w:tcPr>
            <w:tcW w:w="1464" w:type="dxa"/>
            <w:gridSpan w:val="3"/>
          </w:tcPr>
          <w:p w:rsidR="00690A5A" w:rsidRDefault="00690A5A" w:rsidP="003B6E5B">
            <w:r>
              <w:t>N\A</w:t>
            </w:r>
          </w:p>
        </w:tc>
      </w:tr>
      <w:tr w:rsidR="00690A5A" w:rsidTr="00F17452">
        <w:trPr>
          <w:trHeight w:val="750"/>
        </w:trPr>
        <w:tc>
          <w:tcPr>
            <w:tcW w:w="6408" w:type="dxa"/>
            <w:gridSpan w:val="9"/>
            <w:vMerge/>
          </w:tcPr>
          <w:p w:rsidR="00690A5A" w:rsidRDefault="00690A5A" w:rsidP="003B6E5B"/>
        </w:tc>
        <w:tc>
          <w:tcPr>
            <w:tcW w:w="2835" w:type="dxa"/>
            <w:gridSpan w:val="6"/>
            <w:shd w:val="clear" w:color="auto" w:fill="D9D9D9"/>
          </w:tcPr>
          <w:p w:rsidR="00690A5A" w:rsidRDefault="00690A5A" w:rsidP="003B6E5B"/>
        </w:tc>
      </w:tr>
      <w:tr w:rsidR="00690A5A" w:rsidTr="00F17452">
        <w:trPr>
          <w:cantSplit/>
          <w:trHeight w:val="1543"/>
        </w:trPr>
        <w:tc>
          <w:tcPr>
            <w:tcW w:w="829" w:type="dxa"/>
            <w:shd w:val="clear" w:color="auto" w:fill="8DB3E2"/>
            <w:textDirection w:val="btLr"/>
          </w:tcPr>
          <w:p w:rsidR="00690A5A" w:rsidRDefault="00690A5A" w:rsidP="006E5989">
            <w:pPr>
              <w:ind w:left="113" w:right="113"/>
              <w:jc w:val="center"/>
            </w:pPr>
            <w:r>
              <w:t>Description</w:t>
            </w:r>
          </w:p>
        </w:tc>
        <w:tc>
          <w:tcPr>
            <w:tcW w:w="8414" w:type="dxa"/>
            <w:gridSpan w:val="14"/>
          </w:tcPr>
          <w:p w:rsidR="00690A5A" w:rsidRDefault="00690A5A" w:rsidP="003B6E5B">
            <w:r>
              <w:t xml:space="preserve">This diagram plots correlation as function of the quadratic mean of the uncertainty divided by the station observed standard deviation.  It provides for each station (represented by a symbol) an indication of whether the time correlation fulfills a minimum level of quality (green/orange area) </w:t>
            </w:r>
          </w:p>
          <w:p w:rsidR="00690A5A" w:rsidRDefault="00690A5A" w:rsidP="003B6E5B"/>
        </w:tc>
      </w:tr>
      <w:tr w:rsidR="00690A5A" w:rsidTr="0095025B">
        <w:trPr>
          <w:cantSplit/>
          <w:trHeight w:val="254"/>
        </w:trPr>
        <w:tc>
          <w:tcPr>
            <w:tcW w:w="9243" w:type="dxa"/>
            <w:gridSpan w:val="15"/>
            <w:shd w:val="clear" w:color="auto" w:fill="7F7F7F"/>
            <w:textDirection w:val="btLr"/>
          </w:tcPr>
          <w:p w:rsidR="00690A5A" w:rsidRDefault="00690A5A" w:rsidP="003B6E5B"/>
        </w:tc>
      </w:tr>
      <w:tr w:rsidR="00690A5A" w:rsidTr="00F17452">
        <w:trPr>
          <w:cantSplit/>
          <w:trHeight w:val="231"/>
        </w:trPr>
        <w:tc>
          <w:tcPr>
            <w:tcW w:w="829" w:type="dxa"/>
            <w:vMerge w:val="restart"/>
            <w:shd w:val="clear" w:color="auto" w:fill="8DB3E2"/>
            <w:textDirection w:val="btLr"/>
          </w:tcPr>
          <w:p w:rsidR="00690A5A" w:rsidRDefault="00690A5A" w:rsidP="006E5989">
            <w:pPr>
              <w:ind w:left="113" w:right="113"/>
              <w:jc w:val="center"/>
            </w:pPr>
            <w:r>
              <w:t>MQO</w:t>
            </w:r>
          </w:p>
        </w:tc>
        <w:tc>
          <w:tcPr>
            <w:tcW w:w="8414" w:type="dxa"/>
            <w:gridSpan w:val="14"/>
          </w:tcPr>
          <w:p w:rsidR="00690A5A" w:rsidRDefault="00690A5A" w:rsidP="00F17452">
            <w:r>
              <w:t xml:space="preserve">For details on how green and orange areas are defined, see </w:t>
            </w:r>
            <w:r w:rsidR="001E2AD9">
              <w:t xml:space="preserve">Concepts </w:t>
            </w:r>
            <w:hyperlink w:anchor="table3" w:history="1">
              <w:r w:rsidR="00A14D85" w:rsidRPr="005340D7">
                <w:rPr>
                  <w:rStyle w:val="Hyperlink"/>
                </w:rPr>
                <w:t>equations (</w:t>
              </w:r>
              <w:r w:rsidR="000B6FDA">
                <w:rPr>
                  <w:rStyle w:val="Hyperlink"/>
                </w:rPr>
                <w:t>10</w:t>
              </w:r>
              <w:r w:rsidR="00A14D85" w:rsidRPr="005340D7">
                <w:rPr>
                  <w:rStyle w:val="Hyperlink"/>
                </w:rPr>
                <w:t xml:space="preserve"> to </w:t>
              </w:r>
              <w:r w:rsidR="000B6FDA">
                <w:rPr>
                  <w:rStyle w:val="Hyperlink"/>
                </w:rPr>
                <w:t>12</w:t>
              </w:r>
              <w:r w:rsidR="00A14D85" w:rsidRPr="005340D7">
                <w:rPr>
                  <w:rStyle w:val="Hyperlink"/>
                </w:rPr>
                <w:t>)</w:t>
              </w:r>
            </w:hyperlink>
            <w:r>
              <w:t>.</w:t>
            </w:r>
          </w:p>
          <w:p w:rsidR="00F17452" w:rsidRPr="00A1515C" w:rsidRDefault="00F17452" w:rsidP="00F17452"/>
        </w:tc>
      </w:tr>
      <w:tr w:rsidR="00690A5A" w:rsidTr="00F17452">
        <w:trPr>
          <w:cantSplit/>
          <w:trHeight w:val="230"/>
        </w:trPr>
        <w:tc>
          <w:tcPr>
            <w:tcW w:w="829" w:type="dxa"/>
            <w:vMerge/>
            <w:shd w:val="clear" w:color="auto" w:fill="8DB3E2"/>
            <w:textDirection w:val="btLr"/>
          </w:tcPr>
          <w:p w:rsidR="00690A5A" w:rsidRDefault="00690A5A" w:rsidP="006E5989">
            <w:pPr>
              <w:ind w:left="113" w:right="113"/>
              <w:jc w:val="center"/>
            </w:pPr>
          </w:p>
        </w:tc>
        <w:tc>
          <w:tcPr>
            <w:tcW w:w="8414" w:type="dxa"/>
            <w:gridSpan w:val="14"/>
            <w:shd w:val="clear" w:color="auto" w:fill="D9D9D9"/>
          </w:tcPr>
          <w:p w:rsidR="00690A5A" w:rsidRPr="006E5989" w:rsidRDefault="00690A5A" w:rsidP="003B6E5B">
            <w:pPr>
              <w:rPr>
                <w:sz w:val="16"/>
                <w:szCs w:val="16"/>
              </w:rPr>
            </w:pPr>
            <w:r w:rsidRPr="006E5989">
              <w:rPr>
                <w:sz w:val="16"/>
                <w:szCs w:val="16"/>
              </w:rPr>
              <w:t>MQO are valid for the following parameters/ time statistic choices</w:t>
            </w:r>
          </w:p>
        </w:tc>
      </w:tr>
      <w:tr w:rsidR="00F17452" w:rsidTr="00F17452">
        <w:trPr>
          <w:cantSplit/>
          <w:trHeight w:val="231"/>
        </w:trPr>
        <w:tc>
          <w:tcPr>
            <w:tcW w:w="829" w:type="dxa"/>
            <w:vMerge/>
            <w:shd w:val="clear" w:color="auto" w:fill="8DB3E2"/>
            <w:textDirection w:val="btLr"/>
          </w:tcPr>
          <w:p w:rsidR="00690A5A" w:rsidRDefault="00690A5A" w:rsidP="006E5989">
            <w:pPr>
              <w:ind w:left="113" w:right="113"/>
              <w:jc w:val="center"/>
            </w:pPr>
          </w:p>
        </w:tc>
        <w:tc>
          <w:tcPr>
            <w:tcW w:w="2299" w:type="dxa"/>
            <w:gridSpan w:val="3"/>
          </w:tcPr>
          <w:p w:rsidR="00690A5A" w:rsidRPr="006E5989" w:rsidRDefault="00690A5A" w:rsidP="003B6E5B">
            <w:pPr>
              <w:rPr>
                <w:i/>
              </w:rPr>
            </w:pPr>
            <w:r w:rsidRPr="006E5989">
              <w:rPr>
                <w:i/>
              </w:rPr>
              <w:t>Parameter</w:t>
            </w:r>
          </w:p>
        </w:tc>
        <w:tc>
          <w:tcPr>
            <w:tcW w:w="2282" w:type="dxa"/>
            <w:gridSpan w:val="4"/>
          </w:tcPr>
          <w:p w:rsidR="00690A5A" w:rsidRPr="006E5989" w:rsidRDefault="00690A5A" w:rsidP="003B6E5B">
            <w:pPr>
              <w:rPr>
                <w:i/>
              </w:rPr>
            </w:pPr>
            <w:r w:rsidRPr="006E5989">
              <w:rPr>
                <w:i/>
              </w:rPr>
              <w:t xml:space="preserve">Time </w:t>
            </w:r>
            <w:proofErr w:type="spellStart"/>
            <w:r w:rsidRPr="006E5989">
              <w:rPr>
                <w:i/>
              </w:rPr>
              <w:t>Avg</w:t>
            </w:r>
            <w:proofErr w:type="spellEnd"/>
          </w:p>
        </w:tc>
        <w:tc>
          <w:tcPr>
            <w:tcW w:w="1023" w:type="dxa"/>
            <w:gridSpan w:val="2"/>
          </w:tcPr>
          <w:p w:rsidR="00690A5A" w:rsidRPr="006E5989" w:rsidRDefault="00690A5A" w:rsidP="003B6E5B">
            <w:pPr>
              <w:rPr>
                <w:i/>
              </w:rPr>
            </w:pPr>
            <w:r w:rsidRPr="006E5989">
              <w:rPr>
                <w:i/>
              </w:rPr>
              <w:t>Daily Stats</w:t>
            </w:r>
          </w:p>
        </w:tc>
        <w:tc>
          <w:tcPr>
            <w:tcW w:w="1145" w:type="dxa"/>
          </w:tcPr>
          <w:p w:rsidR="00690A5A" w:rsidRPr="006E5989" w:rsidRDefault="00690A5A" w:rsidP="003B6E5B">
            <w:pPr>
              <w:rPr>
                <w:i/>
              </w:rPr>
            </w:pPr>
            <w:r w:rsidRPr="006E5989">
              <w:rPr>
                <w:i/>
              </w:rPr>
              <w:t>Season</w:t>
            </w:r>
          </w:p>
        </w:tc>
        <w:tc>
          <w:tcPr>
            <w:tcW w:w="842" w:type="dxa"/>
            <w:gridSpan w:val="3"/>
          </w:tcPr>
          <w:p w:rsidR="00690A5A" w:rsidRPr="006E5989" w:rsidRDefault="00690A5A" w:rsidP="003B6E5B">
            <w:pPr>
              <w:rPr>
                <w:i/>
              </w:rPr>
            </w:pPr>
            <w:r w:rsidRPr="006E5989">
              <w:rPr>
                <w:i/>
              </w:rPr>
              <w:t>Day</w:t>
            </w:r>
          </w:p>
        </w:tc>
        <w:tc>
          <w:tcPr>
            <w:tcW w:w="823" w:type="dxa"/>
          </w:tcPr>
          <w:p w:rsidR="00690A5A" w:rsidRPr="006E5989" w:rsidRDefault="00690A5A" w:rsidP="003B6E5B">
            <w:pPr>
              <w:rPr>
                <w:i/>
              </w:rPr>
            </w:pPr>
            <w:r w:rsidRPr="006E5989">
              <w:rPr>
                <w:i/>
              </w:rPr>
              <w:t>Group</w:t>
            </w:r>
          </w:p>
        </w:tc>
      </w:tr>
      <w:tr w:rsidR="00F17452" w:rsidTr="00F17452">
        <w:trPr>
          <w:cantSplit/>
          <w:trHeight w:val="69"/>
        </w:trPr>
        <w:tc>
          <w:tcPr>
            <w:tcW w:w="829" w:type="dxa"/>
            <w:vMerge/>
            <w:shd w:val="clear" w:color="auto" w:fill="8DB3E2"/>
            <w:textDirection w:val="btLr"/>
          </w:tcPr>
          <w:p w:rsidR="00690A5A" w:rsidRDefault="00690A5A" w:rsidP="006E5989">
            <w:pPr>
              <w:ind w:left="113" w:right="113"/>
              <w:jc w:val="center"/>
            </w:pPr>
          </w:p>
        </w:tc>
        <w:tc>
          <w:tcPr>
            <w:tcW w:w="2299" w:type="dxa"/>
            <w:gridSpan w:val="3"/>
          </w:tcPr>
          <w:p w:rsidR="00690A5A" w:rsidRDefault="00690A5A" w:rsidP="003B6E5B">
            <w:r>
              <w:t>O3</w:t>
            </w:r>
          </w:p>
        </w:tc>
        <w:tc>
          <w:tcPr>
            <w:tcW w:w="2282" w:type="dxa"/>
            <w:gridSpan w:val="4"/>
          </w:tcPr>
          <w:p w:rsidR="00690A5A" w:rsidRDefault="00690A5A" w:rsidP="003B6E5B">
            <w:r>
              <w:t>8H</w:t>
            </w:r>
          </w:p>
        </w:tc>
        <w:tc>
          <w:tcPr>
            <w:tcW w:w="1023" w:type="dxa"/>
            <w:gridSpan w:val="2"/>
          </w:tcPr>
          <w:p w:rsidR="00690A5A" w:rsidRDefault="00690A5A" w:rsidP="003B6E5B">
            <w:r>
              <w:t>Max</w:t>
            </w:r>
          </w:p>
        </w:tc>
        <w:tc>
          <w:tcPr>
            <w:tcW w:w="1145" w:type="dxa"/>
          </w:tcPr>
          <w:p w:rsidR="00690A5A" w:rsidRDefault="00690A5A" w:rsidP="003B6E5B">
            <w:r>
              <w:t>Free</w:t>
            </w:r>
          </w:p>
        </w:tc>
        <w:tc>
          <w:tcPr>
            <w:tcW w:w="842" w:type="dxa"/>
            <w:gridSpan w:val="3"/>
          </w:tcPr>
          <w:p w:rsidR="00690A5A" w:rsidRDefault="00690A5A" w:rsidP="003B6E5B">
            <w:r>
              <w:t>N/A</w:t>
            </w:r>
          </w:p>
        </w:tc>
        <w:tc>
          <w:tcPr>
            <w:tcW w:w="823" w:type="dxa"/>
          </w:tcPr>
          <w:p w:rsidR="00690A5A" w:rsidRDefault="00690A5A" w:rsidP="003B6E5B">
            <w:r>
              <w:t>90%</w:t>
            </w:r>
          </w:p>
        </w:tc>
      </w:tr>
      <w:tr w:rsidR="00F17452" w:rsidTr="00F17452">
        <w:trPr>
          <w:cantSplit/>
          <w:trHeight w:val="69"/>
        </w:trPr>
        <w:tc>
          <w:tcPr>
            <w:tcW w:w="829" w:type="dxa"/>
            <w:vMerge/>
            <w:shd w:val="clear" w:color="auto" w:fill="8DB3E2"/>
            <w:textDirection w:val="btLr"/>
          </w:tcPr>
          <w:p w:rsidR="00690A5A" w:rsidRDefault="00690A5A" w:rsidP="006E5989">
            <w:pPr>
              <w:ind w:left="113" w:right="113"/>
              <w:jc w:val="center"/>
            </w:pPr>
          </w:p>
        </w:tc>
        <w:tc>
          <w:tcPr>
            <w:tcW w:w="2299" w:type="dxa"/>
            <w:gridSpan w:val="3"/>
          </w:tcPr>
          <w:p w:rsidR="00690A5A" w:rsidRDefault="00690A5A" w:rsidP="003B6E5B">
            <w:r>
              <w:t>NO2</w:t>
            </w:r>
          </w:p>
        </w:tc>
        <w:tc>
          <w:tcPr>
            <w:tcW w:w="2282" w:type="dxa"/>
            <w:gridSpan w:val="4"/>
          </w:tcPr>
          <w:p w:rsidR="00690A5A" w:rsidRDefault="00690A5A" w:rsidP="003B6E5B">
            <w:r>
              <w:t>Preserve</w:t>
            </w:r>
          </w:p>
        </w:tc>
        <w:tc>
          <w:tcPr>
            <w:tcW w:w="1023" w:type="dxa"/>
            <w:gridSpan w:val="2"/>
          </w:tcPr>
          <w:p w:rsidR="00690A5A" w:rsidRDefault="00690A5A" w:rsidP="003B6E5B">
            <w:r>
              <w:t>Preserve</w:t>
            </w:r>
          </w:p>
        </w:tc>
        <w:tc>
          <w:tcPr>
            <w:tcW w:w="1145" w:type="dxa"/>
          </w:tcPr>
          <w:p w:rsidR="00690A5A" w:rsidRDefault="00690A5A" w:rsidP="003B6E5B">
            <w:r>
              <w:t>Free</w:t>
            </w:r>
          </w:p>
        </w:tc>
        <w:tc>
          <w:tcPr>
            <w:tcW w:w="842" w:type="dxa"/>
            <w:gridSpan w:val="3"/>
          </w:tcPr>
          <w:p w:rsidR="00690A5A" w:rsidRDefault="00690A5A" w:rsidP="003B6E5B">
            <w:r>
              <w:t>Free</w:t>
            </w:r>
          </w:p>
        </w:tc>
        <w:tc>
          <w:tcPr>
            <w:tcW w:w="823" w:type="dxa"/>
          </w:tcPr>
          <w:p w:rsidR="00690A5A" w:rsidRDefault="00690A5A" w:rsidP="003B6E5B">
            <w:r>
              <w:t>90%</w:t>
            </w:r>
          </w:p>
        </w:tc>
      </w:tr>
      <w:tr w:rsidR="00F17452" w:rsidTr="00F17452">
        <w:trPr>
          <w:cantSplit/>
          <w:trHeight w:val="69"/>
        </w:trPr>
        <w:tc>
          <w:tcPr>
            <w:tcW w:w="829" w:type="dxa"/>
            <w:vMerge/>
            <w:shd w:val="clear" w:color="auto" w:fill="8DB3E2"/>
            <w:textDirection w:val="btLr"/>
          </w:tcPr>
          <w:p w:rsidR="00690A5A" w:rsidRDefault="00690A5A" w:rsidP="006E5989">
            <w:pPr>
              <w:ind w:left="113" w:right="113"/>
              <w:jc w:val="center"/>
            </w:pPr>
          </w:p>
        </w:tc>
        <w:tc>
          <w:tcPr>
            <w:tcW w:w="2299" w:type="dxa"/>
            <w:gridSpan w:val="3"/>
          </w:tcPr>
          <w:p w:rsidR="00690A5A" w:rsidRDefault="00690A5A" w:rsidP="003B6E5B">
            <w:r>
              <w:t>PM10</w:t>
            </w:r>
          </w:p>
        </w:tc>
        <w:tc>
          <w:tcPr>
            <w:tcW w:w="2282" w:type="dxa"/>
            <w:gridSpan w:val="4"/>
          </w:tcPr>
          <w:p w:rsidR="00690A5A" w:rsidRDefault="00690A5A" w:rsidP="003B6E5B">
            <w:r>
              <w:t>Preserve</w:t>
            </w:r>
          </w:p>
        </w:tc>
        <w:tc>
          <w:tcPr>
            <w:tcW w:w="1023" w:type="dxa"/>
            <w:gridSpan w:val="2"/>
          </w:tcPr>
          <w:p w:rsidR="00690A5A" w:rsidRDefault="00690A5A" w:rsidP="003B6E5B">
            <w:r>
              <w:t>Mean</w:t>
            </w:r>
          </w:p>
        </w:tc>
        <w:tc>
          <w:tcPr>
            <w:tcW w:w="1145" w:type="dxa"/>
          </w:tcPr>
          <w:p w:rsidR="00690A5A" w:rsidRDefault="00690A5A" w:rsidP="003B6E5B">
            <w:r>
              <w:t>Free</w:t>
            </w:r>
          </w:p>
        </w:tc>
        <w:tc>
          <w:tcPr>
            <w:tcW w:w="842" w:type="dxa"/>
            <w:gridSpan w:val="3"/>
          </w:tcPr>
          <w:p w:rsidR="00690A5A" w:rsidRDefault="00690A5A" w:rsidP="003B6E5B">
            <w:r>
              <w:t>N/A</w:t>
            </w:r>
          </w:p>
        </w:tc>
        <w:tc>
          <w:tcPr>
            <w:tcW w:w="823" w:type="dxa"/>
          </w:tcPr>
          <w:p w:rsidR="00690A5A" w:rsidRDefault="00690A5A" w:rsidP="003B6E5B">
            <w:r>
              <w:t>90%</w:t>
            </w:r>
          </w:p>
        </w:tc>
      </w:tr>
      <w:tr w:rsidR="00F17452" w:rsidTr="00F17452">
        <w:trPr>
          <w:cantSplit/>
          <w:trHeight w:val="69"/>
        </w:trPr>
        <w:tc>
          <w:tcPr>
            <w:tcW w:w="829" w:type="dxa"/>
            <w:vMerge/>
            <w:shd w:val="clear" w:color="auto" w:fill="8DB3E2"/>
            <w:textDirection w:val="btLr"/>
          </w:tcPr>
          <w:p w:rsidR="00A14D85" w:rsidRDefault="00A14D85" w:rsidP="006E5989">
            <w:pPr>
              <w:ind w:left="113" w:right="113"/>
              <w:jc w:val="center"/>
            </w:pPr>
          </w:p>
        </w:tc>
        <w:tc>
          <w:tcPr>
            <w:tcW w:w="2299" w:type="dxa"/>
            <w:gridSpan w:val="3"/>
          </w:tcPr>
          <w:p w:rsidR="00A14D85" w:rsidRDefault="00A14D85" w:rsidP="003B6E5B">
            <w:r>
              <w:t>PM25</w:t>
            </w:r>
          </w:p>
        </w:tc>
        <w:tc>
          <w:tcPr>
            <w:tcW w:w="2282" w:type="dxa"/>
            <w:gridSpan w:val="4"/>
          </w:tcPr>
          <w:p w:rsidR="00A14D85" w:rsidRDefault="00A14D85" w:rsidP="003B6E5B">
            <w:r>
              <w:t>Preserve</w:t>
            </w:r>
          </w:p>
        </w:tc>
        <w:tc>
          <w:tcPr>
            <w:tcW w:w="1023" w:type="dxa"/>
            <w:gridSpan w:val="2"/>
          </w:tcPr>
          <w:p w:rsidR="00A14D85" w:rsidRDefault="00A14D85" w:rsidP="003B6E5B">
            <w:r>
              <w:t>Mean</w:t>
            </w:r>
          </w:p>
        </w:tc>
        <w:tc>
          <w:tcPr>
            <w:tcW w:w="1145" w:type="dxa"/>
          </w:tcPr>
          <w:p w:rsidR="00A14D85" w:rsidRDefault="00A14D85" w:rsidP="003B6E5B">
            <w:r>
              <w:t>Free</w:t>
            </w:r>
          </w:p>
        </w:tc>
        <w:tc>
          <w:tcPr>
            <w:tcW w:w="842" w:type="dxa"/>
            <w:gridSpan w:val="3"/>
          </w:tcPr>
          <w:p w:rsidR="00A14D85" w:rsidRDefault="00A14D85" w:rsidP="003B6E5B">
            <w:r>
              <w:t>N/A</w:t>
            </w:r>
          </w:p>
        </w:tc>
        <w:tc>
          <w:tcPr>
            <w:tcW w:w="823" w:type="dxa"/>
          </w:tcPr>
          <w:p w:rsidR="00A14D85" w:rsidRDefault="00A14D85" w:rsidP="003B6E5B">
            <w:r>
              <w:t>90%</w:t>
            </w:r>
          </w:p>
        </w:tc>
      </w:tr>
      <w:tr w:rsidR="00F17452" w:rsidTr="00F17452">
        <w:trPr>
          <w:cantSplit/>
          <w:trHeight w:val="69"/>
        </w:trPr>
        <w:tc>
          <w:tcPr>
            <w:tcW w:w="829" w:type="dxa"/>
            <w:vMerge/>
            <w:shd w:val="clear" w:color="auto" w:fill="8DB3E2"/>
            <w:textDirection w:val="btLr"/>
          </w:tcPr>
          <w:p w:rsidR="00690A5A" w:rsidRDefault="00690A5A" w:rsidP="006E5989">
            <w:pPr>
              <w:ind w:left="113" w:right="113"/>
              <w:jc w:val="center"/>
            </w:pPr>
          </w:p>
        </w:tc>
        <w:tc>
          <w:tcPr>
            <w:tcW w:w="2299" w:type="dxa"/>
            <w:gridSpan w:val="3"/>
          </w:tcPr>
          <w:p w:rsidR="00690A5A" w:rsidRDefault="00690A5A" w:rsidP="003B6E5B">
            <w:r>
              <w:t>WS</w:t>
            </w:r>
          </w:p>
        </w:tc>
        <w:tc>
          <w:tcPr>
            <w:tcW w:w="2282" w:type="dxa"/>
            <w:gridSpan w:val="4"/>
          </w:tcPr>
          <w:p w:rsidR="00690A5A" w:rsidRDefault="00690A5A" w:rsidP="003B6E5B">
            <w:r>
              <w:t>Preserve</w:t>
            </w:r>
          </w:p>
        </w:tc>
        <w:tc>
          <w:tcPr>
            <w:tcW w:w="1023" w:type="dxa"/>
            <w:gridSpan w:val="2"/>
          </w:tcPr>
          <w:p w:rsidR="00690A5A" w:rsidRDefault="00690A5A" w:rsidP="003B6E5B">
            <w:r>
              <w:t>Preserve</w:t>
            </w:r>
          </w:p>
        </w:tc>
        <w:tc>
          <w:tcPr>
            <w:tcW w:w="1145" w:type="dxa"/>
          </w:tcPr>
          <w:p w:rsidR="00690A5A" w:rsidRDefault="00690A5A" w:rsidP="003B6E5B">
            <w:r>
              <w:t>Free</w:t>
            </w:r>
          </w:p>
        </w:tc>
        <w:tc>
          <w:tcPr>
            <w:tcW w:w="842" w:type="dxa"/>
            <w:gridSpan w:val="3"/>
          </w:tcPr>
          <w:p w:rsidR="00690A5A" w:rsidRDefault="00690A5A" w:rsidP="003B6E5B">
            <w:r>
              <w:t>Free</w:t>
            </w:r>
          </w:p>
        </w:tc>
        <w:tc>
          <w:tcPr>
            <w:tcW w:w="823" w:type="dxa"/>
          </w:tcPr>
          <w:p w:rsidR="00690A5A" w:rsidRDefault="00690A5A" w:rsidP="003B6E5B">
            <w:r>
              <w:t>90%</w:t>
            </w:r>
          </w:p>
        </w:tc>
      </w:tr>
      <w:tr w:rsidR="00F17452" w:rsidTr="00F17452">
        <w:trPr>
          <w:cantSplit/>
          <w:trHeight w:val="69"/>
        </w:trPr>
        <w:tc>
          <w:tcPr>
            <w:tcW w:w="829" w:type="dxa"/>
            <w:vMerge/>
            <w:shd w:val="clear" w:color="auto" w:fill="8DB3E2"/>
            <w:textDirection w:val="btLr"/>
          </w:tcPr>
          <w:p w:rsidR="00690A5A" w:rsidRDefault="00690A5A" w:rsidP="006E5989">
            <w:pPr>
              <w:ind w:left="113" w:right="113"/>
              <w:jc w:val="center"/>
            </w:pPr>
          </w:p>
        </w:tc>
        <w:tc>
          <w:tcPr>
            <w:tcW w:w="2299" w:type="dxa"/>
            <w:gridSpan w:val="3"/>
          </w:tcPr>
          <w:p w:rsidR="00690A5A" w:rsidRDefault="00690A5A" w:rsidP="003B6E5B">
            <w:r>
              <w:t>TEMP</w:t>
            </w:r>
          </w:p>
        </w:tc>
        <w:tc>
          <w:tcPr>
            <w:tcW w:w="2282" w:type="dxa"/>
            <w:gridSpan w:val="4"/>
          </w:tcPr>
          <w:p w:rsidR="00690A5A" w:rsidRDefault="00690A5A" w:rsidP="003B6E5B">
            <w:r>
              <w:t>Preserve</w:t>
            </w:r>
          </w:p>
        </w:tc>
        <w:tc>
          <w:tcPr>
            <w:tcW w:w="1023" w:type="dxa"/>
            <w:gridSpan w:val="2"/>
          </w:tcPr>
          <w:p w:rsidR="00690A5A" w:rsidRDefault="00690A5A" w:rsidP="003B6E5B">
            <w:r>
              <w:t>Preserve</w:t>
            </w:r>
          </w:p>
        </w:tc>
        <w:tc>
          <w:tcPr>
            <w:tcW w:w="1145" w:type="dxa"/>
          </w:tcPr>
          <w:p w:rsidR="00690A5A" w:rsidRDefault="00690A5A" w:rsidP="003B6E5B">
            <w:r>
              <w:t>Free</w:t>
            </w:r>
          </w:p>
        </w:tc>
        <w:tc>
          <w:tcPr>
            <w:tcW w:w="842" w:type="dxa"/>
            <w:gridSpan w:val="3"/>
          </w:tcPr>
          <w:p w:rsidR="00690A5A" w:rsidRDefault="00690A5A" w:rsidP="003B6E5B">
            <w:r>
              <w:t>Free</w:t>
            </w:r>
          </w:p>
        </w:tc>
        <w:tc>
          <w:tcPr>
            <w:tcW w:w="823" w:type="dxa"/>
          </w:tcPr>
          <w:p w:rsidR="00690A5A" w:rsidRDefault="00690A5A" w:rsidP="003B6E5B">
            <w:r>
              <w:t>90%</w:t>
            </w:r>
          </w:p>
        </w:tc>
      </w:tr>
      <w:tr w:rsidR="00690A5A" w:rsidTr="0095025B">
        <w:trPr>
          <w:cantSplit/>
          <w:trHeight w:val="209"/>
        </w:trPr>
        <w:tc>
          <w:tcPr>
            <w:tcW w:w="9243" w:type="dxa"/>
            <w:gridSpan w:val="15"/>
            <w:shd w:val="clear" w:color="auto" w:fill="7F7F7F"/>
            <w:textDirection w:val="btLr"/>
          </w:tcPr>
          <w:p w:rsidR="00690A5A" w:rsidRPr="006E5989" w:rsidRDefault="00690A5A" w:rsidP="003B6E5B">
            <w:pPr>
              <w:rPr>
                <w:sz w:val="16"/>
                <w:szCs w:val="16"/>
              </w:rPr>
            </w:pPr>
          </w:p>
        </w:tc>
      </w:tr>
      <w:tr w:rsidR="00F17452" w:rsidTr="00F17452">
        <w:trPr>
          <w:cantSplit/>
          <w:trHeight w:val="438"/>
        </w:trPr>
        <w:tc>
          <w:tcPr>
            <w:tcW w:w="829" w:type="dxa"/>
            <w:vMerge w:val="restart"/>
            <w:shd w:val="clear" w:color="auto" w:fill="8DB3E2"/>
            <w:textDirection w:val="btLr"/>
          </w:tcPr>
          <w:p w:rsidR="00690A5A" w:rsidRDefault="00690A5A" w:rsidP="006E5989">
            <w:pPr>
              <w:ind w:left="113" w:right="113"/>
              <w:jc w:val="center"/>
            </w:pPr>
            <w:r>
              <w:t>Options</w:t>
            </w:r>
          </w:p>
        </w:tc>
        <w:tc>
          <w:tcPr>
            <w:tcW w:w="870" w:type="dxa"/>
          </w:tcPr>
          <w:p w:rsidR="00690A5A" w:rsidRPr="009E6F27" w:rsidRDefault="00690A5A" w:rsidP="006E5989">
            <w:pPr>
              <w:jc w:val="center"/>
            </w:pPr>
            <w:r w:rsidRPr="006E5989">
              <w:rPr>
                <w:b/>
              </w:rPr>
              <w:t>O</w:t>
            </w:r>
            <w:r w:rsidRPr="009E6F27">
              <w:t>BS</w:t>
            </w:r>
          </w:p>
        </w:tc>
        <w:tc>
          <w:tcPr>
            <w:tcW w:w="985" w:type="dxa"/>
          </w:tcPr>
          <w:p w:rsidR="00690A5A" w:rsidRPr="009E6F27" w:rsidRDefault="00690A5A" w:rsidP="006E5989">
            <w:pPr>
              <w:jc w:val="center"/>
            </w:pPr>
            <w:r w:rsidRPr="006E5989">
              <w:rPr>
                <w:b/>
              </w:rPr>
              <w:t>M</w:t>
            </w:r>
            <w:r w:rsidRPr="009E6F27">
              <w:t>OD</w:t>
            </w:r>
          </w:p>
        </w:tc>
        <w:tc>
          <w:tcPr>
            <w:tcW w:w="688" w:type="dxa"/>
            <w:gridSpan w:val="2"/>
          </w:tcPr>
          <w:p w:rsidR="00690A5A" w:rsidRPr="009E6F27" w:rsidRDefault="00690A5A" w:rsidP="006E5989">
            <w:pPr>
              <w:jc w:val="center"/>
            </w:pPr>
            <w:r w:rsidRPr="006E5989">
              <w:rPr>
                <w:b/>
              </w:rPr>
              <w:t>P</w:t>
            </w:r>
            <w:r w:rsidRPr="009E6F27">
              <w:t>AR</w:t>
            </w:r>
          </w:p>
        </w:tc>
        <w:tc>
          <w:tcPr>
            <w:tcW w:w="1035" w:type="dxa"/>
          </w:tcPr>
          <w:p w:rsidR="00690A5A" w:rsidRPr="009E6F27" w:rsidRDefault="00690A5A" w:rsidP="006E5989">
            <w:pPr>
              <w:jc w:val="center"/>
            </w:pPr>
            <w:r w:rsidRPr="006E5989">
              <w:rPr>
                <w:b/>
              </w:rPr>
              <w:t>S</w:t>
            </w:r>
            <w:r w:rsidRPr="009E6F27">
              <w:t>CEN</w:t>
            </w:r>
          </w:p>
        </w:tc>
        <w:tc>
          <w:tcPr>
            <w:tcW w:w="952" w:type="dxa"/>
          </w:tcPr>
          <w:p w:rsidR="00690A5A" w:rsidRDefault="00690A5A" w:rsidP="006E5989">
            <w:pPr>
              <w:jc w:val="center"/>
            </w:pPr>
            <w:r>
              <w:t>Other</w:t>
            </w:r>
          </w:p>
        </w:tc>
        <w:tc>
          <w:tcPr>
            <w:tcW w:w="1049" w:type="dxa"/>
            <w:gridSpan w:val="2"/>
            <w:shd w:val="clear" w:color="auto" w:fill="BFBFBF"/>
          </w:tcPr>
          <w:p w:rsidR="00690A5A" w:rsidRDefault="00690A5A" w:rsidP="006E5989">
            <w:pPr>
              <w:jc w:val="center"/>
            </w:pPr>
          </w:p>
        </w:tc>
        <w:tc>
          <w:tcPr>
            <w:tcW w:w="1383" w:type="dxa"/>
            <w:gridSpan w:val="4"/>
          </w:tcPr>
          <w:p w:rsidR="00690A5A" w:rsidRDefault="00690A5A" w:rsidP="006E5989">
            <w:pPr>
              <w:jc w:val="center"/>
            </w:pPr>
            <w:r>
              <w:t>Single</w:t>
            </w:r>
          </w:p>
          <w:p w:rsidR="00690A5A" w:rsidRDefault="00690A5A" w:rsidP="006E5989">
            <w:pPr>
              <w:jc w:val="center"/>
            </w:pPr>
            <w:r>
              <w:t>mode</w:t>
            </w:r>
          </w:p>
        </w:tc>
        <w:tc>
          <w:tcPr>
            <w:tcW w:w="1452" w:type="dxa"/>
            <w:gridSpan w:val="2"/>
          </w:tcPr>
          <w:p w:rsidR="00690A5A" w:rsidRDefault="00690A5A" w:rsidP="006E5989">
            <w:pPr>
              <w:jc w:val="center"/>
            </w:pPr>
            <w:r>
              <w:t>Group</w:t>
            </w:r>
          </w:p>
          <w:p w:rsidR="00690A5A" w:rsidRDefault="00690A5A" w:rsidP="006E5989">
            <w:pPr>
              <w:jc w:val="center"/>
            </w:pPr>
            <w:r>
              <w:t>mode</w:t>
            </w:r>
          </w:p>
        </w:tc>
      </w:tr>
      <w:tr w:rsidR="00F17452" w:rsidTr="00F17452">
        <w:trPr>
          <w:cantSplit/>
          <w:trHeight w:val="516"/>
        </w:trPr>
        <w:tc>
          <w:tcPr>
            <w:tcW w:w="829" w:type="dxa"/>
            <w:vMerge/>
            <w:shd w:val="clear" w:color="auto" w:fill="8DB3E2"/>
            <w:textDirection w:val="btLr"/>
          </w:tcPr>
          <w:p w:rsidR="00690A5A" w:rsidRDefault="00690A5A" w:rsidP="006E5989">
            <w:pPr>
              <w:ind w:left="113" w:right="113"/>
            </w:pPr>
          </w:p>
        </w:tc>
        <w:tc>
          <w:tcPr>
            <w:tcW w:w="870" w:type="dxa"/>
            <w:vAlign w:val="center"/>
          </w:tcPr>
          <w:p w:rsidR="00690A5A" w:rsidRDefault="00690A5A" w:rsidP="006E5989">
            <w:pPr>
              <w:jc w:val="center"/>
            </w:pPr>
            <w:r>
              <w:t>X</w:t>
            </w:r>
          </w:p>
        </w:tc>
        <w:tc>
          <w:tcPr>
            <w:tcW w:w="985" w:type="dxa"/>
            <w:vAlign w:val="center"/>
          </w:tcPr>
          <w:p w:rsidR="00690A5A" w:rsidRDefault="00690A5A" w:rsidP="006E5989">
            <w:pPr>
              <w:jc w:val="center"/>
            </w:pPr>
            <w:r>
              <w:t>X</w:t>
            </w:r>
          </w:p>
        </w:tc>
        <w:tc>
          <w:tcPr>
            <w:tcW w:w="688" w:type="dxa"/>
            <w:gridSpan w:val="2"/>
            <w:vAlign w:val="center"/>
          </w:tcPr>
          <w:p w:rsidR="00690A5A" w:rsidRDefault="00690A5A" w:rsidP="006E5989">
            <w:pPr>
              <w:jc w:val="center"/>
            </w:pPr>
          </w:p>
        </w:tc>
        <w:tc>
          <w:tcPr>
            <w:tcW w:w="1035" w:type="dxa"/>
            <w:vAlign w:val="center"/>
          </w:tcPr>
          <w:p w:rsidR="00690A5A" w:rsidRDefault="00690A5A" w:rsidP="006E5989">
            <w:pPr>
              <w:jc w:val="center"/>
            </w:pPr>
          </w:p>
        </w:tc>
        <w:tc>
          <w:tcPr>
            <w:tcW w:w="952" w:type="dxa"/>
            <w:vAlign w:val="center"/>
          </w:tcPr>
          <w:p w:rsidR="00690A5A" w:rsidRDefault="00690A5A" w:rsidP="006E5989">
            <w:pPr>
              <w:jc w:val="center"/>
            </w:pPr>
            <w:r>
              <w:t>M-O</w:t>
            </w:r>
          </w:p>
        </w:tc>
        <w:tc>
          <w:tcPr>
            <w:tcW w:w="1049" w:type="dxa"/>
            <w:gridSpan w:val="2"/>
            <w:shd w:val="clear" w:color="auto" w:fill="BFBFBF"/>
            <w:vAlign w:val="center"/>
          </w:tcPr>
          <w:p w:rsidR="00690A5A" w:rsidRDefault="00690A5A" w:rsidP="006E5989">
            <w:pPr>
              <w:jc w:val="center"/>
            </w:pPr>
          </w:p>
        </w:tc>
        <w:tc>
          <w:tcPr>
            <w:tcW w:w="1383" w:type="dxa"/>
            <w:gridSpan w:val="4"/>
            <w:vAlign w:val="center"/>
          </w:tcPr>
          <w:p w:rsidR="00690A5A" w:rsidRDefault="00690A5A" w:rsidP="006E5989">
            <w:pPr>
              <w:jc w:val="center"/>
            </w:pPr>
            <w:r>
              <w:t>YES</w:t>
            </w:r>
          </w:p>
        </w:tc>
        <w:tc>
          <w:tcPr>
            <w:tcW w:w="1452" w:type="dxa"/>
            <w:gridSpan w:val="2"/>
            <w:vAlign w:val="center"/>
          </w:tcPr>
          <w:p w:rsidR="00690A5A" w:rsidRDefault="00690A5A" w:rsidP="006E5989">
            <w:pPr>
              <w:jc w:val="center"/>
            </w:pPr>
            <w:r>
              <w:t>YES</w:t>
            </w:r>
          </w:p>
        </w:tc>
      </w:tr>
    </w:tbl>
    <w:p w:rsidR="00690A5A" w:rsidRDefault="00690A5A" w:rsidP="003B6E5B">
      <w:pPr>
        <w:rPr>
          <w:sz w:val="22"/>
          <w:szCs w:val="22"/>
          <w:lang w:val="en-GB"/>
        </w:rPr>
      </w:pPr>
    </w:p>
    <w:p w:rsidR="00690A5A" w:rsidRDefault="00690A5A" w:rsidP="003B6E5B">
      <w:pPr>
        <w:rPr>
          <w:sz w:val="22"/>
          <w:szCs w:val="22"/>
          <w:lang w:val="en-GB"/>
        </w:rPr>
      </w:pPr>
      <w:r>
        <w:rPr>
          <w:sz w:val="22"/>
          <w:szCs w:val="22"/>
          <w:lang w:val="en-GB"/>
        </w:rPr>
        <w:br w:type="page"/>
      </w:r>
    </w:p>
    <w:p w:rsidR="00690A5A" w:rsidRDefault="00690A5A" w:rsidP="003B6E5B">
      <w:pPr>
        <w:rPr>
          <w:sz w:val="22"/>
          <w:szCs w:val="22"/>
          <w:lang w:val="en-GB"/>
        </w:rPr>
      </w:pPr>
    </w:p>
    <w:p w:rsidR="00690A5A" w:rsidRDefault="00690A5A" w:rsidP="003B6E5B">
      <w:pPr>
        <w:rPr>
          <w:sz w:val="22"/>
          <w:szCs w:val="22"/>
          <w:lang w:val="en-G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23"/>
        <w:gridCol w:w="697"/>
        <w:gridCol w:w="790"/>
        <w:gridCol w:w="451"/>
        <w:gridCol w:w="245"/>
        <w:gridCol w:w="830"/>
        <w:gridCol w:w="763"/>
        <w:gridCol w:w="67"/>
        <w:gridCol w:w="1530"/>
        <w:gridCol w:w="19"/>
        <w:gridCol w:w="1383"/>
        <w:gridCol w:w="106"/>
        <w:gridCol w:w="696"/>
        <w:gridCol w:w="843"/>
      </w:tblGrid>
      <w:tr w:rsidR="00690A5A" w:rsidTr="00F925C4">
        <w:tc>
          <w:tcPr>
            <w:tcW w:w="6196" w:type="dxa"/>
            <w:gridSpan w:val="9"/>
          </w:tcPr>
          <w:p w:rsidR="00690A5A" w:rsidRPr="00DF50B6" w:rsidRDefault="00690A5A" w:rsidP="006600DA">
            <w:pPr>
              <w:pStyle w:val="Heading3"/>
              <w:rPr>
                <w:sz w:val="32"/>
                <w:szCs w:val="32"/>
              </w:rPr>
            </w:pPr>
            <w:bookmarkStart w:id="484" w:name="_Toc410806066"/>
            <w:r w:rsidRPr="00DF50B6">
              <w:t>MPC std. Dev. (8H Max, Daily, Hourly)</w:t>
            </w:r>
            <w:bookmarkEnd w:id="484"/>
          </w:p>
        </w:tc>
        <w:tc>
          <w:tcPr>
            <w:tcW w:w="3047" w:type="dxa"/>
            <w:gridSpan w:val="5"/>
            <w:vAlign w:val="center"/>
          </w:tcPr>
          <w:p w:rsidR="00690A5A" w:rsidRPr="006E5989" w:rsidRDefault="00690A5A" w:rsidP="006E5989">
            <w:pPr>
              <w:jc w:val="center"/>
              <w:rPr>
                <w:i/>
                <w:sz w:val="36"/>
                <w:szCs w:val="36"/>
              </w:rPr>
            </w:pPr>
            <w:r>
              <w:rPr>
                <w:i/>
                <w:sz w:val="36"/>
                <w:szCs w:val="36"/>
              </w:rPr>
              <w:t>25,</w:t>
            </w:r>
            <w:r w:rsidRPr="006E5989">
              <w:rPr>
                <w:i/>
                <w:sz w:val="36"/>
                <w:szCs w:val="36"/>
              </w:rPr>
              <w:t>32</w:t>
            </w:r>
            <w:r>
              <w:rPr>
                <w:i/>
                <w:sz w:val="36"/>
                <w:szCs w:val="36"/>
              </w:rPr>
              <w:t>,79</w:t>
            </w:r>
          </w:p>
        </w:tc>
      </w:tr>
      <w:tr w:rsidR="00690A5A" w:rsidTr="00F925C4">
        <w:tc>
          <w:tcPr>
            <w:tcW w:w="9243" w:type="dxa"/>
            <w:gridSpan w:val="14"/>
            <w:shd w:val="clear" w:color="auto" w:fill="D9D9D9"/>
          </w:tcPr>
          <w:p w:rsidR="00690A5A" w:rsidRDefault="00690A5A" w:rsidP="003B6E5B"/>
        </w:tc>
      </w:tr>
      <w:tr w:rsidR="00690A5A" w:rsidTr="00F925C4">
        <w:trPr>
          <w:trHeight w:val="283"/>
        </w:trPr>
        <w:tc>
          <w:tcPr>
            <w:tcW w:w="6196" w:type="dxa"/>
            <w:gridSpan w:val="9"/>
            <w:vMerge w:val="restart"/>
          </w:tcPr>
          <w:p w:rsidR="00690A5A" w:rsidRDefault="00F17452" w:rsidP="006E5989">
            <w:pPr>
              <w:jc w:val="center"/>
            </w:pPr>
            <w:r>
              <w:rPr>
                <w:noProof/>
              </w:rPr>
              <w:drawing>
                <wp:inline distT="0" distB="0" distL="0" distR="0" wp14:anchorId="616967F1" wp14:editId="23C57DD1">
                  <wp:extent cx="3749040" cy="2980106"/>
                  <wp:effectExtent l="0" t="0" r="3810" b="0"/>
                  <wp:docPr id="24" name="Picture 24" descr="F:\DELTA\S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descr="F:\DELTA\S3.bmp"/>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3749040" cy="2980106"/>
                          </a:xfrm>
                          <a:prstGeom prst="rect">
                            <a:avLst/>
                          </a:prstGeom>
                          <a:noFill/>
                          <a:ln>
                            <a:noFill/>
                          </a:ln>
                        </pic:spPr>
                      </pic:pic>
                    </a:graphicData>
                  </a:graphic>
                </wp:inline>
              </w:drawing>
            </w:r>
          </w:p>
        </w:tc>
        <w:tc>
          <w:tcPr>
            <w:tcW w:w="1402" w:type="dxa"/>
            <w:gridSpan w:val="2"/>
          </w:tcPr>
          <w:p w:rsidR="00690A5A" w:rsidRPr="006E5989" w:rsidRDefault="00690A5A" w:rsidP="003B6E5B">
            <w:pPr>
              <w:rPr>
                <w:b/>
              </w:rPr>
            </w:pPr>
            <w:r w:rsidRPr="006E5989">
              <w:rPr>
                <w:b/>
              </w:rPr>
              <w:t>X axis</w:t>
            </w:r>
          </w:p>
        </w:tc>
        <w:tc>
          <w:tcPr>
            <w:tcW w:w="1645" w:type="dxa"/>
            <w:gridSpan w:val="3"/>
          </w:tcPr>
          <w:p w:rsidR="00690A5A" w:rsidRDefault="00690A5A" w:rsidP="003B6E5B">
            <w:r>
              <w:t>RMS</w:t>
            </w:r>
            <w:r w:rsidRPr="006E5989">
              <w:rPr>
                <w:vertAlign w:val="subscript"/>
              </w:rPr>
              <w:t>U</w:t>
            </w:r>
            <w:r>
              <w:t>/</w:t>
            </w:r>
            <w:proofErr w:type="spellStart"/>
            <w:r>
              <w:t>σ</w:t>
            </w:r>
            <w:r w:rsidRPr="006E5989">
              <w:rPr>
                <w:vertAlign w:val="subscript"/>
              </w:rPr>
              <w:t>O</w:t>
            </w:r>
            <w:proofErr w:type="spellEnd"/>
          </w:p>
        </w:tc>
      </w:tr>
      <w:tr w:rsidR="00690A5A" w:rsidTr="00F925C4">
        <w:trPr>
          <w:trHeight w:val="283"/>
        </w:trPr>
        <w:tc>
          <w:tcPr>
            <w:tcW w:w="6196" w:type="dxa"/>
            <w:gridSpan w:val="9"/>
            <w:vMerge/>
          </w:tcPr>
          <w:p w:rsidR="00690A5A" w:rsidRDefault="00690A5A" w:rsidP="003B6E5B"/>
        </w:tc>
        <w:tc>
          <w:tcPr>
            <w:tcW w:w="1402" w:type="dxa"/>
            <w:gridSpan w:val="2"/>
          </w:tcPr>
          <w:p w:rsidR="00690A5A" w:rsidRPr="006E5989" w:rsidRDefault="00690A5A" w:rsidP="003B6E5B">
            <w:pPr>
              <w:rPr>
                <w:b/>
              </w:rPr>
            </w:pPr>
            <w:r w:rsidRPr="006E5989">
              <w:rPr>
                <w:b/>
              </w:rPr>
              <w:t>Y axis</w:t>
            </w:r>
          </w:p>
        </w:tc>
        <w:tc>
          <w:tcPr>
            <w:tcW w:w="1645" w:type="dxa"/>
            <w:gridSpan w:val="3"/>
          </w:tcPr>
          <w:p w:rsidR="00690A5A" w:rsidRDefault="00690A5A" w:rsidP="003B6E5B">
            <w:r>
              <w:t>NMSD</w:t>
            </w:r>
          </w:p>
        </w:tc>
      </w:tr>
      <w:tr w:rsidR="00690A5A" w:rsidTr="00F925C4">
        <w:trPr>
          <w:trHeight w:val="57"/>
        </w:trPr>
        <w:tc>
          <w:tcPr>
            <w:tcW w:w="6196" w:type="dxa"/>
            <w:gridSpan w:val="9"/>
            <w:vMerge/>
          </w:tcPr>
          <w:p w:rsidR="00690A5A" w:rsidRDefault="00690A5A" w:rsidP="003B6E5B"/>
        </w:tc>
        <w:tc>
          <w:tcPr>
            <w:tcW w:w="3047" w:type="dxa"/>
            <w:gridSpan w:val="5"/>
            <w:shd w:val="clear" w:color="auto" w:fill="D9D9D9"/>
          </w:tcPr>
          <w:p w:rsidR="00690A5A" w:rsidRPr="006E5989" w:rsidRDefault="00690A5A" w:rsidP="003B6E5B">
            <w:pPr>
              <w:rPr>
                <w:b/>
                <w:sz w:val="16"/>
                <w:szCs w:val="16"/>
              </w:rPr>
            </w:pPr>
          </w:p>
        </w:tc>
      </w:tr>
      <w:tr w:rsidR="00690A5A" w:rsidTr="00F925C4">
        <w:tc>
          <w:tcPr>
            <w:tcW w:w="6196" w:type="dxa"/>
            <w:gridSpan w:val="9"/>
            <w:vMerge/>
          </w:tcPr>
          <w:p w:rsidR="00690A5A" w:rsidRDefault="00690A5A" w:rsidP="003B6E5B"/>
        </w:tc>
        <w:tc>
          <w:tcPr>
            <w:tcW w:w="1402" w:type="dxa"/>
            <w:gridSpan w:val="2"/>
          </w:tcPr>
          <w:p w:rsidR="00690A5A" w:rsidRPr="006E5989" w:rsidRDefault="00690A5A" w:rsidP="003B6E5B">
            <w:pPr>
              <w:rPr>
                <w:b/>
              </w:rPr>
            </w:pPr>
            <w:r w:rsidRPr="006E5989">
              <w:rPr>
                <w:b/>
              </w:rPr>
              <w:t>Parameters</w:t>
            </w:r>
          </w:p>
        </w:tc>
        <w:tc>
          <w:tcPr>
            <w:tcW w:w="1645" w:type="dxa"/>
            <w:gridSpan w:val="3"/>
          </w:tcPr>
          <w:p w:rsidR="00690A5A" w:rsidRDefault="00690A5A" w:rsidP="003B6E5B">
            <w:r>
              <w:t>O3, PM10, NO2</w:t>
            </w:r>
          </w:p>
        </w:tc>
      </w:tr>
      <w:tr w:rsidR="00690A5A" w:rsidTr="00F925C4">
        <w:trPr>
          <w:trHeight w:val="113"/>
        </w:trPr>
        <w:tc>
          <w:tcPr>
            <w:tcW w:w="6196" w:type="dxa"/>
            <w:gridSpan w:val="9"/>
            <w:vMerge/>
          </w:tcPr>
          <w:p w:rsidR="00690A5A" w:rsidRDefault="00690A5A" w:rsidP="003B6E5B"/>
        </w:tc>
        <w:tc>
          <w:tcPr>
            <w:tcW w:w="3047" w:type="dxa"/>
            <w:gridSpan w:val="5"/>
            <w:shd w:val="clear" w:color="auto" w:fill="D9D9D9"/>
          </w:tcPr>
          <w:p w:rsidR="00690A5A" w:rsidRPr="006E5989" w:rsidRDefault="00690A5A" w:rsidP="003B6E5B">
            <w:pPr>
              <w:rPr>
                <w:b/>
                <w:sz w:val="16"/>
                <w:szCs w:val="16"/>
              </w:rPr>
            </w:pPr>
          </w:p>
        </w:tc>
      </w:tr>
      <w:tr w:rsidR="00690A5A" w:rsidTr="00F925C4">
        <w:trPr>
          <w:trHeight w:val="283"/>
        </w:trPr>
        <w:tc>
          <w:tcPr>
            <w:tcW w:w="6196" w:type="dxa"/>
            <w:gridSpan w:val="9"/>
            <w:vMerge/>
          </w:tcPr>
          <w:p w:rsidR="00690A5A" w:rsidRDefault="00690A5A" w:rsidP="003B6E5B"/>
        </w:tc>
        <w:tc>
          <w:tcPr>
            <w:tcW w:w="1402" w:type="dxa"/>
            <w:gridSpan w:val="2"/>
          </w:tcPr>
          <w:p w:rsidR="00690A5A" w:rsidRPr="006E5989" w:rsidRDefault="00690A5A" w:rsidP="003B6E5B">
            <w:pPr>
              <w:rPr>
                <w:b/>
              </w:rPr>
            </w:pPr>
            <w:r w:rsidRPr="006E5989">
              <w:rPr>
                <w:b/>
              </w:rPr>
              <w:t xml:space="preserve">Time </w:t>
            </w:r>
            <w:proofErr w:type="spellStart"/>
            <w:r w:rsidRPr="006E5989">
              <w:rPr>
                <w:b/>
              </w:rPr>
              <w:t>Avg</w:t>
            </w:r>
            <w:proofErr w:type="spellEnd"/>
          </w:p>
        </w:tc>
        <w:tc>
          <w:tcPr>
            <w:tcW w:w="1645" w:type="dxa"/>
            <w:gridSpan w:val="3"/>
            <w:vMerge w:val="restart"/>
            <w:vAlign w:val="center"/>
          </w:tcPr>
          <w:p w:rsidR="00690A5A" w:rsidRDefault="00690A5A" w:rsidP="002C1C7B">
            <w:r>
              <w:t>See MQO below</w:t>
            </w:r>
          </w:p>
        </w:tc>
      </w:tr>
      <w:tr w:rsidR="00690A5A" w:rsidTr="00F925C4">
        <w:trPr>
          <w:trHeight w:val="283"/>
        </w:trPr>
        <w:tc>
          <w:tcPr>
            <w:tcW w:w="6196" w:type="dxa"/>
            <w:gridSpan w:val="9"/>
            <w:vMerge/>
          </w:tcPr>
          <w:p w:rsidR="00690A5A" w:rsidRDefault="00690A5A" w:rsidP="003B6E5B"/>
        </w:tc>
        <w:tc>
          <w:tcPr>
            <w:tcW w:w="1402" w:type="dxa"/>
            <w:gridSpan w:val="2"/>
          </w:tcPr>
          <w:p w:rsidR="00690A5A" w:rsidRPr="006E5989" w:rsidRDefault="00690A5A" w:rsidP="003B6E5B">
            <w:pPr>
              <w:rPr>
                <w:b/>
              </w:rPr>
            </w:pPr>
            <w:r w:rsidRPr="006E5989">
              <w:rPr>
                <w:b/>
              </w:rPr>
              <w:t>Daily Stats</w:t>
            </w:r>
          </w:p>
        </w:tc>
        <w:tc>
          <w:tcPr>
            <w:tcW w:w="1645" w:type="dxa"/>
            <w:gridSpan w:val="3"/>
            <w:vMerge/>
          </w:tcPr>
          <w:p w:rsidR="00690A5A" w:rsidRDefault="00690A5A" w:rsidP="003B6E5B"/>
        </w:tc>
      </w:tr>
      <w:tr w:rsidR="00690A5A" w:rsidTr="00F925C4">
        <w:trPr>
          <w:trHeight w:val="283"/>
        </w:trPr>
        <w:tc>
          <w:tcPr>
            <w:tcW w:w="6196" w:type="dxa"/>
            <w:gridSpan w:val="9"/>
            <w:vMerge/>
          </w:tcPr>
          <w:p w:rsidR="00690A5A" w:rsidRDefault="00690A5A" w:rsidP="003B6E5B"/>
        </w:tc>
        <w:tc>
          <w:tcPr>
            <w:tcW w:w="1402" w:type="dxa"/>
            <w:gridSpan w:val="2"/>
          </w:tcPr>
          <w:p w:rsidR="00690A5A" w:rsidRPr="006E5989" w:rsidRDefault="00690A5A" w:rsidP="003B6E5B">
            <w:pPr>
              <w:rPr>
                <w:b/>
              </w:rPr>
            </w:pPr>
            <w:r w:rsidRPr="006E5989">
              <w:rPr>
                <w:b/>
              </w:rPr>
              <w:t>Season</w:t>
            </w:r>
          </w:p>
        </w:tc>
        <w:tc>
          <w:tcPr>
            <w:tcW w:w="1645" w:type="dxa"/>
            <w:gridSpan w:val="3"/>
            <w:vMerge/>
          </w:tcPr>
          <w:p w:rsidR="00690A5A" w:rsidRDefault="00690A5A" w:rsidP="003B6E5B"/>
        </w:tc>
      </w:tr>
      <w:tr w:rsidR="00690A5A" w:rsidTr="00F925C4">
        <w:trPr>
          <w:trHeight w:val="283"/>
        </w:trPr>
        <w:tc>
          <w:tcPr>
            <w:tcW w:w="6196" w:type="dxa"/>
            <w:gridSpan w:val="9"/>
            <w:vMerge/>
          </w:tcPr>
          <w:p w:rsidR="00690A5A" w:rsidRDefault="00690A5A" w:rsidP="003B6E5B"/>
        </w:tc>
        <w:tc>
          <w:tcPr>
            <w:tcW w:w="1402" w:type="dxa"/>
            <w:gridSpan w:val="2"/>
          </w:tcPr>
          <w:p w:rsidR="00690A5A" w:rsidRPr="006E5989" w:rsidRDefault="00690A5A" w:rsidP="003B6E5B">
            <w:pPr>
              <w:rPr>
                <w:b/>
              </w:rPr>
            </w:pPr>
            <w:r w:rsidRPr="006E5989">
              <w:rPr>
                <w:b/>
              </w:rPr>
              <w:t>Day</w:t>
            </w:r>
          </w:p>
        </w:tc>
        <w:tc>
          <w:tcPr>
            <w:tcW w:w="1645" w:type="dxa"/>
            <w:gridSpan w:val="3"/>
            <w:vMerge/>
          </w:tcPr>
          <w:p w:rsidR="00690A5A" w:rsidRDefault="00690A5A" w:rsidP="003B6E5B"/>
        </w:tc>
      </w:tr>
      <w:tr w:rsidR="00690A5A" w:rsidTr="00F925C4">
        <w:trPr>
          <w:trHeight w:val="203"/>
        </w:trPr>
        <w:tc>
          <w:tcPr>
            <w:tcW w:w="6196" w:type="dxa"/>
            <w:gridSpan w:val="9"/>
            <w:vMerge/>
          </w:tcPr>
          <w:p w:rsidR="00690A5A" w:rsidRDefault="00690A5A" w:rsidP="003B6E5B"/>
        </w:tc>
        <w:tc>
          <w:tcPr>
            <w:tcW w:w="3047" w:type="dxa"/>
            <w:gridSpan w:val="5"/>
            <w:shd w:val="clear" w:color="auto" w:fill="D9D9D9"/>
          </w:tcPr>
          <w:p w:rsidR="00690A5A" w:rsidRPr="006E5989" w:rsidRDefault="00690A5A" w:rsidP="003B6E5B">
            <w:pPr>
              <w:rPr>
                <w:b/>
                <w:sz w:val="16"/>
                <w:szCs w:val="16"/>
              </w:rPr>
            </w:pPr>
          </w:p>
        </w:tc>
      </w:tr>
      <w:tr w:rsidR="00690A5A" w:rsidTr="00F925C4">
        <w:trPr>
          <w:trHeight w:val="283"/>
        </w:trPr>
        <w:tc>
          <w:tcPr>
            <w:tcW w:w="6196" w:type="dxa"/>
            <w:gridSpan w:val="9"/>
            <w:vMerge/>
          </w:tcPr>
          <w:p w:rsidR="00690A5A" w:rsidRDefault="00690A5A" w:rsidP="003B6E5B"/>
        </w:tc>
        <w:tc>
          <w:tcPr>
            <w:tcW w:w="1402" w:type="dxa"/>
            <w:gridSpan w:val="2"/>
          </w:tcPr>
          <w:p w:rsidR="00690A5A" w:rsidRPr="006E5989" w:rsidRDefault="00690A5A" w:rsidP="003B6E5B">
            <w:pPr>
              <w:rPr>
                <w:b/>
              </w:rPr>
            </w:pPr>
            <w:r w:rsidRPr="006E5989">
              <w:rPr>
                <w:b/>
              </w:rPr>
              <w:t>Threshold</w:t>
            </w:r>
          </w:p>
        </w:tc>
        <w:tc>
          <w:tcPr>
            <w:tcW w:w="1645" w:type="dxa"/>
            <w:gridSpan w:val="3"/>
          </w:tcPr>
          <w:p w:rsidR="00690A5A" w:rsidRDefault="00690A5A" w:rsidP="003B6E5B">
            <w:r>
              <w:t>N\A</w:t>
            </w:r>
          </w:p>
        </w:tc>
      </w:tr>
      <w:tr w:rsidR="00690A5A" w:rsidTr="00F925C4">
        <w:trPr>
          <w:trHeight w:val="750"/>
        </w:trPr>
        <w:tc>
          <w:tcPr>
            <w:tcW w:w="6196" w:type="dxa"/>
            <w:gridSpan w:val="9"/>
            <w:vMerge/>
          </w:tcPr>
          <w:p w:rsidR="00690A5A" w:rsidRDefault="00690A5A" w:rsidP="003B6E5B"/>
        </w:tc>
        <w:tc>
          <w:tcPr>
            <w:tcW w:w="3047" w:type="dxa"/>
            <w:gridSpan w:val="5"/>
            <w:shd w:val="clear" w:color="auto" w:fill="D9D9D9"/>
          </w:tcPr>
          <w:p w:rsidR="00690A5A" w:rsidRDefault="00690A5A" w:rsidP="003B6E5B"/>
        </w:tc>
      </w:tr>
      <w:tr w:rsidR="00690A5A" w:rsidTr="00F925C4">
        <w:trPr>
          <w:cantSplit/>
          <w:trHeight w:val="1543"/>
        </w:trPr>
        <w:tc>
          <w:tcPr>
            <w:tcW w:w="823" w:type="dxa"/>
            <w:shd w:val="clear" w:color="auto" w:fill="8DB3E2"/>
            <w:textDirection w:val="btLr"/>
          </w:tcPr>
          <w:p w:rsidR="00690A5A" w:rsidRDefault="00690A5A" w:rsidP="006E5989">
            <w:pPr>
              <w:ind w:left="113" w:right="113"/>
              <w:jc w:val="center"/>
            </w:pPr>
            <w:r>
              <w:t>Description</w:t>
            </w:r>
          </w:p>
        </w:tc>
        <w:tc>
          <w:tcPr>
            <w:tcW w:w="8420" w:type="dxa"/>
            <w:gridSpan w:val="13"/>
          </w:tcPr>
          <w:p w:rsidR="00690A5A" w:rsidRDefault="00690A5A" w:rsidP="003B6E5B"/>
          <w:p w:rsidR="00690A5A" w:rsidRDefault="00690A5A" w:rsidP="002C1C7B">
            <w:r>
              <w:t>This diagram plots NMSD as function of the quadratic mean of the uncertainty divided by the station observed standard deviation.  It provides for each station (represented by a symbol) an indication of whether the normalized standard deviation (NMSD) fulfills a minimum level of quality.</w:t>
            </w:r>
          </w:p>
          <w:p w:rsidR="00690A5A" w:rsidRDefault="00690A5A" w:rsidP="003B6E5B"/>
        </w:tc>
      </w:tr>
      <w:tr w:rsidR="00690A5A" w:rsidTr="00F925C4">
        <w:trPr>
          <w:cantSplit/>
          <w:trHeight w:val="254"/>
        </w:trPr>
        <w:tc>
          <w:tcPr>
            <w:tcW w:w="9243" w:type="dxa"/>
            <w:gridSpan w:val="14"/>
            <w:shd w:val="clear" w:color="auto" w:fill="7F7F7F"/>
            <w:textDirection w:val="btLr"/>
          </w:tcPr>
          <w:p w:rsidR="00690A5A" w:rsidRDefault="00690A5A" w:rsidP="003B6E5B"/>
        </w:tc>
      </w:tr>
      <w:tr w:rsidR="00690A5A" w:rsidTr="00F925C4">
        <w:trPr>
          <w:cantSplit/>
          <w:trHeight w:val="231"/>
        </w:trPr>
        <w:tc>
          <w:tcPr>
            <w:tcW w:w="823" w:type="dxa"/>
            <w:vMerge w:val="restart"/>
            <w:shd w:val="clear" w:color="auto" w:fill="8DB3E2"/>
            <w:textDirection w:val="btLr"/>
          </w:tcPr>
          <w:p w:rsidR="00690A5A" w:rsidRDefault="00690A5A" w:rsidP="006E5989">
            <w:pPr>
              <w:ind w:left="113" w:right="113"/>
              <w:jc w:val="center"/>
            </w:pPr>
            <w:r>
              <w:t>MQO</w:t>
            </w:r>
          </w:p>
        </w:tc>
        <w:tc>
          <w:tcPr>
            <w:tcW w:w="8420" w:type="dxa"/>
            <w:gridSpan w:val="13"/>
          </w:tcPr>
          <w:p w:rsidR="00690A5A" w:rsidRDefault="00690A5A" w:rsidP="003B6E5B"/>
          <w:p w:rsidR="00690A5A" w:rsidRDefault="00690A5A" w:rsidP="003B6E5B">
            <w:r>
              <w:t xml:space="preserve">For details on how green and orange areas are defined, see </w:t>
            </w:r>
            <w:r w:rsidR="001E2AD9">
              <w:t xml:space="preserve">Concepts </w:t>
            </w:r>
            <w:hyperlink w:anchor="table3" w:history="1">
              <w:r w:rsidR="00A14D85" w:rsidRPr="005340D7">
                <w:rPr>
                  <w:rStyle w:val="Hyperlink"/>
                </w:rPr>
                <w:t>equations (</w:t>
              </w:r>
              <w:r w:rsidR="000B6FDA">
                <w:rPr>
                  <w:rStyle w:val="Hyperlink"/>
                </w:rPr>
                <w:t>10</w:t>
              </w:r>
              <w:r w:rsidR="00A14D85" w:rsidRPr="005340D7">
                <w:rPr>
                  <w:rStyle w:val="Hyperlink"/>
                </w:rPr>
                <w:t xml:space="preserve"> to </w:t>
              </w:r>
              <w:r w:rsidR="000B6FDA">
                <w:rPr>
                  <w:rStyle w:val="Hyperlink"/>
                </w:rPr>
                <w:t>12</w:t>
              </w:r>
              <w:r w:rsidR="00A14D85" w:rsidRPr="005340D7">
                <w:rPr>
                  <w:rStyle w:val="Hyperlink"/>
                </w:rPr>
                <w:t>)</w:t>
              </w:r>
            </w:hyperlink>
            <w:r>
              <w:t>.</w:t>
            </w:r>
          </w:p>
          <w:p w:rsidR="00690A5A" w:rsidRPr="00A1515C" w:rsidRDefault="00690A5A" w:rsidP="006E5989">
            <w:pPr>
              <w:jc w:val="center"/>
            </w:pPr>
          </w:p>
        </w:tc>
      </w:tr>
      <w:tr w:rsidR="00690A5A" w:rsidTr="00F925C4">
        <w:trPr>
          <w:cantSplit/>
          <w:trHeight w:val="230"/>
        </w:trPr>
        <w:tc>
          <w:tcPr>
            <w:tcW w:w="823" w:type="dxa"/>
            <w:vMerge/>
            <w:shd w:val="clear" w:color="auto" w:fill="8DB3E2"/>
            <w:textDirection w:val="btLr"/>
          </w:tcPr>
          <w:p w:rsidR="00690A5A" w:rsidRDefault="00690A5A" w:rsidP="006E5989">
            <w:pPr>
              <w:ind w:left="113" w:right="113"/>
              <w:jc w:val="center"/>
            </w:pPr>
          </w:p>
        </w:tc>
        <w:tc>
          <w:tcPr>
            <w:tcW w:w="8420" w:type="dxa"/>
            <w:gridSpan w:val="13"/>
            <w:shd w:val="clear" w:color="auto" w:fill="D9D9D9"/>
          </w:tcPr>
          <w:p w:rsidR="00690A5A" w:rsidRPr="006E5989" w:rsidRDefault="00690A5A" w:rsidP="003B6E5B">
            <w:pPr>
              <w:rPr>
                <w:sz w:val="16"/>
                <w:szCs w:val="16"/>
              </w:rPr>
            </w:pPr>
            <w:r w:rsidRPr="006E5989">
              <w:rPr>
                <w:sz w:val="16"/>
                <w:szCs w:val="16"/>
              </w:rPr>
              <w:t>MQO are valid for the following parameters/ time statistic choices</w:t>
            </w:r>
          </w:p>
        </w:tc>
      </w:tr>
      <w:tr w:rsidR="00F17452" w:rsidTr="00F925C4">
        <w:trPr>
          <w:cantSplit/>
          <w:trHeight w:val="231"/>
        </w:trPr>
        <w:tc>
          <w:tcPr>
            <w:tcW w:w="823" w:type="dxa"/>
            <w:vMerge/>
            <w:shd w:val="clear" w:color="auto" w:fill="8DB3E2"/>
            <w:textDirection w:val="btLr"/>
          </w:tcPr>
          <w:p w:rsidR="00690A5A" w:rsidRDefault="00690A5A" w:rsidP="006E5989">
            <w:pPr>
              <w:ind w:left="113" w:right="113"/>
              <w:jc w:val="center"/>
            </w:pPr>
          </w:p>
        </w:tc>
        <w:tc>
          <w:tcPr>
            <w:tcW w:w="1938" w:type="dxa"/>
            <w:gridSpan w:val="3"/>
          </w:tcPr>
          <w:p w:rsidR="00690A5A" w:rsidRPr="006E5989" w:rsidRDefault="00690A5A" w:rsidP="003B6E5B">
            <w:pPr>
              <w:rPr>
                <w:i/>
              </w:rPr>
            </w:pPr>
            <w:r w:rsidRPr="006E5989">
              <w:rPr>
                <w:i/>
              </w:rPr>
              <w:t>Parameter</w:t>
            </w:r>
          </w:p>
        </w:tc>
        <w:tc>
          <w:tcPr>
            <w:tcW w:w="1905" w:type="dxa"/>
            <w:gridSpan w:val="4"/>
          </w:tcPr>
          <w:p w:rsidR="00690A5A" w:rsidRPr="006E5989" w:rsidRDefault="00690A5A" w:rsidP="003B6E5B">
            <w:pPr>
              <w:rPr>
                <w:i/>
              </w:rPr>
            </w:pPr>
            <w:r w:rsidRPr="006E5989">
              <w:rPr>
                <w:i/>
              </w:rPr>
              <w:t xml:space="preserve">Time </w:t>
            </w:r>
            <w:proofErr w:type="spellStart"/>
            <w:r w:rsidRPr="006E5989">
              <w:rPr>
                <w:i/>
              </w:rPr>
              <w:t>Avg</w:t>
            </w:r>
            <w:proofErr w:type="spellEnd"/>
          </w:p>
        </w:tc>
        <w:tc>
          <w:tcPr>
            <w:tcW w:w="1549" w:type="dxa"/>
            <w:gridSpan w:val="2"/>
          </w:tcPr>
          <w:p w:rsidR="00690A5A" w:rsidRPr="006E5989" w:rsidRDefault="00690A5A" w:rsidP="003B6E5B">
            <w:pPr>
              <w:rPr>
                <w:i/>
              </w:rPr>
            </w:pPr>
            <w:r w:rsidRPr="006E5989">
              <w:rPr>
                <w:i/>
              </w:rPr>
              <w:t>Daily Stats</w:t>
            </w:r>
          </w:p>
        </w:tc>
        <w:tc>
          <w:tcPr>
            <w:tcW w:w="1489" w:type="dxa"/>
            <w:gridSpan w:val="2"/>
          </w:tcPr>
          <w:p w:rsidR="00690A5A" w:rsidRPr="006E5989" w:rsidRDefault="00690A5A" w:rsidP="003B6E5B">
            <w:pPr>
              <w:rPr>
                <w:i/>
              </w:rPr>
            </w:pPr>
            <w:r w:rsidRPr="006E5989">
              <w:rPr>
                <w:i/>
              </w:rPr>
              <w:t>Season</w:t>
            </w:r>
          </w:p>
        </w:tc>
        <w:tc>
          <w:tcPr>
            <w:tcW w:w="696" w:type="dxa"/>
          </w:tcPr>
          <w:p w:rsidR="00690A5A" w:rsidRPr="006E5989" w:rsidRDefault="00690A5A" w:rsidP="003B6E5B">
            <w:pPr>
              <w:rPr>
                <w:i/>
              </w:rPr>
            </w:pPr>
            <w:r w:rsidRPr="006E5989">
              <w:rPr>
                <w:i/>
              </w:rPr>
              <w:t>Day</w:t>
            </w:r>
          </w:p>
        </w:tc>
        <w:tc>
          <w:tcPr>
            <w:tcW w:w="843" w:type="dxa"/>
          </w:tcPr>
          <w:p w:rsidR="00690A5A" w:rsidRPr="006E5989" w:rsidRDefault="00690A5A" w:rsidP="003B6E5B">
            <w:pPr>
              <w:rPr>
                <w:i/>
              </w:rPr>
            </w:pPr>
            <w:r w:rsidRPr="006E5989">
              <w:rPr>
                <w:i/>
              </w:rPr>
              <w:t>Group</w:t>
            </w:r>
          </w:p>
        </w:tc>
      </w:tr>
      <w:tr w:rsidR="00F17452" w:rsidTr="00F925C4">
        <w:trPr>
          <w:cantSplit/>
          <w:trHeight w:val="69"/>
        </w:trPr>
        <w:tc>
          <w:tcPr>
            <w:tcW w:w="823" w:type="dxa"/>
            <w:vMerge/>
            <w:shd w:val="clear" w:color="auto" w:fill="8DB3E2"/>
            <w:textDirection w:val="btLr"/>
          </w:tcPr>
          <w:p w:rsidR="00690A5A" w:rsidRDefault="00690A5A" w:rsidP="006E5989">
            <w:pPr>
              <w:ind w:left="113" w:right="113"/>
              <w:jc w:val="center"/>
            </w:pPr>
          </w:p>
        </w:tc>
        <w:tc>
          <w:tcPr>
            <w:tcW w:w="1938" w:type="dxa"/>
            <w:gridSpan w:val="3"/>
          </w:tcPr>
          <w:p w:rsidR="00690A5A" w:rsidRDefault="00690A5A" w:rsidP="00635233">
            <w:r>
              <w:t>O3</w:t>
            </w:r>
          </w:p>
        </w:tc>
        <w:tc>
          <w:tcPr>
            <w:tcW w:w="1905" w:type="dxa"/>
            <w:gridSpan w:val="4"/>
          </w:tcPr>
          <w:p w:rsidR="00690A5A" w:rsidRDefault="00690A5A" w:rsidP="00635233">
            <w:r>
              <w:t>8H</w:t>
            </w:r>
          </w:p>
        </w:tc>
        <w:tc>
          <w:tcPr>
            <w:tcW w:w="1549" w:type="dxa"/>
            <w:gridSpan w:val="2"/>
          </w:tcPr>
          <w:p w:rsidR="00690A5A" w:rsidRDefault="00690A5A" w:rsidP="00635233">
            <w:r>
              <w:t>Max</w:t>
            </w:r>
          </w:p>
        </w:tc>
        <w:tc>
          <w:tcPr>
            <w:tcW w:w="1489" w:type="dxa"/>
            <w:gridSpan w:val="2"/>
          </w:tcPr>
          <w:p w:rsidR="00690A5A" w:rsidRDefault="00690A5A" w:rsidP="00635233">
            <w:r>
              <w:t>Free</w:t>
            </w:r>
          </w:p>
        </w:tc>
        <w:tc>
          <w:tcPr>
            <w:tcW w:w="696" w:type="dxa"/>
          </w:tcPr>
          <w:p w:rsidR="00690A5A" w:rsidRDefault="00690A5A" w:rsidP="00635233">
            <w:r>
              <w:t>N/A</w:t>
            </w:r>
          </w:p>
        </w:tc>
        <w:tc>
          <w:tcPr>
            <w:tcW w:w="843" w:type="dxa"/>
          </w:tcPr>
          <w:p w:rsidR="00690A5A" w:rsidRDefault="00690A5A" w:rsidP="00635233">
            <w:r>
              <w:t>90%</w:t>
            </w:r>
          </w:p>
        </w:tc>
      </w:tr>
      <w:tr w:rsidR="00F17452" w:rsidTr="00F925C4">
        <w:trPr>
          <w:cantSplit/>
          <w:trHeight w:val="69"/>
        </w:trPr>
        <w:tc>
          <w:tcPr>
            <w:tcW w:w="823" w:type="dxa"/>
            <w:vMerge/>
            <w:shd w:val="clear" w:color="auto" w:fill="8DB3E2"/>
            <w:textDirection w:val="btLr"/>
          </w:tcPr>
          <w:p w:rsidR="00690A5A" w:rsidRDefault="00690A5A" w:rsidP="006E5989">
            <w:pPr>
              <w:ind w:left="113" w:right="113"/>
              <w:jc w:val="center"/>
            </w:pPr>
          </w:p>
        </w:tc>
        <w:tc>
          <w:tcPr>
            <w:tcW w:w="1938" w:type="dxa"/>
            <w:gridSpan w:val="3"/>
          </w:tcPr>
          <w:p w:rsidR="00690A5A" w:rsidRDefault="00690A5A" w:rsidP="00635233">
            <w:r>
              <w:t>NO2</w:t>
            </w:r>
          </w:p>
        </w:tc>
        <w:tc>
          <w:tcPr>
            <w:tcW w:w="1905" w:type="dxa"/>
            <w:gridSpan w:val="4"/>
          </w:tcPr>
          <w:p w:rsidR="00690A5A" w:rsidRDefault="00690A5A" w:rsidP="00635233">
            <w:r>
              <w:t>Preserve</w:t>
            </w:r>
          </w:p>
        </w:tc>
        <w:tc>
          <w:tcPr>
            <w:tcW w:w="1549" w:type="dxa"/>
            <w:gridSpan w:val="2"/>
          </w:tcPr>
          <w:p w:rsidR="00690A5A" w:rsidRDefault="00690A5A" w:rsidP="00635233">
            <w:r>
              <w:t>Preserve</w:t>
            </w:r>
          </w:p>
        </w:tc>
        <w:tc>
          <w:tcPr>
            <w:tcW w:w="1489" w:type="dxa"/>
            <w:gridSpan w:val="2"/>
          </w:tcPr>
          <w:p w:rsidR="00690A5A" w:rsidRDefault="00690A5A" w:rsidP="00635233">
            <w:r>
              <w:t>Free</w:t>
            </w:r>
          </w:p>
        </w:tc>
        <w:tc>
          <w:tcPr>
            <w:tcW w:w="696" w:type="dxa"/>
          </w:tcPr>
          <w:p w:rsidR="00690A5A" w:rsidRDefault="00690A5A" w:rsidP="00635233">
            <w:r>
              <w:t>N/A</w:t>
            </w:r>
          </w:p>
        </w:tc>
        <w:tc>
          <w:tcPr>
            <w:tcW w:w="843" w:type="dxa"/>
          </w:tcPr>
          <w:p w:rsidR="00690A5A" w:rsidRDefault="00690A5A" w:rsidP="00635233">
            <w:r>
              <w:t>90%</w:t>
            </w:r>
          </w:p>
        </w:tc>
      </w:tr>
      <w:tr w:rsidR="00F17452" w:rsidTr="00F925C4">
        <w:trPr>
          <w:cantSplit/>
          <w:trHeight w:val="69"/>
        </w:trPr>
        <w:tc>
          <w:tcPr>
            <w:tcW w:w="823" w:type="dxa"/>
            <w:vMerge/>
            <w:shd w:val="clear" w:color="auto" w:fill="8DB3E2"/>
            <w:textDirection w:val="btLr"/>
          </w:tcPr>
          <w:p w:rsidR="00690A5A" w:rsidRDefault="00690A5A" w:rsidP="006E5989">
            <w:pPr>
              <w:ind w:left="113" w:right="113"/>
              <w:jc w:val="center"/>
            </w:pPr>
          </w:p>
        </w:tc>
        <w:tc>
          <w:tcPr>
            <w:tcW w:w="1938" w:type="dxa"/>
            <w:gridSpan w:val="3"/>
          </w:tcPr>
          <w:p w:rsidR="00690A5A" w:rsidRDefault="00690A5A" w:rsidP="00635233">
            <w:r>
              <w:t>PM10</w:t>
            </w:r>
          </w:p>
        </w:tc>
        <w:tc>
          <w:tcPr>
            <w:tcW w:w="1905" w:type="dxa"/>
            <w:gridSpan w:val="4"/>
          </w:tcPr>
          <w:p w:rsidR="00690A5A" w:rsidRDefault="00690A5A" w:rsidP="00635233">
            <w:r>
              <w:t>Preserve</w:t>
            </w:r>
          </w:p>
        </w:tc>
        <w:tc>
          <w:tcPr>
            <w:tcW w:w="1549" w:type="dxa"/>
            <w:gridSpan w:val="2"/>
          </w:tcPr>
          <w:p w:rsidR="00690A5A" w:rsidRDefault="00690A5A" w:rsidP="00635233">
            <w:r>
              <w:t>Mean</w:t>
            </w:r>
          </w:p>
        </w:tc>
        <w:tc>
          <w:tcPr>
            <w:tcW w:w="1489" w:type="dxa"/>
            <w:gridSpan w:val="2"/>
          </w:tcPr>
          <w:p w:rsidR="00690A5A" w:rsidRDefault="00690A5A" w:rsidP="00635233">
            <w:r>
              <w:t>Free</w:t>
            </w:r>
          </w:p>
        </w:tc>
        <w:tc>
          <w:tcPr>
            <w:tcW w:w="696" w:type="dxa"/>
          </w:tcPr>
          <w:p w:rsidR="00690A5A" w:rsidRDefault="00690A5A" w:rsidP="00635233">
            <w:r>
              <w:t>Free</w:t>
            </w:r>
          </w:p>
        </w:tc>
        <w:tc>
          <w:tcPr>
            <w:tcW w:w="843" w:type="dxa"/>
          </w:tcPr>
          <w:p w:rsidR="00690A5A" w:rsidRDefault="00690A5A" w:rsidP="00635233">
            <w:r>
              <w:t>90%</w:t>
            </w:r>
          </w:p>
        </w:tc>
      </w:tr>
      <w:tr w:rsidR="00F17452" w:rsidTr="00F925C4">
        <w:trPr>
          <w:cantSplit/>
          <w:trHeight w:val="69"/>
        </w:trPr>
        <w:tc>
          <w:tcPr>
            <w:tcW w:w="823" w:type="dxa"/>
            <w:vMerge/>
            <w:shd w:val="clear" w:color="auto" w:fill="8DB3E2"/>
            <w:textDirection w:val="btLr"/>
          </w:tcPr>
          <w:p w:rsidR="00A14D85" w:rsidRDefault="00A14D85" w:rsidP="006E5989">
            <w:pPr>
              <w:ind w:left="113" w:right="113"/>
              <w:jc w:val="center"/>
            </w:pPr>
          </w:p>
        </w:tc>
        <w:tc>
          <w:tcPr>
            <w:tcW w:w="1938" w:type="dxa"/>
            <w:gridSpan w:val="3"/>
          </w:tcPr>
          <w:p w:rsidR="00A14D85" w:rsidRDefault="00A14D85" w:rsidP="00635233">
            <w:r>
              <w:t>PM25</w:t>
            </w:r>
          </w:p>
        </w:tc>
        <w:tc>
          <w:tcPr>
            <w:tcW w:w="1905" w:type="dxa"/>
            <w:gridSpan w:val="4"/>
          </w:tcPr>
          <w:p w:rsidR="00A14D85" w:rsidRDefault="00A14D85" w:rsidP="00635233">
            <w:r>
              <w:t>Preserve</w:t>
            </w:r>
          </w:p>
        </w:tc>
        <w:tc>
          <w:tcPr>
            <w:tcW w:w="1549" w:type="dxa"/>
            <w:gridSpan w:val="2"/>
          </w:tcPr>
          <w:p w:rsidR="00A14D85" w:rsidRDefault="00A14D85" w:rsidP="00635233">
            <w:r>
              <w:t>Mean</w:t>
            </w:r>
          </w:p>
        </w:tc>
        <w:tc>
          <w:tcPr>
            <w:tcW w:w="1489" w:type="dxa"/>
            <w:gridSpan w:val="2"/>
          </w:tcPr>
          <w:p w:rsidR="00A14D85" w:rsidRDefault="00A14D85" w:rsidP="00635233">
            <w:r>
              <w:t>Free</w:t>
            </w:r>
          </w:p>
        </w:tc>
        <w:tc>
          <w:tcPr>
            <w:tcW w:w="696" w:type="dxa"/>
          </w:tcPr>
          <w:p w:rsidR="00A14D85" w:rsidRDefault="00A14D85" w:rsidP="00635233">
            <w:r>
              <w:t>Free</w:t>
            </w:r>
          </w:p>
        </w:tc>
        <w:tc>
          <w:tcPr>
            <w:tcW w:w="843" w:type="dxa"/>
          </w:tcPr>
          <w:p w:rsidR="00A14D85" w:rsidRDefault="00A14D85" w:rsidP="00635233">
            <w:r>
              <w:t>90%</w:t>
            </w:r>
          </w:p>
        </w:tc>
      </w:tr>
      <w:tr w:rsidR="00F17452" w:rsidTr="00F925C4">
        <w:trPr>
          <w:cantSplit/>
          <w:trHeight w:val="69"/>
        </w:trPr>
        <w:tc>
          <w:tcPr>
            <w:tcW w:w="823" w:type="dxa"/>
            <w:vMerge/>
            <w:shd w:val="clear" w:color="auto" w:fill="8DB3E2"/>
            <w:textDirection w:val="btLr"/>
          </w:tcPr>
          <w:p w:rsidR="00690A5A" w:rsidRDefault="00690A5A" w:rsidP="006E5989">
            <w:pPr>
              <w:ind w:left="113" w:right="113"/>
              <w:jc w:val="center"/>
            </w:pPr>
          </w:p>
        </w:tc>
        <w:tc>
          <w:tcPr>
            <w:tcW w:w="1938" w:type="dxa"/>
            <w:gridSpan w:val="3"/>
          </w:tcPr>
          <w:p w:rsidR="00690A5A" w:rsidRDefault="00690A5A" w:rsidP="004F1732">
            <w:r>
              <w:t>WS</w:t>
            </w:r>
          </w:p>
        </w:tc>
        <w:tc>
          <w:tcPr>
            <w:tcW w:w="1905" w:type="dxa"/>
            <w:gridSpan w:val="4"/>
          </w:tcPr>
          <w:p w:rsidR="00690A5A" w:rsidRDefault="00690A5A" w:rsidP="004F1732">
            <w:r>
              <w:t>Preserve</w:t>
            </w:r>
          </w:p>
        </w:tc>
        <w:tc>
          <w:tcPr>
            <w:tcW w:w="1549" w:type="dxa"/>
            <w:gridSpan w:val="2"/>
          </w:tcPr>
          <w:p w:rsidR="00690A5A" w:rsidRDefault="00690A5A" w:rsidP="004F1732">
            <w:r>
              <w:t>Preserve</w:t>
            </w:r>
          </w:p>
        </w:tc>
        <w:tc>
          <w:tcPr>
            <w:tcW w:w="1489" w:type="dxa"/>
            <w:gridSpan w:val="2"/>
          </w:tcPr>
          <w:p w:rsidR="00690A5A" w:rsidRDefault="00690A5A" w:rsidP="004F1732">
            <w:r>
              <w:t>Free</w:t>
            </w:r>
          </w:p>
        </w:tc>
        <w:tc>
          <w:tcPr>
            <w:tcW w:w="696" w:type="dxa"/>
          </w:tcPr>
          <w:p w:rsidR="00690A5A" w:rsidRDefault="00690A5A" w:rsidP="004F1732">
            <w:r>
              <w:t>Free</w:t>
            </w:r>
          </w:p>
        </w:tc>
        <w:tc>
          <w:tcPr>
            <w:tcW w:w="843" w:type="dxa"/>
          </w:tcPr>
          <w:p w:rsidR="00690A5A" w:rsidRDefault="00690A5A" w:rsidP="004F1732">
            <w:r>
              <w:t>90%</w:t>
            </w:r>
          </w:p>
        </w:tc>
      </w:tr>
      <w:tr w:rsidR="00F17452" w:rsidTr="00F925C4">
        <w:trPr>
          <w:cantSplit/>
          <w:trHeight w:val="69"/>
        </w:trPr>
        <w:tc>
          <w:tcPr>
            <w:tcW w:w="823" w:type="dxa"/>
            <w:vMerge/>
            <w:shd w:val="clear" w:color="auto" w:fill="8DB3E2"/>
            <w:textDirection w:val="btLr"/>
          </w:tcPr>
          <w:p w:rsidR="00690A5A" w:rsidRDefault="00690A5A" w:rsidP="006E5989">
            <w:pPr>
              <w:ind w:left="113" w:right="113"/>
              <w:jc w:val="center"/>
            </w:pPr>
          </w:p>
        </w:tc>
        <w:tc>
          <w:tcPr>
            <w:tcW w:w="1938" w:type="dxa"/>
            <w:gridSpan w:val="3"/>
          </w:tcPr>
          <w:p w:rsidR="00690A5A" w:rsidRDefault="00690A5A" w:rsidP="004F1732">
            <w:r>
              <w:t>TEMP</w:t>
            </w:r>
          </w:p>
        </w:tc>
        <w:tc>
          <w:tcPr>
            <w:tcW w:w="1905" w:type="dxa"/>
            <w:gridSpan w:val="4"/>
          </w:tcPr>
          <w:p w:rsidR="00690A5A" w:rsidRDefault="00690A5A" w:rsidP="004F1732">
            <w:r>
              <w:t>Preserve</w:t>
            </w:r>
          </w:p>
        </w:tc>
        <w:tc>
          <w:tcPr>
            <w:tcW w:w="1549" w:type="dxa"/>
            <w:gridSpan w:val="2"/>
          </w:tcPr>
          <w:p w:rsidR="00690A5A" w:rsidRDefault="00690A5A" w:rsidP="004F1732">
            <w:r>
              <w:t>Preserve</w:t>
            </w:r>
          </w:p>
        </w:tc>
        <w:tc>
          <w:tcPr>
            <w:tcW w:w="1489" w:type="dxa"/>
            <w:gridSpan w:val="2"/>
          </w:tcPr>
          <w:p w:rsidR="00690A5A" w:rsidRDefault="00690A5A" w:rsidP="004F1732">
            <w:r>
              <w:t>Free</w:t>
            </w:r>
          </w:p>
        </w:tc>
        <w:tc>
          <w:tcPr>
            <w:tcW w:w="696" w:type="dxa"/>
          </w:tcPr>
          <w:p w:rsidR="00690A5A" w:rsidRDefault="00690A5A" w:rsidP="004F1732">
            <w:r>
              <w:t>Free</w:t>
            </w:r>
          </w:p>
        </w:tc>
        <w:tc>
          <w:tcPr>
            <w:tcW w:w="843" w:type="dxa"/>
          </w:tcPr>
          <w:p w:rsidR="00690A5A" w:rsidRDefault="00690A5A" w:rsidP="004F1732">
            <w:r>
              <w:t>90%</w:t>
            </w:r>
          </w:p>
        </w:tc>
      </w:tr>
      <w:tr w:rsidR="00690A5A" w:rsidTr="00F925C4">
        <w:trPr>
          <w:cantSplit/>
          <w:trHeight w:val="209"/>
        </w:trPr>
        <w:tc>
          <w:tcPr>
            <w:tcW w:w="9243" w:type="dxa"/>
            <w:gridSpan w:val="14"/>
            <w:shd w:val="clear" w:color="auto" w:fill="7F7F7F"/>
            <w:textDirection w:val="btLr"/>
          </w:tcPr>
          <w:p w:rsidR="00690A5A" w:rsidRPr="006E5989" w:rsidRDefault="00690A5A" w:rsidP="003B6E5B">
            <w:pPr>
              <w:rPr>
                <w:sz w:val="16"/>
                <w:szCs w:val="16"/>
              </w:rPr>
            </w:pPr>
          </w:p>
        </w:tc>
      </w:tr>
      <w:tr w:rsidR="00F17452" w:rsidTr="00F925C4">
        <w:trPr>
          <w:cantSplit/>
          <w:trHeight w:val="438"/>
        </w:trPr>
        <w:tc>
          <w:tcPr>
            <w:tcW w:w="823" w:type="dxa"/>
            <w:vMerge w:val="restart"/>
            <w:shd w:val="clear" w:color="auto" w:fill="8DB3E2"/>
            <w:textDirection w:val="btLr"/>
          </w:tcPr>
          <w:p w:rsidR="00690A5A" w:rsidRDefault="00690A5A" w:rsidP="006E5989">
            <w:pPr>
              <w:ind w:left="113" w:right="113"/>
              <w:jc w:val="center"/>
            </w:pPr>
            <w:r>
              <w:t>Options</w:t>
            </w:r>
          </w:p>
        </w:tc>
        <w:tc>
          <w:tcPr>
            <w:tcW w:w="697" w:type="dxa"/>
          </w:tcPr>
          <w:p w:rsidR="00690A5A" w:rsidRPr="009E6F27" w:rsidRDefault="00690A5A" w:rsidP="006E5989">
            <w:pPr>
              <w:jc w:val="center"/>
            </w:pPr>
            <w:r w:rsidRPr="006E5989">
              <w:rPr>
                <w:b/>
              </w:rPr>
              <w:t>O</w:t>
            </w:r>
            <w:r w:rsidRPr="009E6F27">
              <w:t>BS</w:t>
            </w:r>
          </w:p>
        </w:tc>
        <w:tc>
          <w:tcPr>
            <w:tcW w:w="790" w:type="dxa"/>
          </w:tcPr>
          <w:p w:rsidR="00690A5A" w:rsidRPr="009E6F27" w:rsidRDefault="00690A5A" w:rsidP="006E5989">
            <w:pPr>
              <w:jc w:val="center"/>
            </w:pPr>
            <w:r w:rsidRPr="006E5989">
              <w:rPr>
                <w:b/>
              </w:rPr>
              <w:t>M</w:t>
            </w:r>
            <w:r w:rsidRPr="009E6F27">
              <w:t>OD</w:t>
            </w:r>
          </w:p>
        </w:tc>
        <w:tc>
          <w:tcPr>
            <w:tcW w:w="696" w:type="dxa"/>
            <w:gridSpan w:val="2"/>
          </w:tcPr>
          <w:p w:rsidR="00690A5A" w:rsidRPr="009E6F27" w:rsidRDefault="00690A5A" w:rsidP="006E5989">
            <w:pPr>
              <w:jc w:val="center"/>
            </w:pPr>
            <w:r w:rsidRPr="006E5989">
              <w:rPr>
                <w:b/>
              </w:rPr>
              <w:t>P</w:t>
            </w:r>
            <w:r w:rsidRPr="009E6F27">
              <w:t>AR</w:t>
            </w:r>
          </w:p>
        </w:tc>
        <w:tc>
          <w:tcPr>
            <w:tcW w:w="830" w:type="dxa"/>
          </w:tcPr>
          <w:p w:rsidR="00690A5A" w:rsidRPr="009E6F27" w:rsidRDefault="00690A5A" w:rsidP="006E5989">
            <w:pPr>
              <w:jc w:val="center"/>
            </w:pPr>
            <w:r w:rsidRPr="006E5989">
              <w:rPr>
                <w:b/>
              </w:rPr>
              <w:t>S</w:t>
            </w:r>
            <w:r w:rsidRPr="009E6F27">
              <w:t>CEN</w:t>
            </w:r>
          </w:p>
        </w:tc>
        <w:tc>
          <w:tcPr>
            <w:tcW w:w="763" w:type="dxa"/>
          </w:tcPr>
          <w:p w:rsidR="00690A5A" w:rsidRDefault="00690A5A" w:rsidP="006E5989">
            <w:pPr>
              <w:jc w:val="center"/>
            </w:pPr>
            <w:r>
              <w:t>Other</w:t>
            </w:r>
          </w:p>
        </w:tc>
        <w:tc>
          <w:tcPr>
            <w:tcW w:w="1597" w:type="dxa"/>
            <w:gridSpan w:val="2"/>
            <w:shd w:val="clear" w:color="auto" w:fill="BFBFBF"/>
          </w:tcPr>
          <w:p w:rsidR="00690A5A" w:rsidRDefault="00690A5A" w:rsidP="006E5989">
            <w:pPr>
              <w:jc w:val="center"/>
            </w:pPr>
          </w:p>
        </w:tc>
        <w:tc>
          <w:tcPr>
            <w:tcW w:w="1508" w:type="dxa"/>
            <w:gridSpan w:val="3"/>
          </w:tcPr>
          <w:p w:rsidR="00690A5A" w:rsidRDefault="00690A5A" w:rsidP="006E5989">
            <w:pPr>
              <w:jc w:val="center"/>
            </w:pPr>
            <w:r>
              <w:t>Single</w:t>
            </w:r>
          </w:p>
          <w:p w:rsidR="00690A5A" w:rsidRDefault="00690A5A" w:rsidP="006E5989">
            <w:pPr>
              <w:jc w:val="center"/>
            </w:pPr>
            <w:r>
              <w:t>mode</w:t>
            </w:r>
          </w:p>
        </w:tc>
        <w:tc>
          <w:tcPr>
            <w:tcW w:w="1539" w:type="dxa"/>
            <w:gridSpan w:val="2"/>
          </w:tcPr>
          <w:p w:rsidR="00690A5A" w:rsidRDefault="00690A5A" w:rsidP="006E5989">
            <w:pPr>
              <w:jc w:val="center"/>
            </w:pPr>
            <w:r>
              <w:t>Group</w:t>
            </w:r>
          </w:p>
          <w:p w:rsidR="00690A5A" w:rsidRDefault="00690A5A" w:rsidP="006E5989">
            <w:pPr>
              <w:jc w:val="center"/>
            </w:pPr>
            <w:r>
              <w:t>mode</w:t>
            </w:r>
          </w:p>
        </w:tc>
      </w:tr>
      <w:tr w:rsidR="00F17452" w:rsidTr="00F925C4">
        <w:trPr>
          <w:cantSplit/>
          <w:trHeight w:val="516"/>
        </w:trPr>
        <w:tc>
          <w:tcPr>
            <w:tcW w:w="823" w:type="dxa"/>
            <w:vMerge/>
            <w:shd w:val="clear" w:color="auto" w:fill="8DB3E2"/>
            <w:textDirection w:val="btLr"/>
          </w:tcPr>
          <w:p w:rsidR="00690A5A" w:rsidRDefault="00690A5A" w:rsidP="006E5989">
            <w:pPr>
              <w:ind w:left="113" w:right="113"/>
            </w:pPr>
          </w:p>
        </w:tc>
        <w:tc>
          <w:tcPr>
            <w:tcW w:w="697" w:type="dxa"/>
            <w:vAlign w:val="center"/>
          </w:tcPr>
          <w:p w:rsidR="00690A5A" w:rsidRDefault="00690A5A" w:rsidP="006E5989">
            <w:pPr>
              <w:jc w:val="center"/>
            </w:pPr>
            <w:r>
              <w:t>X</w:t>
            </w:r>
          </w:p>
        </w:tc>
        <w:tc>
          <w:tcPr>
            <w:tcW w:w="790" w:type="dxa"/>
            <w:vAlign w:val="center"/>
          </w:tcPr>
          <w:p w:rsidR="00690A5A" w:rsidRDefault="00690A5A" w:rsidP="006E5989">
            <w:pPr>
              <w:jc w:val="center"/>
            </w:pPr>
            <w:r>
              <w:t>X</w:t>
            </w:r>
          </w:p>
        </w:tc>
        <w:tc>
          <w:tcPr>
            <w:tcW w:w="696" w:type="dxa"/>
            <w:gridSpan w:val="2"/>
            <w:vAlign w:val="center"/>
          </w:tcPr>
          <w:p w:rsidR="00690A5A" w:rsidRDefault="00690A5A" w:rsidP="006E5989">
            <w:pPr>
              <w:jc w:val="center"/>
            </w:pPr>
          </w:p>
        </w:tc>
        <w:tc>
          <w:tcPr>
            <w:tcW w:w="830" w:type="dxa"/>
            <w:vAlign w:val="center"/>
          </w:tcPr>
          <w:p w:rsidR="00690A5A" w:rsidRDefault="00690A5A" w:rsidP="006E5989">
            <w:pPr>
              <w:jc w:val="center"/>
            </w:pPr>
          </w:p>
        </w:tc>
        <w:tc>
          <w:tcPr>
            <w:tcW w:w="763" w:type="dxa"/>
            <w:vAlign w:val="center"/>
          </w:tcPr>
          <w:p w:rsidR="00690A5A" w:rsidRDefault="00690A5A" w:rsidP="006E5989">
            <w:pPr>
              <w:jc w:val="center"/>
            </w:pPr>
            <w:r>
              <w:t>M-O</w:t>
            </w:r>
          </w:p>
        </w:tc>
        <w:tc>
          <w:tcPr>
            <w:tcW w:w="1597" w:type="dxa"/>
            <w:gridSpan w:val="2"/>
            <w:shd w:val="clear" w:color="auto" w:fill="BFBFBF"/>
            <w:vAlign w:val="center"/>
          </w:tcPr>
          <w:p w:rsidR="00690A5A" w:rsidRDefault="00690A5A" w:rsidP="006E5989">
            <w:pPr>
              <w:jc w:val="center"/>
            </w:pPr>
          </w:p>
        </w:tc>
        <w:tc>
          <w:tcPr>
            <w:tcW w:w="1508" w:type="dxa"/>
            <w:gridSpan w:val="3"/>
            <w:vAlign w:val="center"/>
          </w:tcPr>
          <w:p w:rsidR="00690A5A" w:rsidRDefault="00690A5A" w:rsidP="006E5989">
            <w:pPr>
              <w:jc w:val="center"/>
            </w:pPr>
            <w:r>
              <w:t>YES</w:t>
            </w:r>
          </w:p>
        </w:tc>
        <w:tc>
          <w:tcPr>
            <w:tcW w:w="1539" w:type="dxa"/>
            <w:gridSpan w:val="2"/>
            <w:vAlign w:val="center"/>
          </w:tcPr>
          <w:p w:rsidR="00690A5A" w:rsidRDefault="00690A5A" w:rsidP="006E5989">
            <w:pPr>
              <w:jc w:val="center"/>
            </w:pPr>
            <w:r>
              <w:t>YES</w:t>
            </w:r>
          </w:p>
        </w:tc>
      </w:tr>
    </w:tbl>
    <w:p w:rsidR="00690A5A" w:rsidRDefault="00690A5A" w:rsidP="003B6E5B">
      <w:pPr>
        <w:rPr>
          <w:sz w:val="22"/>
          <w:szCs w:val="22"/>
          <w:lang w:val="en-GB"/>
        </w:rPr>
      </w:pPr>
    </w:p>
    <w:p w:rsidR="00690A5A" w:rsidRDefault="00690A5A">
      <w:r>
        <w:br w:type="page"/>
      </w:r>
    </w:p>
    <w:p w:rsidR="00690A5A" w:rsidRDefault="00690A5A"/>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28"/>
        <w:gridCol w:w="869"/>
        <w:gridCol w:w="985"/>
        <w:gridCol w:w="868"/>
        <w:gridCol w:w="1035"/>
        <w:gridCol w:w="952"/>
        <w:gridCol w:w="1215"/>
        <w:gridCol w:w="6"/>
        <w:gridCol w:w="1396"/>
        <w:gridCol w:w="75"/>
        <w:gridCol w:w="1014"/>
      </w:tblGrid>
      <w:tr w:rsidR="00690A5A" w:rsidTr="006E5989">
        <w:tc>
          <w:tcPr>
            <w:tcW w:w="6320" w:type="dxa"/>
            <w:gridSpan w:val="7"/>
          </w:tcPr>
          <w:p w:rsidR="00690A5A" w:rsidRPr="00DF50B6" w:rsidRDefault="00690A5A" w:rsidP="006600DA">
            <w:pPr>
              <w:pStyle w:val="Heading3"/>
              <w:rPr>
                <w:sz w:val="32"/>
                <w:szCs w:val="32"/>
              </w:rPr>
            </w:pPr>
            <w:bookmarkStart w:id="485" w:name="_Toc410806067"/>
            <w:r w:rsidRPr="00DF50B6">
              <w:t>Taylor</w:t>
            </w:r>
            <w:bookmarkEnd w:id="485"/>
          </w:p>
        </w:tc>
        <w:tc>
          <w:tcPr>
            <w:tcW w:w="3421" w:type="dxa"/>
            <w:gridSpan w:val="4"/>
            <w:vAlign w:val="center"/>
          </w:tcPr>
          <w:p w:rsidR="00690A5A" w:rsidRPr="006E5989" w:rsidRDefault="00690A5A" w:rsidP="006E5989">
            <w:pPr>
              <w:jc w:val="center"/>
              <w:rPr>
                <w:sz w:val="28"/>
                <w:szCs w:val="28"/>
              </w:rPr>
            </w:pPr>
            <w:r w:rsidRPr="006E5989">
              <w:rPr>
                <w:i/>
                <w:sz w:val="36"/>
                <w:szCs w:val="36"/>
              </w:rPr>
              <w:t>19</w:t>
            </w:r>
          </w:p>
        </w:tc>
      </w:tr>
      <w:tr w:rsidR="00690A5A" w:rsidTr="006E5989">
        <w:tc>
          <w:tcPr>
            <w:tcW w:w="9741" w:type="dxa"/>
            <w:gridSpan w:val="11"/>
            <w:shd w:val="clear" w:color="auto" w:fill="D9D9D9"/>
          </w:tcPr>
          <w:p w:rsidR="00690A5A" w:rsidRDefault="00690A5A" w:rsidP="00C06DFC"/>
        </w:tc>
      </w:tr>
      <w:tr w:rsidR="00690A5A" w:rsidTr="006E5989">
        <w:trPr>
          <w:trHeight w:val="283"/>
        </w:trPr>
        <w:tc>
          <w:tcPr>
            <w:tcW w:w="6320" w:type="dxa"/>
            <w:gridSpan w:val="7"/>
            <w:vMerge w:val="restart"/>
          </w:tcPr>
          <w:p w:rsidR="00690A5A" w:rsidRDefault="008A7E62" w:rsidP="006E5989">
            <w:pPr>
              <w:jc w:val="center"/>
            </w:pPr>
            <w:r>
              <w:rPr>
                <w:noProof/>
              </w:rPr>
              <w:drawing>
                <wp:inline distT="0" distB="0" distL="0" distR="0" wp14:anchorId="6A7878AA" wp14:editId="2ABA0560">
                  <wp:extent cx="4062730" cy="3114040"/>
                  <wp:effectExtent l="0" t="0" r="0" b="0"/>
                  <wp:docPr id="5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062730" cy="3114040"/>
                          </a:xfrm>
                          <a:prstGeom prst="rect">
                            <a:avLst/>
                          </a:prstGeom>
                          <a:noFill/>
                          <a:ln>
                            <a:noFill/>
                          </a:ln>
                        </pic:spPr>
                      </pic:pic>
                    </a:graphicData>
                  </a:graphic>
                </wp:inline>
              </w:drawing>
            </w:r>
          </w:p>
        </w:tc>
        <w:tc>
          <w:tcPr>
            <w:tcW w:w="1403" w:type="dxa"/>
            <w:gridSpan w:val="2"/>
          </w:tcPr>
          <w:p w:rsidR="00690A5A" w:rsidRPr="006E5989" w:rsidRDefault="00690A5A" w:rsidP="00C06DFC">
            <w:pPr>
              <w:rPr>
                <w:b/>
              </w:rPr>
            </w:pPr>
            <w:r w:rsidRPr="006E5989">
              <w:rPr>
                <w:b/>
              </w:rPr>
              <w:t>X axis</w:t>
            </w:r>
          </w:p>
        </w:tc>
        <w:tc>
          <w:tcPr>
            <w:tcW w:w="2018" w:type="dxa"/>
            <w:gridSpan w:val="2"/>
          </w:tcPr>
          <w:p w:rsidR="00690A5A" w:rsidRDefault="00690A5A" w:rsidP="00C06DFC">
            <w:proofErr w:type="spellStart"/>
            <w:r>
              <w:t>σ</w:t>
            </w:r>
            <w:r w:rsidRPr="006E5989">
              <w:rPr>
                <w:vertAlign w:val="subscript"/>
              </w:rPr>
              <w:t>M</w:t>
            </w:r>
            <w:proofErr w:type="spellEnd"/>
            <w:r>
              <w:t>/</w:t>
            </w:r>
            <w:proofErr w:type="spellStart"/>
            <w:r>
              <w:t>σ</w:t>
            </w:r>
            <w:r w:rsidRPr="006E5989">
              <w:rPr>
                <w:vertAlign w:val="subscript"/>
              </w:rPr>
              <w:t>O</w:t>
            </w:r>
            <w:proofErr w:type="spellEnd"/>
          </w:p>
        </w:tc>
      </w:tr>
      <w:tr w:rsidR="00690A5A" w:rsidTr="006E5989">
        <w:trPr>
          <w:trHeight w:val="283"/>
        </w:trPr>
        <w:tc>
          <w:tcPr>
            <w:tcW w:w="6320" w:type="dxa"/>
            <w:gridSpan w:val="7"/>
            <w:vMerge/>
          </w:tcPr>
          <w:p w:rsidR="00690A5A" w:rsidRDefault="00690A5A" w:rsidP="00C06DFC"/>
        </w:tc>
        <w:tc>
          <w:tcPr>
            <w:tcW w:w="1403" w:type="dxa"/>
            <w:gridSpan w:val="2"/>
          </w:tcPr>
          <w:p w:rsidR="00690A5A" w:rsidRPr="006E5989" w:rsidRDefault="00690A5A" w:rsidP="00C06DFC">
            <w:pPr>
              <w:rPr>
                <w:b/>
              </w:rPr>
            </w:pPr>
            <w:r w:rsidRPr="006E5989">
              <w:rPr>
                <w:b/>
              </w:rPr>
              <w:t>Y axis</w:t>
            </w:r>
          </w:p>
        </w:tc>
        <w:tc>
          <w:tcPr>
            <w:tcW w:w="2018" w:type="dxa"/>
            <w:gridSpan w:val="2"/>
          </w:tcPr>
          <w:p w:rsidR="00690A5A" w:rsidRDefault="00690A5A" w:rsidP="00C06DFC">
            <w:proofErr w:type="spellStart"/>
            <w:r>
              <w:t>σ</w:t>
            </w:r>
            <w:r w:rsidRPr="006E5989">
              <w:rPr>
                <w:vertAlign w:val="subscript"/>
              </w:rPr>
              <w:t>M</w:t>
            </w:r>
            <w:proofErr w:type="spellEnd"/>
            <w:r>
              <w:t>/</w:t>
            </w:r>
            <w:proofErr w:type="spellStart"/>
            <w:r>
              <w:t>σ</w:t>
            </w:r>
            <w:r w:rsidRPr="006E5989">
              <w:rPr>
                <w:vertAlign w:val="subscript"/>
              </w:rPr>
              <w:t>O</w:t>
            </w:r>
            <w:proofErr w:type="spellEnd"/>
          </w:p>
        </w:tc>
      </w:tr>
      <w:tr w:rsidR="00690A5A" w:rsidTr="006E5989">
        <w:trPr>
          <w:trHeight w:val="57"/>
        </w:trPr>
        <w:tc>
          <w:tcPr>
            <w:tcW w:w="6320" w:type="dxa"/>
            <w:gridSpan w:val="7"/>
            <w:vMerge/>
          </w:tcPr>
          <w:p w:rsidR="00690A5A" w:rsidRDefault="00690A5A" w:rsidP="00C06DFC"/>
        </w:tc>
        <w:tc>
          <w:tcPr>
            <w:tcW w:w="3421" w:type="dxa"/>
            <w:gridSpan w:val="4"/>
            <w:shd w:val="clear" w:color="auto" w:fill="D9D9D9"/>
          </w:tcPr>
          <w:p w:rsidR="00690A5A" w:rsidRPr="006E5989" w:rsidRDefault="00690A5A" w:rsidP="00C06DFC">
            <w:pPr>
              <w:rPr>
                <w:b/>
                <w:sz w:val="16"/>
                <w:szCs w:val="16"/>
              </w:rPr>
            </w:pPr>
          </w:p>
        </w:tc>
      </w:tr>
      <w:tr w:rsidR="00690A5A" w:rsidTr="006E5989">
        <w:tc>
          <w:tcPr>
            <w:tcW w:w="6320" w:type="dxa"/>
            <w:gridSpan w:val="7"/>
            <w:vMerge/>
          </w:tcPr>
          <w:p w:rsidR="00690A5A" w:rsidRDefault="00690A5A" w:rsidP="00C06DFC"/>
        </w:tc>
        <w:tc>
          <w:tcPr>
            <w:tcW w:w="1403" w:type="dxa"/>
            <w:gridSpan w:val="2"/>
          </w:tcPr>
          <w:p w:rsidR="00690A5A" w:rsidRPr="006E5989" w:rsidRDefault="00690A5A" w:rsidP="00C06DFC">
            <w:pPr>
              <w:rPr>
                <w:b/>
              </w:rPr>
            </w:pPr>
            <w:r w:rsidRPr="006E5989">
              <w:rPr>
                <w:b/>
              </w:rPr>
              <w:t>Parameters</w:t>
            </w:r>
          </w:p>
        </w:tc>
        <w:tc>
          <w:tcPr>
            <w:tcW w:w="2018" w:type="dxa"/>
            <w:gridSpan w:val="2"/>
          </w:tcPr>
          <w:p w:rsidR="00690A5A" w:rsidRDefault="00690A5A" w:rsidP="00C06DFC">
            <w:r>
              <w:t>FREE</w:t>
            </w:r>
          </w:p>
        </w:tc>
      </w:tr>
      <w:tr w:rsidR="00690A5A" w:rsidTr="006E5989">
        <w:trPr>
          <w:trHeight w:val="113"/>
        </w:trPr>
        <w:tc>
          <w:tcPr>
            <w:tcW w:w="6320" w:type="dxa"/>
            <w:gridSpan w:val="7"/>
            <w:vMerge/>
          </w:tcPr>
          <w:p w:rsidR="00690A5A" w:rsidRDefault="00690A5A" w:rsidP="00C06DFC"/>
        </w:tc>
        <w:tc>
          <w:tcPr>
            <w:tcW w:w="3421" w:type="dxa"/>
            <w:gridSpan w:val="4"/>
            <w:shd w:val="clear" w:color="auto" w:fill="D9D9D9"/>
          </w:tcPr>
          <w:p w:rsidR="00690A5A" w:rsidRPr="006E5989" w:rsidRDefault="00690A5A" w:rsidP="00C06DFC">
            <w:pPr>
              <w:rPr>
                <w:b/>
                <w:sz w:val="16"/>
                <w:szCs w:val="16"/>
              </w:rPr>
            </w:pPr>
          </w:p>
        </w:tc>
      </w:tr>
      <w:tr w:rsidR="00690A5A" w:rsidTr="006E5989">
        <w:trPr>
          <w:trHeight w:val="283"/>
        </w:trPr>
        <w:tc>
          <w:tcPr>
            <w:tcW w:w="6320" w:type="dxa"/>
            <w:gridSpan w:val="7"/>
            <w:vMerge/>
          </w:tcPr>
          <w:p w:rsidR="00690A5A" w:rsidRDefault="00690A5A" w:rsidP="00C06DFC"/>
        </w:tc>
        <w:tc>
          <w:tcPr>
            <w:tcW w:w="1403" w:type="dxa"/>
            <w:gridSpan w:val="2"/>
          </w:tcPr>
          <w:p w:rsidR="00690A5A" w:rsidRPr="006E5989" w:rsidRDefault="00690A5A" w:rsidP="00C06DFC">
            <w:pPr>
              <w:rPr>
                <w:b/>
              </w:rPr>
            </w:pPr>
            <w:r w:rsidRPr="006E5989">
              <w:rPr>
                <w:b/>
              </w:rPr>
              <w:t xml:space="preserve">Time </w:t>
            </w:r>
            <w:proofErr w:type="spellStart"/>
            <w:r w:rsidRPr="006E5989">
              <w:rPr>
                <w:b/>
              </w:rPr>
              <w:t>Avg</w:t>
            </w:r>
            <w:proofErr w:type="spellEnd"/>
          </w:p>
        </w:tc>
        <w:tc>
          <w:tcPr>
            <w:tcW w:w="2018" w:type="dxa"/>
            <w:gridSpan w:val="2"/>
          </w:tcPr>
          <w:p w:rsidR="00690A5A" w:rsidRDefault="00690A5A" w:rsidP="00C06DFC">
            <w:r>
              <w:t>FREE</w:t>
            </w:r>
          </w:p>
        </w:tc>
      </w:tr>
      <w:tr w:rsidR="00690A5A" w:rsidTr="006E5989">
        <w:trPr>
          <w:trHeight w:val="283"/>
        </w:trPr>
        <w:tc>
          <w:tcPr>
            <w:tcW w:w="6320" w:type="dxa"/>
            <w:gridSpan w:val="7"/>
            <w:vMerge/>
          </w:tcPr>
          <w:p w:rsidR="00690A5A" w:rsidRDefault="00690A5A" w:rsidP="00C06DFC"/>
        </w:tc>
        <w:tc>
          <w:tcPr>
            <w:tcW w:w="1403" w:type="dxa"/>
            <w:gridSpan w:val="2"/>
          </w:tcPr>
          <w:p w:rsidR="00690A5A" w:rsidRPr="006E5989" w:rsidRDefault="00690A5A" w:rsidP="00C06DFC">
            <w:pPr>
              <w:rPr>
                <w:b/>
              </w:rPr>
            </w:pPr>
            <w:r w:rsidRPr="006E5989">
              <w:rPr>
                <w:b/>
              </w:rPr>
              <w:t>Daily Stats</w:t>
            </w:r>
          </w:p>
        </w:tc>
        <w:tc>
          <w:tcPr>
            <w:tcW w:w="2018" w:type="dxa"/>
            <w:gridSpan w:val="2"/>
          </w:tcPr>
          <w:p w:rsidR="00690A5A" w:rsidRDefault="00690A5A" w:rsidP="00C06DFC">
            <w:r>
              <w:t>FREE</w:t>
            </w:r>
          </w:p>
        </w:tc>
      </w:tr>
      <w:tr w:rsidR="00690A5A" w:rsidTr="006E5989">
        <w:trPr>
          <w:trHeight w:val="283"/>
        </w:trPr>
        <w:tc>
          <w:tcPr>
            <w:tcW w:w="6320" w:type="dxa"/>
            <w:gridSpan w:val="7"/>
            <w:vMerge/>
          </w:tcPr>
          <w:p w:rsidR="00690A5A" w:rsidRDefault="00690A5A" w:rsidP="00C06DFC"/>
        </w:tc>
        <w:tc>
          <w:tcPr>
            <w:tcW w:w="1403" w:type="dxa"/>
            <w:gridSpan w:val="2"/>
          </w:tcPr>
          <w:p w:rsidR="00690A5A" w:rsidRPr="006E5989" w:rsidRDefault="00690A5A" w:rsidP="00C06DFC">
            <w:pPr>
              <w:rPr>
                <w:b/>
              </w:rPr>
            </w:pPr>
            <w:r w:rsidRPr="006E5989">
              <w:rPr>
                <w:b/>
              </w:rPr>
              <w:t>Season</w:t>
            </w:r>
          </w:p>
        </w:tc>
        <w:tc>
          <w:tcPr>
            <w:tcW w:w="2018" w:type="dxa"/>
            <w:gridSpan w:val="2"/>
          </w:tcPr>
          <w:p w:rsidR="00690A5A" w:rsidRDefault="00690A5A" w:rsidP="00C06DFC">
            <w:r>
              <w:t>FREE</w:t>
            </w:r>
          </w:p>
        </w:tc>
      </w:tr>
      <w:tr w:rsidR="00690A5A" w:rsidTr="006E5989">
        <w:trPr>
          <w:trHeight w:val="283"/>
        </w:trPr>
        <w:tc>
          <w:tcPr>
            <w:tcW w:w="6320" w:type="dxa"/>
            <w:gridSpan w:val="7"/>
            <w:vMerge/>
          </w:tcPr>
          <w:p w:rsidR="00690A5A" w:rsidRDefault="00690A5A" w:rsidP="00C06DFC"/>
        </w:tc>
        <w:tc>
          <w:tcPr>
            <w:tcW w:w="1403" w:type="dxa"/>
            <w:gridSpan w:val="2"/>
          </w:tcPr>
          <w:p w:rsidR="00690A5A" w:rsidRPr="006E5989" w:rsidRDefault="00690A5A" w:rsidP="00C06DFC">
            <w:pPr>
              <w:rPr>
                <w:b/>
              </w:rPr>
            </w:pPr>
            <w:r w:rsidRPr="006E5989">
              <w:rPr>
                <w:b/>
              </w:rPr>
              <w:t>Day</w:t>
            </w:r>
          </w:p>
        </w:tc>
        <w:tc>
          <w:tcPr>
            <w:tcW w:w="2018" w:type="dxa"/>
            <w:gridSpan w:val="2"/>
          </w:tcPr>
          <w:p w:rsidR="00690A5A" w:rsidRDefault="00690A5A" w:rsidP="00C06DFC">
            <w:r>
              <w:t>FREE</w:t>
            </w:r>
          </w:p>
        </w:tc>
      </w:tr>
      <w:tr w:rsidR="00690A5A" w:rsidTr="006E5989">
        <w:trPr>
          <w:trHeight w:val="203"/>
        </w:trPr>
        <w:tc>
          <w:tcPr>
            <w:tcW w:w="6320" w:type="dxa"/>
            <w:gridSpan w:val="7"/>
            <w:vMerge/>
          </w:tcPr>
          <w:p w:rsidR="00690A5A" w:rsidRDefault="00690A5A" w:rsidP="00C06DFC"/>
        </w:tc>
        <w:tc>
          <w:tcPr>
            <w:tcW w:w="3421" w:type="dxa"/>
            <w:gridSpan w:val="4"/>
            <w:shd w:val="clear" w:color="auto" w:fill="D9D9D9"/>
          </w:tcPr>
          <w:p w:rsidR="00690A5A" w:rsidRPr="006E5989" w:rsidRDefault="00690A5A" w:rsidP="00C06DFC">
            <w:pPr>
              <w:rPr>
                <w:b/>
                <w:sz w:val="16"/>
                <w:szCs w:val="16"/>
              </w:rPr>
            </w:pPr>
          </w:p>
        </w:tc>
      </w:tr>
      <w:tr w:rsidR="00690A5A" w:rsidTr="006E5989">
        <w:trPr>
          <w:trHeight w:val="283"/>
        </w:trPr>
        <w:tc>
          <w:tcPr>
            <w:tcW w:w="6320" w:type="dxa"/>
            <w:gridSpan w:val="7"/>
            <w:vMerge/>
          </w:tcPr>
          <w:p w:rsidR="00690A5A" w:rsidRDefault="00690A5A" w:rsidP="00C06DFC"/>
        </w:tc>
        <w:tc>
          <w:tcPr>
            <w:tcW w:w="1403" w:type="dxa"/>
            <w:gridSpan w:val="2"/>
          </w:tcPr>
          <w:p w:rsidR="00690A5A" w:rsidRPr="006E5989" w:rsidRDefault="00690A5A" w:rsidP="00C06DFC">
            <w:pPr>
              <w:rPr>
                <w:b/>
              </w:rPr>
            </w:pPr>
            <w:r w:rsidRPr="006E5989">
              <w:rPr>
                <w:b/>
              </w:rPr>
              <w:t>Threshold</w:t>
            </w:r>
          </w:p>
        </w:tc>
        <w:tc>
          <w:tcPr>
            <w:tcW w:w="2018" w:type="dxa"/>
            <w:gridSpan w:val="2"/>
          </w:tcPr>
          <w:p w:rsidR="00690A5A" w:rsidRDefault="00690A5A" w:rsidP="00C06DFC">
            <w:r>
              <w:t>N\A</w:t>
            </w:r>
          </w:p>
        </w:tc>
      </w:tr>
      <w:tr w:rsidR="00690A5A" w:rsidTr="006E5989">
        <w:trPr>
          <w:trHeight w:val="750"/>
        </w:trPr>
        <w:tc>
          <w:tcPr>
            <w:tcW w:w="6320" w:type="dxa"/>
            <w:gridSpan w:val="7"/>
            <w:vMerge/>
          </w:tcPr>
          <w:p w:rsidR="00690A5A" w:rsidRDefault="00690A5A" w:rsidP="00C06DFC"/>
        </w:tc>
        <w:tc>
          <w:tcPr>
            <w:tcW w:w="3421" w:type="dxa"/>
            <w:gridSpan w:val="4"/>
            <w:shd w:val="clear" w:color="auto" w:fill="D9D9D9"/>
          </w:tcPr>
          <w:p w:rsidR="00690A5A" w:rsidRDefault="00690A5A" w:rsidP="00C06DFC"/>
        </w:tc>
      </w:tr>
      <w:tr w:rsidR="00690A5A" w:rsidTr="006E5989">
        <w:trPr>
          <w:cantSplit/>
          <w:trHeight w:val="1543"/>
        </w:trPr>
        <w:tc>
          <w:tcPr>
            <w:tcW w:w="822" w:type="dxa"/>
            <w:shd w:val="clear" w:color="auto" w:fill="8DB3E2"/>
            <w:textDirection w:val="btLr"/>
          </w:tcPr>
          <w:p w:rsidR="00690A5A" w:rsidRDefault="00690A5A" w:rsidP="006E5989">
            <w:pPr>
              <w:ind w:left="113" w:right="113"/>
              <w:jc w:val="center"/>
            </w:pPr>
            <w:r>
              <w:t>Description</w:t>
            </w:r>
          </w:p>
        </w:tc>
        <w:tc>
          <w:tcPr>
            <w:tcW w:w="8919" w:type="dxa"/>
            <w:gridSpan w:val="10"/>
          </w:tcPr>
          <w:p w:rsidR="00690A5A" w:rsidRDefault="00690A5A" w:rsidP="00C06DFC"/>
          <w:p w:rsidR="00690A5A" w:rsidRDefault="00690A5A" w:rsidP="00635233">
            <w:r>
              <w:t>The Taylor diagram provides for each station an indication on Correlation (angular distance), standard deviation (model standard deviation larger than observed one when the station symbol lies beyond the dashed line) and CRMSE (distance between the station symbol and the black asterisk on the X axis.</w:t>
            </w:r>
          </w:p>
        </w:tc>
      </w:tr>
      <w:tr w:rsidR="00690A5A" w:rsidTr="006E5989">
        <w:trPr>
          <w:cantSplit/>
          <w:trHeight w:val="254"/>
        </w:trPr>
        <w:tc>
          <w:tcPr>
            <w:tcW w:w="9741" w:type="dxa"/>
            <w:gridSpan w:val="11"/>
            <w:shd w:val="clear" w:color="auto" w:fill="7F7F7F"/>
            <w:textDirection w:val="btLr"/>
          </w:tcPr>
          <w:p w:rsidR="00690A5A" w:rsidRDefault="00690A5A" w:rsidP="00C06DFC"/>
        </w:tc>
      </w:tr>
      <w:tr w:rsidR="00690A5A" w:rsidTr="006E5989">
        <w:trPr>
          <w:cantSplit/>
          <w:trHeight w:val="1440"/>
        </w:trPr>
        <w:tc>
          <w:tcPr>
            <w:tcW w:w="822" w:type="dxa"/>
            <w:shd w:val="clear" w:color="auto" w:fill="8DB3E2"/>
            <w:textDirection w:val="btLr"/>
          </w:tcPr>
          <w:p w:rsidR="00690A5A" w:rsidRDefault="00690A5A" w:rsidP="006E5989">
            <w:pPr>
              <w:ind w:left="113" w:right="113"/>
              <w:jc w:val="center"/>
            </w:pPr>
            <w:r>
              <w:t>MQO</w:t>
            </w:r>
          </w:p>
        </w:tc>
        <w:tc>
          <w:tcPr>
            <w:tcW w:w="8919" w:type="dxa"/>
            <w:gridSpan w:val="10"/>
            <w:vAlign w:val="center"/>
          </w:tcPr>
          <w:p w:rsidR="00690A5A" w:rsidRDefault="00690A5A" w:rsidP="00635233"/>
          <w:p w:rsidR="00690A5A" w:rsidRPr="00A1515C" w:rsidRDefault="00690A5A" w:rsidP="00635233">
            <w:r>
              <w:t>N/A</w:t>
            </w:r>
          </w:p>
        </w:tc>
      </w:tr>
      <w:tr w:rsidR="00690A5A" w:rsidTr="006E5989">
        <w:trPr>
          <w:cantSplit/>
          <w:trHeight w:val="209"/>
        </w:trPr>
        <w:tc>
          <w:tcPr>
            <w:tcW w:w="9741" w:type="dxa"/>
            <w:gridSpan w:val="11"/>
            <w:shd w:val="clear" w:color="auto" w:fill="7F7F7F"/>
            <w:textDirection w:val="btLr"/>
          </w:tcPr>
          <w:p w:rsidR="00690A5A" w:rsidRPr="006E5989" w:rsidRDefault="00690A5A" w:rsidP="00C06DFC">
            <w:pPr>
              <w:rPr>
                <w:sz w:val="16"/>
                <w:szCs w:val="16"/>
              </w:rPr>
            </w:pPr>
          </w:p>
        </w:tc>
      </w:tr>
      <w:tr w:rsidR="00690A5A" w:rsidTr="006E5989">
        <w:trPr>
          <w:cantSplit/>
          <w:trHeight w:val="438"/>
        </w:trPr>
        <w:tc>
          <w:tcPr>
            <w:tcW w:w="822" w:type="dxa"/>
            <w:vMerge w:val="restart"/>
            <w:shd w:val="clear" w:color="auto" w:fill="8DB3E2"/>
            <w:textDirection w:val="btLr"/>
          </w:tcPr>
          <w:p w:rsidR="00690A5A" w:rsidRDefault="00690A5A" w:rsidP="006E5989">
            <w:pPr>
              <w:ind w:left="113" w:right="113"/>
              <w:jc w:val="center"/>
            </w:pPr>
            <w:r>
              <w:t>Options</w:t>
            </w:r>
          </w:p>
        </w:tc>
        <w:tc>
          <w:tcPr>
            <w:tcW w:w="697" w:type="dxa"/>
          </w:tcPr>
          <w:p w:rsidR="00690A5A" w:rsidRPr="009E6F27" w:rsidRDefault="00690A5A" w:rsidP="006E5989">
            <w:pPr>
              <w:jc w:val="center"/>
            </w:pPr>
            <w:r w:rsidRPr="006E5989">
              <w:rPr>
                <w:b/>
              </w:rPr>
              <w:t>O</w:t>
            </w:r>
            <w:r w:rsidRPr="009E6F27">
              <w:t>BS</w:t>
            </w:r>
          </w:p>
        </w:tc>
        <w:tc>
          <w:tcPr>
            <w:tcW w:w="790" w:type="dxa"/>
          </w:tcPr>
          <w:p w:rsidR="00690A5A" w:rsidRPr="009E6F27" w:rsidRDefault="00690A5A" w:rsidP="006E5989">
            <w:pPr>
              <w:jc w:val="center"/>
            </w:pPr>
            <w:r w:rsidRPr="006E5989">
              <w:rPr>
                <w:b/>
              </w:rPr>
              <w:t>M</w:t>
            </w:r>
            <w:r w:rsidRPr="009E6F27">
              <w:t>OD</w:t>
            </w:r>
          </w:p>
        </w:tc>
        <w:tc>
          <w:tcPr>
            <w:tcW w:w="696" w:type="dxa"/>
          </w:tcPr>
          <w:p w:rsidR="00690A5A" w:rsidRPr="009E6F27" w:rsidRDefault="00690A5A" w:rsidP="006E5989">
            <w:pPr>
              <w:jc w:val="center"/>
            </w:pPr>
            <w:r w:rsidRPr="006E5989">
              <w:rPr>
                <w:b/>
              </w:rPr>
              <w:t>P</w:t>
            </w:r>
            <w:r w:rsidRPr="009E6F27">
              <w:t>AR</w:t>
            </w:r>
          </w:p>
        </w:tc>
        <w:tc>
          <w:tcPr>
            <w:tcW w:w="830" w:type="dxa"/>
          </w:tcPr>
          <w:p w:rsidR="00690A5A" w:rsidRPr="009E6F27" w:rsidRDefault="00690A5A" w:rsidP="006E5989">
            <w:pPr>
              <w:jc w:val="center"/>
            </w:pPr>
            <w:r w:rsidRPr="006E5989">
              <w:rPr>
                <w:b/>
              </w:rPr>
              <w:t>S</w:t>
            </w:r>
            <w:r w:rsidRPr="009E6F27">
              <w:t>CEN</w:t>
            </w:r>
          </w:p>
        </w:tc>
        <w:tc>
          <w:tcPr>
            <w:tcW w:w="763" w:type="dxa"/>
          </w:tcPr>
          <w:p w:rsidR="00690A5A" w:rsidRDefault="00690A5A" w:rsidP="006E5989">
            <w:pPr>
              <w:jc w:val="center"/>
            </w:pPr>
            <w:r>
              <w:t>Other</w:t>
            </w:r>
          </w:p>
        </w:tc>
        <w:tc>
          <w:tcPr>
            <w:tcW w:w="1728" w:type="dxa"/>
            <w:gridSpan w:val="2"/>
            <w:shd w:val="clear" w:color="auto" w:fill="BFBFBF"/>
          </w:tcPr>
          <w:p w:rsidR="00690A5A" w:rsidRDefault="00690A5A" w:rsidP="006E5989">
            <w:pPr>
              <w:jc w:val="center"/>
            </w:pPr>
          </w:p>
        </w:tc>
        <w:tc>
          <w:tcPr>
            <w:tcW w:w="1728" w:type="dxa"/>
            <w:gridSpan w:val="2"/>
          </w:tcPr>
          <w:p w:rsidR="00690A5A" w:rsidRDefault="00690A5A" w:rsidP="006E5989">
            <w:pPr>
              <w:jc w:val="center"/>
            </w:pPr>
            <w:r>
              <w:t xml:space="preserve">Single </w:t>
            </w:r>
          </w:p>
          <w:p w:rsidR="00690A5A" w:rsidRDefault="00690A5A" w:rsidP="006E5989">
            <w:pPr>
              <w:jc w:val="center"/>
            </w:pPr>
            <w:r>
              <w:t>mode</w:t>
            </w:r>
          </w:p>
        </w:tc>
        <w:tc>
          <w:tcPr>
            <w:tcW w:w="1687" w:type="dxa"/>
          </w:tcPr>
          <w:p w:rsidR="00690A5A" w:rsidRDefault="00690A5A" w:rsidP="006E5989">
            <w:pPr>
              <w:jc w:val="center"/>
            </w:pPr>
            <w:r>
              <w:t>Group</w:t>
            </w:r>
          </w:p>
          <w:p w:rsidR="00690A5A" w:rsidRDefault="00690A5A" w:rsidP="006E5989">
            <w:pPr>
              <w:jc w:val="center"/>
            </w:pPr>
            <w:r>
              <w:t>mode</w:t>
            </w:r>
          </w:p>
        </w:tc>
      </w:tr>
      <w:tr w:rsidR="00690A5A" w:rsidTr="006E5989">
        <w:trPr>
          <w:cantSplit/>
          <w:trHeight w:val="516"/>
        </w:trPr>
        <w:tc>
          <w:tcPr>
            <w:tcW w:w="822" w:type="dxa"/>
            <w:vMerge/>
            <w:shd w:val="clear" w:color="auto" w:fill="8DB3E2"/>
            <w:textDirection w:val="btLr"/>
          </w:tcPr>
          <w:p w:rsidR="00690A5A" w:rsidRDefault="00690A5A" w:rsidP="006E5989">
            <w:pPr>
              <w:ind w:left="113" w:right="113"/>
            </w:pPr>
          </w:p>
        </w:tc>
        <w:tc>
          <w:tcPr>
            <w:tcW w:w="697" w:type="dxa"/>
            <w:vAlign w:val="center"/>
          </w:tcPr>
          <w:p w:rsidR="00690A5A" w:rsidRDefault="00690A5A" w:rsidP="006E5989">
            <w:pPr>
              <w:jc w:val="center"/>
            </w:pPr>
            <w:r>
              <w:t>X</w:t>
            </w:r>
          </w:p>
        </w:tc>
        <w:tc>
          <w:tcPr>
            <w:tcW w:w="790" w:type="dxa"/>
            <w:vAlign w:val="center"/>
          </w:tcPr>
          <w:p w:rsidR="00690A5A" w:rsidRDefault="00690A5A" w:rsidP="006E5989">
            <w:pPr>
              <w:jc w:val="center"/>
            </w:pPr>
            <w:r>
              <w:t>X</w:t>
            </w:r>
          </w:p>
        </w:tc>
        <w:tc>
          <w:tcPr>
            <w:tcW w:w="696" w:type="dxa"/>
            <w:vAlign w:val="center"/>
          </w:tcPr>
          <w:p w:rsidR="00690A5A" w:rsidRDefault="00690A5A" w:rsidP="006E5989">
            <w:pPr>
              <w:jc w:val="center"/>
            </w:pPr>
            <w:r>
              <w:t>X</w:t>
            </w:r>
          </w:p>
        </w:tc>
        <w:tc>
          <w:tcPr>
            <w:tcW w:w="830" w:type="dxa"/>
            <w:vAlign w:val="center"/>
          </w:tcPr>
          <w:p w:rsidR="00690A5A" w:rsidRDefault="00690A5A" w:rsidP="006E5989">
            <w:pPr>
              <w:jc w:val="center"/>
            </w:pPr>
          </w:p>
        </w:tc>
        <w:tc>
          <w:tcPr>
            <w:tcW w:w="763" w:type="dxa"/>
            <w:vAlign w:val="center"/>
          </w:tcPr>
          <w:p w:rsidR="00690A5A" w:rsidRDefault="00690A5A" w:rsidP="006E5989">
            <w:pPr>
              <w:jc w:val="center"/>
            </w:pPr>
            <w:r>
              <w:t>P-O</w:t>
            </w:r>
          </w:p>
          <w:p w:rsidR="00690A5A" w:rsidRDefault="00690A5A" w:rsidP="006E5989">
            <w:pPr>
              <w:jc w:val="center"/>
            </w:pPr>
            <w:r>
              <w:t>M-O</w:t>
            </w:r>
          </w:p>
        </w:tc>
        <w:tc>
          <w:tcPr>
            <w:tcW w:w="1728" w:type="dxa"/>
            <w:gridSpan w:val="2"/>
            <w:shd w:val="clear" w:color="auto" w:fill="BFBFBF"/>
            <w:vAlign w:val="center"/>
          </w:tcPr>
          <w:p w:rsidR="00690A5A" w:rsidRDefault="00690A5A" w:rsidP="006E5989">
            <w:pPr>
              <w:jc w:val="center"/>
            </w:pPr>
          </w:p>
        </w:tc>
        <w:tc>
          <w:tcPr>
            <w:tcW w:w="1728" w:type="dxa"/>
            <w:gridSpan w:val="2"/>
            <w:vAlign w:val="center"/>
          </w:tcPr>
          <w:p w:rsidR="00690A5A" w:rsidRDefault="00690A5A" w:rsidP="006E5989">
            <w:pPr>
              <w:jc w:val="center"/>
            </w:pPr>
            <w:r>
              <w:t>YES</w:t>
            </w:r>
          </w:p>
        </w:tc>
        <w:tc>
          <w:tcPr>
            <w:tcW w:w="1687" w:type="dxa"/>
            <w:vAlign w:val="center"/>
          </w:tcPr>
          <w:p w:rsidR="00690A5A" w:rsidRDefault="00690A5A" w:rsidP="006E5989">
            <w:pPr>
              <w:jc w:val="center"/>
            </w:pPr>
            <w:r>
              <w:t>YES</w:t>
            </w:r>
          </w:p>
        </w:tc>
      </w:tr>
    </w:tbl>
    <w:p w:rsidR="00690A5A" w:rsidRDefault="00690A5A"/>
    <w:p w:rsidR="00690A5A" w:rsidRDefault="00690A5A"/>
    <w:p w:rsidR="00690A5A" w:rsidRDefault="00690A5A">
      <w:r>
        <w:br w:type="page"/>
      </w:r>
    </w:p>
    <w:p w:rsidR="00690A5A" w:rsidRDefault="00690A5A"/>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23"/>
        <w:gridCol w:w="697"/>
        <w:gridCol w:w="790"/>
        <w:gridCol w:w="696"/>
        <w:gridCol w:w="830"/>
        <w:gridCol w:w="763"/>
        <w:gridCol w:w="1477"/>
        <w:gridCol w:w="6"/>
        <w:gridCol w:w="1397"/>
        <w:gridCol w:w="252"/>
        <w:gridCol w:w="1512"/>
      </w:tblGrid>
      <w:tr w:rsidR="00690A5A" w:rsidTr="006E5989">
        <w:tc>
          <w:tcPr>
            <w:tcW w:w="6320" w:type="dxa"/>
            <w:gridSpan w:val="7"/>
          </w:tcPr>
          <w:p w:rsidR="00690A5A" w:rsidRPr="00DF50B6" w:rsidRDefault="00690A5A" w:rsidP="006600DA">
            <w:pPr>
              <w:pStyle w:val="Heading3"/>
              <w:rPr>
                <w:sz w:val="32"/>
                <w:szCs w:val="32"/>
              </w:rPr>
            </w:pPr>
            <w:bookmarkStart w:id="486" w:name="_Toc410806068"/>
            <w:r w:rsidRPr="00DF50B6">
              <w:t xml:space="preserve">Q-Q plot (One station </w:t>
            </w:r>
            <w:proofErr w:type="gramStart"/>
            <w:r w:rsidRPr="00DF50B6">
              <w:t>All</w:t>
            </w:r>
            <w:proofErr w:type="gramEnd"/>
            <w:r w:rsidRPr="00DF50B6">
              <w:t xml:space="preserve"> values)</w:t>
            </w:r>
            <w:bookmarkEnd w:id="486"/>
          </w:p>
        </w:tc>
        <w:tc>
          <w:tcPr>
            <w:tcW w:w="3421" w:type="dxa"/>
            <w:gridSpan w:val="4"/>
            <w:vAlign w:val="center"/>
          </w:tcPr>
          <w:p w:rsidR="00690A5A" w:rsidRPr="006E5989" w:rsidRDefault="00690A5A" w:rsidP="006E5989">
            <w:pPr>
              <w:jc w:val="center"/>
              <w:rPr>
                <w:sz w:val="28"/>
                <w:szCs w:val="28"/>
              </w:rPr>
            </w:pPr>
            <w:r w:rsidRPr="006E5989">
              <w:rPr>
                <w:i/>
                <w:sz w:val="36"/>
                <w:szCs w:val="36"/>
              </w:rPr>
              <w:t>29</w:t>
            </w:r>
          </w:p>
        </w:tc>
      </w:tr>
      <w:tr w:rsidR="00690A5A" w:rsidTr="006E5989">
        <w:tc>
          <w:tcPr>
            <w:tcW w:w="9741" w:type="dxa"/>
            <w:gridSpan w:val="11"/>
            <w:shd w:val="clear" w:color="auto" w:fill="D9D9D9"/>
          </w:tcPr>
          <w:p w:rsidR="00690A5A" w:rsidRDefault="00690A5A" w:rsidP="00C06DFC"/>
        </w:tc>
      </w:tr>
      <w:tr w:rsidR="00690A5A" w:rsidTr="006E5989">
        <w:trPr>
          <w:trHeight w:val="283"/>
        </w:trPr>
        <w:tc>
          <w:tcPr>
            <w:tcW w:w="6320" w:type="dxa"/>
            <w:gridSpan w:val="7"/>
            <w:vMerge w:val="restart"/>
          </w:tcPr>
          <w:p w:rsidR="00690A5A" w:rsidRDefault="008A7E62" w:rsidP="006E5989">
            <w:pPr>
              <w:jc w:val="center"/>
            </w:pPr>
            <w:r>
              <w:rPr>
                <w:noProof/>
              </w:rPr>
              <w:drawing>
                <wp:inline distT="0" distB="0" distL="0" distR="0" wp14:anchorId="3D6CF1C4" wp14:editId="1783C765">
                  <wp:extent cx="3338195" cy="2536190"/>
                  <wp:effectExtent l="0" t="0" r="0" b="0"/>
                  <wp:docPr id="5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3338195" cy="2536190"/>
                          </a:xfrm>
                          <a:prstGeom prst="rect">
                            <a:avLst/>
                          </a:prstGeom>
                          <a:noFill/>
                          <a:ln>
                            <a:noFill/>
                          </a:ln>
                        </pic:spPr>
                      </pic:pic>
                    </a:graphicData>
                  </a:graphic>
                </wp:inline>
              </w:drawing>
            </w:r>
          </w:p>
        </w:tc>
        <w:tc>
          <w:tcPr>
            <w:tcW w:w="1403" w:type="dxa"/>
            <w:gridSpan w:val="2"/>
          </w:tcPr>
          <w:p w:rsidR="00690A5A" w:rsidRPr="006E5989" w:rsidRDefault="00690A5A" w:rsidP="00C06DFC">
            <w:pPr>
              <w:rPr>
                <w:b/>
              </w:rPr>
            </w:pPr>
            <w:r w:rsidRPr="006E5989">
              <w:rPr>
                <w:b/>
              </w:rPr>
              <w:t>X axis</w:t>
            </w:r>
          </w:p>
        </w:tc>
        <w:tc>
          <w:tcPr>
            <w:tcW w:w="2018" w:type="dxa"/>
            <w:gridSpan w:val="2"/>
          </w:tcPr>
          <w:p w:rsidR="00690A5A" w:rsidRDefault="00690A5A" w:rsidP="00C06DFC">
            <w:r>
              <w:t>Observed</w:t>
            </w:r>
          </w:p>
        </w:tc>
      </w:tr>
      <w:tr w:rsidR="00690A5A" w:rsidTr="006E5989">
        <w:trPr>
          <w:trHeight w:val="283"/>
        </w:trPr>
        <w:tc>
          <w:tcPr>
            <w:tcW w:w="6320" w:type="dxa"/>
            <w:gridSpan w:val="7"/>
            <w:vMerge/>
          </w:tcPr>
          <w:p w:rsidR="00690A5A" w:rsidRDefault="00690A5A" w:rsidP="00C06DFC"/>
        </w:tc>
        <w:tc>
          <w:tcPr>
            <w:tcW w:w="1403" w:type="dxa"/>
            <w:gridSpan w:val="2"/>
          </w:tcPr>
          <w:p w:rsidR="00690A5A" w:rsidRPr="006E5989" w:rsidRDefault="00690A5A" w:rsidP="00C06DFC">
            <w:pPr>
              <w:rPr>
                <w:b/>
              </w:rPr>
            </w:pPr>
            <w:r w:rsidRPr="006E5989">
              <w:rPr>
                <w:b/>
              </w:rPr>
              <w:t>Y axis</w:t>
            </w:r>
          </w:p>
        </w:tc>
        <w:tc>
          <w:tcPr>
            <w:tcW w:w="2018" w:type="dxa"/>
            <w:gridSpan w:val="2"/>
          </w:tcPr>
          <w:p w:rsidR="00690A5A" w:rsidRDefault="00690A5A" w:rsidP="00C06DFC">
            <w:proofErr w:type="spellStart"/>
            <w:r>
              <w:t>Modelled</w:t>
            </w:r>
            <w:proofErr w:type="spellEnd"/>
          </w:p>
        </w:tc>
      </w:tr>
      <w:tr w:rsidR="00690A5A" w:rsidTr="006E5989">
        <w:trPr>
          <w:trHeight w:val="57"/>
        </w:trPr>
        <w:tc>
          <w:tcPr>
            <w:tcW w:w="6320" w:type="dxa"/>
            <w:gridSpan w:val="7"/>
            <w:vMerge/>
          </w:tcPr>
          <w:p w:rsidR="00690A5A" w:rsidRDefault="00690A5A" w:rsidP="00C06DFC"/>
        </w:tc>
        <w:tc>
          <w:tcPr>
            <w:tcW w:w="3421" w:type="dxa"/>
            <w:gridSpan w:val="4"/>
            <w:shd w:val="clear" w:color="auto" w:fill="D9D9D9"/>
          </w:tcPr>
          <w:p w:rsidR="00690A5A" w:rsidRPr="006E5989" w:rsidRDefault="00690A5A" w:rsidP="00C06DFC">
            <w:pPr>
              <w:rPr>
                <w:b/>
                <w:sz w:val="16"/>
                <w:szCs w:val="16"/>
              </w:rPr>
            </w:pPr>
          </w:p>
        </w:tc>
      </w:tr>
      <w:tr w:rsidR="00690A5A" w:rsidTr="006E5989">
        <w:tc>
          <w:tcPr>
            <w:tcW w:w="6320" w:type="dxa"/>
            <w:gridSpan w:val="7"/>
            <w:vMerge/>
          </w:tcPr>
          <w:p w:rsidR="00690A5A" w:rsidRDefault="00690A5A" w:rsidP="00C06DFC"/>
        </w:tc>
        <w:tc>
          <w:tcPr>
            <w:tcW w:w="1403" w:type="dxa"/>
            <w:gridSpan w:val="2"/>
          </w:tcPr>
          <w:p w:rsidR="00690A5A" w:rsidRPr="006E5989" w:rsidRDefault="00690A5A" w:rsidP="00C06DFC">
            <w:pPr>
              <w:rPr>
                <w:b/>
              </w:rPr>
            </w:pPr>
            <w:r w:rsidRPr="006E5989">
              <w:rPr>
                <w:b/>
              </w:rPr>
              <w:t>Parameters</w:t>
            </w:r>
          </w:p>
        </w:tc>
        <w:tc>
          <w:tcPr>
            <w:tcW w:w="2018" w:type="dxa"/>
            <w:gridSpan w:val="2"/>
          </w:tcPr>
          <w:p w:rsidR="00690A5A" w:rsidRDefault="00690A5A" w:rsidP="00C06DFC">
            <w:r>
              <w:t>FREE</w:t>
            </w:r>
          </w:p>
        </w:tc>
      </w:tr>
      <w:tr w:rsidR="00690A5A" w:rsidTr="006E5989">
        <w:trPr>
          <w:trHeight w:val="113"/>
        </w:trPr>
        <w:tc>
          <w:tcPr>
            <w:tcW w:w="6320" w:type="dxa"/>
            <w:gridSpan w:val="7"/>
            <w:vMerge/>
          </w:tcPr>
          <w:p w:rsidR="00690A5A" w:rsidRDefault="00690A5A" w:rsidP="00C06DFC"/>
        </w:tc>
        <w:tc>
          <w:tcPr>
            <w:tcW w:w="3421" w:type="dxa"/>
            <w:gridSpan w:val="4"/>
            <w:shd w:val="clear" w:color="auto" w:fill="D9D9D9"/>
          </w:tcPr>
          <w:p w:rsidR="00690A5A" w:rsidRPr="006E5989" w:rsidRDefault="00690A5A" w:rsidP="00C06DFC">
            <w:pPr>
              <w:rPr>
                <w:b/>
                <w:sz w:val="16"/>
                <w:szCs w:val="16"/>
              </w:rPr>
            </w:pPr>
          </w:p>
        </w:tc>
      </w:tr>
      <w:tr w:rsidR="00690A5A" w:rsidTr="006E5989">
        <w:trPr>
          <w:trHeight w:val="283"/>
        </w:trPr>
        <w:tc>
          <w:tcPr>
            <w:tcW w:w="6320" w:type="dxa"/>
            <w:gridSpan w:val="7"/>
            <w:vMerge/>
          </w:tcPr>
          <w:p w:rsidR="00690A5A" w:rsidRDefault="00690A5A" w:rsidP="00C06DFC"/>
        </w:tc>
        <w:tc>
          <w:tcPr>
            <w:tcW w:w="1403" w:type="dxa"/>
            <w:gridSpan w:val="2"/>
          </w:tcPr>
          <w:p w:rsidR="00690A5A" w:rsidRPr="006E5989" w:rsidRDefault="00690A5A" w:rsidP="00C06DFC">
            <w:pPr>
              <w:rPr>
                <w:b/>
              </w:rPr>
            </w:pPr>
            <w:r w:rsidRPr="006E5989">
              <w:rPr>
                <w:b/>
              </w:rPr>
              <w:t xml:space="preserve">Time </w:t>
            </w:r>
            <w:proofErr w:type="spellStart"/>
            <w:r w:rsidRPr="006E5989">
              <w:rPr>
                <w:b/>
              </w:rPr>
              <w:t>Avg</w:t>
            </w:r>
            <w:proofErr w:type="spellEnd"/>
          </w:p>
        </w:tc>
        <w:tc>
          <w:tcPr>
            <w:tcW w:w="2018" w:type="dxa"/>
            <w:gridSpan w:val="2"/>
          </w:tcPr>
          <w:p w:rsidR="00690A5A" w:rsidRDefault="00690A5A" w:rsidP="00C06DFC">
            <w:r>
              <w:t>FREE</w:t>
            </w:r>
          </w:p>
        </w:tc>
      </w:tr>
      <w:tr w:rsidR="00690A5A" w:rsidTr="006E5989">
        <w:trPr>
          <w:trHeight w:val="283"/>
        </w:trPr>
        <w:tc>
          <w:tcPr>
            <w:tcW w:w="6320" w:type="dxa"/>
            <w:gridSpan w:val="7"/>
            <w:vMerge/>
          </w:tcPr>
          <w:p w:rsidR="00690A5A" w:rsidRDefault="00690A5A" w:rsidP="00C06DFC"/>
        </w:tc>
        <w:tc>
          <w:tcPr>
            <w:tcW w:w="1403" w:type="dxa"/>
            <w:gridSpan w:val="2"/>
          </w:tcPr>
          <w:p w:rsidR="00690A5A" w:rsidRPr="006E5989" w:rsidRDefault="00690A5A" w:rsidP="00C06DFC">
            <w:pPr>
              <w:rPr>
                <w:b/>
              </w:rPr>
            </w:pPr>
            <w:r w:rsidRPr="006E5989">
              <w:rPr>
                <w:b/>
              </w:rPr>
              <w:t>Daily Stats</w:t>
            </w:r>
          </w:p>
        </w:tc>
        <w:tc>
          <w:tcPr>
            <w:tcW w:w="2018" w:type="dxa"/>
            <w:gridSpan w:val="2"/>
          </w:tcPr>
          <w:p w:rsidR="00690A5A" w:rsidRDefault="00690A5A" w:rsidP="00C06DFC">
            <w:r>
              <w:t>FREE</w:t>
            </w:r>
          </w:p>
        </w:tc>
      </w:tr>
      <w:tr w:rsidR="00690A5A" w:rsidTr="006E5989">
        <w:trPr>
          <w:trHeight w:val="283"/>
        </w:trPr>
        <w:tc>
          <w:tcPr>
            <w:tcW w:w="6320" w:type="dxa"/>
            <w:gridSpan w:val="7"/>
            <w:vMerge/>
          </w:tcPr>
          <w:p w:rsidR="00690A5A" w:rsidRDefault="00690A5A" w:rsidP="00C06DFC"/>
        </w:tc>
        <w:tc>
          <w:tcPr>
            <w:tcW w:w="1403" w:type="dxa"/>
            <w:gridSpan w:val="2"/>
          </w:tcPr>
          <w:p w:rsidR="00690A5A" w:rsidRPr="006E5989" w:rsidRDefault="00690A5A" w:rsidP="00C06DFC">
            <w:pPr>
              <w:rPr>
                <w:b/>
              </w:rPr>
            </w:pPr>
            <w:r w:rsidRPr="006E5989">
              <w:rPr>
                <w:b/>
              </w:rPr>
              <w:t>Season</w:t>
            </w:r>
          </w:p>
        </w:tc>
        <w:tc>
          <w:tcPr>
            <w:tcW w:w="2018" w:type="dxa"/>
            <w:gridSpan w:val="2"/>
          </w:tcPr>
          <w:p w:rsidR="00690A5A" w:rsidRDefault="00690A5A" w:rsidP="00C06DFC">
            <w:r>
              <w:t>FREE</w:t>
            </w:r>
          </w:p>
        </w:tc>
      </w:tr>
      <w:tr w:rsidR="00690A5A" w:rsidTr="006E5989">
        <w:trPr>
          <w:trHeight w:val="283"/>
        </w:trPr>
        <w:tc>
          <w:tcPr>
            <w:tcW w:w="6320" w:type="dxa"/>
            <w:gridSpan w:val="7"/>
            <w:vMerge/>
          </w:tcPr>
          <w:p w:rsidR="00690A5A" w:rsidRDefault="00690A5A" w:rsidP="00C06DFC"/>
        </w:tc>
        <w:tc>
          <w:tcPr>
            <w:tcW w:w="1403" w:type="dxa"/>
            <w:gridSpan w:val="2"/>
          </w:tcPr>
          <w:p w:rsidR="00690A5A" w:rsidRPr="006E5989" w:rsidRDefault="00690A5A" w:rsidP="00C06DFC">
            <w:pPr>
              <w:rPr>
                <w:b/>
              </w:rPr>
            </w:pPr>
            <w:r w:rsidRPr="006E5989">
              <w:rPr>
                <w:b/>
              </w:rPr>
              <w:t>Day</w:t>
            </w:r>
          </w:p>
        </w:tc>
        <w:tc>
          <w:tcPr>
            <w:tcW w:w="2018" w:type="dxa"/>
            <w:gridSpan w:val="2"/>
          </w:tcPr>
          <w:p w:rsidR="00690A5A" w:rsidRDefault="00690A5A" w:rsidP="00C06DFC">
            <w:r>
              <w:t>FREE</w:t>
            </w:r>
          </w:p>
        </w:tc>
      </w:tr>
      <w:tr w:rsidR="00690A5A" w:rsidTr="006E5989">
        <w:trPr>
          <w:trHeight w:val="203"/>
        </w:trPr>
        <w:tc>
          <w:tcPr>
            <w:tcW w:w="6320" w:type="dxa"/>
            <w:gridSpan w:val="7"/>
            <w:vMerge/>
          </w:tcPr>
          <w:p w:rsidR="00690A5A" w:rsidRDefault="00690A5A" w:rsidP="00C06DFC"/>
        </w:tc>
        <w:tc>
          <w:tcPr>
            <w:tcW w:w="3421" w:type="dxa"/>
            <w:gridSpan w:val="4"/>
            <w:shd w:val="clear" w:color="auto" w:fill="D9D9D9"/>
          </w:tcPr>
          <w:p w:rsidR="00690A5A" w:rsidRPr="006E5989" w:rsidRDefault="00690A5A" w:rsidP="00C06DFC">
            <w:pPr>
              <w:rPr>
                <w:b/>
                <w:sz w:val="16"/>
                <w:szCs w:val="16"/>
              </w:rPr>
            </w:pPr>
          </w:p>
        </w:tc>
      </w:tr>
      <w:tr w:rsidR="00690A5A" w:rsidTr="006E5989">
        <w:trPr>
          <w:trHeight w:val="283"/>
        </w:trPr>
        <w:tc>
          <w:tcPr>
            <w:tcW w:w="6320" w:type="dxa"/>
            <w:gridSpan w:val="7"/>
            <w:vMerge/>
          </w:tcPr>
          <w:p w:rsidR="00690A5A" w:rsidRDefault="00690A5A" w:rsidP="00C06DFC"/>
        </w:tc>
        <w:tc>
          <w:tcPr>
            <w:tcW w:w="1403" w:type="dxa"/>
            <w:gridSpan w:val="2"/>
          </w:tcPr>
          <w:p w:rsidR="00690A5A" w:rsidRPr="006E5989" w:rsidRDefault="00690A5A" w:rsidP="00C06DFC">
            <w:pPr>
              <w:rPr>
                <w:b/>
              </w:rPr>
            </w:pPr>
            <w:r w:rsidRPr="006E5989">
              <w:rPr>
                <w:b/>
              </w:rPr>
              <w:t>Threshold</w:t>
            </w:r>
          </w:p>
        </w:tc>
        <w:tc>
          <w:tcPr>
            <w:tcW w:w="2018" w:type="dxa"/>
            <w:gridSpan w:val="2"/>
          </w:tcPr>
          <w:p w:rsidR="00690A5A" w:rsidRDefault="00690A5A" w:rsidP="00C06DFC">
            <w:r>
              <w:t>N/A</w:t>
            </w:r>
          </w:p>
        </w:tc>
      </w:tr>
      <w:tr w:rsidR="00690A5A" w:rsidTr="006E5989">
        <w:trPr>
          <w:trHeight w:val="750"/>
        </w:trPr>
        <w:tc>
          <w:tcPr>
            <w:tcW w:w="6320" w:type="dxa"/>
            <w:gridSpan w:val="7"/>
            <w:vMerge/>
          </w:tcPr>
          <w:p w:rsidR="00690A5A" w:rsidRDefault="00690A5A" w:rsidP="00C06DFC"/>
        </w:tc>
        <w:tc>
          <w:tcPr>
            <w:tcW w:w="3421" w:type="dxa"/>
            <w:gridSpan w:val="4"/>
            <w:shd w:val="clear" w:color="auto" w:fill="D9D9D9"/>
          </w:tcPr>
          <w:p w:rsidR="00690A5A" w:rsidRDefault="00690A5A" w:rsidP="00C06DFC"/>
        </w:tc>
      </w:tr>
      <w:tr w:rsidR="00690A5A" w:rsidTr="006E5989">
        <w:trPr>
          <w:cantSplit/>
          <w:trHeight w:val="1543"/>
        </w:trPr>
        <w:tc>
          <w:tcPr>
            <w:tcW w:w="823" w:type="dxa"/>
            <w:shd w:val="clear" w:color="auto" w:fill="8DB3E2"/>
            <w:textDirection w:val="btLr"/>
          </w:tcPr>
          <w:p w:rsidR="00690A5A" w:rsidRDefault="00690A5A" w:rsidP="006E5989">
            <w:pPr>
              <w:ind w:left="113" w:right="113"/>
              <w:jc w:val="center"/>
            </w:pPr>
            <w:r>
              <w:t>Description</w:t>
            </w:r>
          </w:p>
        </w:tc>
        <w:tc>
          <w:tcPr>
            <w:tcW w:w="8918" w:type="dxa"/>
            <w:gridSpan w:val="10"/>
          </w:tcPr>
          <w:p w:rsidR="00690A5A" w:rsidRDefault="00690A5A" w:rsidP="00C06DFC"/>
          <w:p w:rsidR="00690A5A" w:rsidRDefault="00690A5A" w:rsidP="00C06DFC">
            <w:r>
              <w:t>Same as scatter but both observed and modeled values are independently sorted.</w:t>
            </w:r>
          </w:p>
        </w:tc>
      </w:tr>
      <w:tr w:rsidR="00690A5A" w:rsidTr="006E5989">
        <w:trPr>
          <w:cantSplit/>
          <w:trHeight w:val="254"/>
        </w:trPr>
        <w:tc>
          <w:tcPr>
            <w:tcW w:w="9741" w:type="dxa"/>
            <w:gridSpan w:val="11"/>
            <w:shd w:val="clear" w:color="auto" w:fill="7F7F7F"/>
            <w:textDirection w:val="btLr"/>
          </w:tcPr>
          <w:p w:rsidR="00690A5A" w:rsidRDefault="00690A5A" w:rsidP="00C06DFC"/>
        </w:tc>
      </w:tr>
      <w:tr w:rsidR="00690A5A" w:rsidTr="006E5989">
        <w:trPr>
          <w:cantSplit/>
          <w:trHeight w:val="1440"/>
        </w:trPr>
        <w:tc>
          <w:tcPr>
            <w:tcW w:w="823" w:type="dxa"/>
            <w:shd w:val="clear" w:color="auto" w:fill="8DB3E2"/>
            <w:textDirection w:val="btLr"/>
          </w:tcPr>
          <w:p w:rsidR="00690A5A" w:rsidRDefault="00690A5A" w:rsidP="006E5989">
            <w:pPr>
              <w:ind w:left="113" w:right="113"/>
              <w:jc w:val="center"/>
            </w:pPr>
            <w:r>
              <w:t>MQO</w:t>
            </w:r>
          </w:p>
        </w:tc>
        <w:tc>
          <w:tcPr>
            <w:tcW w:w="8918" w:type="dxa"/>
            <w:gridSpan w:val="10"/>
            <w:vAlign w:val="center"/>
          </w:tcPr>
          <w:p w:rsidR="00690A5A" w:rsidRPr="00A1515C" w:rsidRDefault="00690A5A" w:rsidP="00412343">
            <w:r>
              <w:t>N\A</w:t>
            </w:r>
          </w:p>
        </w:tc>
      </w:tr>
      <w:tr w:rsidR="00690A5A" w:rsidTr="006E5989">
        <w:trPr>
          <w:cantSplit/>
          <w:trHeight w:val="209"/>
        </w:trPr>
        <w:tc>
          <w:tcPr>
            <w:tcW w:w="9741" w:type="dxa"/>
            <w:gridSpan w:val="11"/>
            <w:shd w:val="clear" w:color="auto" w:fill="7F7F7F"/>
            <w:textDirection w:val="btLr"/>
          </w:tcPr>
          <w:p w:rsidR="00690A5A" w:rsidRPr="006E5989" w:rsidRDefault="00690A5A" w:rsidP="00C06DFC">
            <w:pPr>
              <w:rPr>
                <w:sz w:val="16"/>
                <w:szCs w:val="16"/>
              </w:rPr>
            </w:pPr>
          </w:p>
        </w:tc>
      </w:tr>
      <w:tr w:rsidR="00690A5A" w:rsidTr="006E5989">
        <w:trPr>
          <w:cantSplit/>
          <w:trHeight w:val="438"/>
        </w:trPr>
        <w:tc>
          <w:tcPr>
            <w:tcW w:w="823" w:type="dxa"/>
            <w:vMerge w:val="restart"/>
            <w:shd w:val="clear" w:color="auto" w:fill="8DB3E2"/>
            <w:textDirection w:val="btLr"/>
          </w:tcPr>
          <w:p w:rsidR="00690A5A" w:rsidRDefault="00690A5A" w:rsidP="006E5989">
            <w:pPr>
              <w:ind w:left="113" w:right="113"/>
              <w:jc w:val="center"/>
            </w:pPr>
            <w:r>
              <w:t>Options</w:t>
            </w:r>
          </w:p>
        </w:tc>
        <w:tc>
          <w:tcPr>
            <w:tcW w:w="697" w:type="dxa"/>
          </w:tcPr>
          <w:p w:rsidR="00690A5A" w:rsidRPr="009E6F27" w:rsidRDefault="00690A5A" w:rsidP="006E5989">
            <w:pPr>
              <w:jc w:val="center"/>
            </w:pPr>
            <w:r w:rsidRPr="006E5989">
              <w:rPr>
                <w:b/>
              </w:rPr>
              <w:t>O</w:t>
            </w:r>
            <w:r w:rsidRPr="009E6F27">
              <w:t>BS</w:t>
            </w:r>
          </w:p>
        </w:tc>
        <w:tc>
          <w:tcPr>
            <w:tcW w:w="790" w:type="dxa"/>
          </w:tcPr>
          <w:p w:rsidR="00690A5A" w:rsidRPr="009E6F27" w:rsidRDefault="00690A5A" w:rsidP="006E5989">
            <w:pPr>
              <w:jc w:val="center"/>
            </w:pPr>
            <w:r w:rsidRPr="006E5989">
              <w:rPr>
                <w:b/>
              </w:rPr>
              <w:t>M</w:t>
            </w:r>
            <w:r w:rsidRPr="009E6F27">
              <w:t>OD</w:t>
            </w:r>
          </w:p>
        </w:tc>
        <w:tc>
          <w:tcPr>
            <w:tcW w:w="696" w:type="dxa"/>
          </w:tcPr>
          <w:p w:rsidR="00690A5A" w:rsidRPr="009E6F27" w:rsidRDefault="00690A5A" w:rsidP="006E5989">
            <w:pPr>
              <w:jc w:val="center"/>
            </w:pPr>
            <w:r w:rsidRPr="006E5989">
              <w:rPr>
                <w:b/>
              </w:rPr>
              <w:t>P</w:t>
            </w:r>
            <w:r w:rsidRPr="009E6F27">
              <w:t>AR</w:t>
            </w:r>
          </w:p>
        </w:tc>
        <w:tc>
          <w:tcPr>
            <w:tcW w:w="830" w:type="dxa"/>
          </w:tcPr>
          <w:p w:rsidR="00690A5A" w:rsidRPr="009E6F27" w:rsidRDefault="00690A5A" w:rsidP="006E5989">
            <w:pPr>
              <w:jc w:val="center"/>
            </w:pPr>
            <w:r w:rsidRPr="006E5989">
              <w:rPr>
                <w:b/>
              </w:rPr>
              <w:t>S</w:t>
            </w:r>
            <w:r w:rsidRPr="009E6F27">
              <w:t>CEN</w:t>
            </w:r>
          </w:p>
        </w:tc>
        <w:tc>
          <w:tcPr>
            <w:tcW w:w="763" w:type="dxa"/>
          </w:tcPr>
          <w:p w:rsidR="00690A5A" w:rsidRDefault="00690A5A" w:rsidP="006E5989">
            <w:pPr>
              <w:jc w:val="center"/>
            </w:pPr>
            <w:r>
              <w:t>Other</w:t>
            </w:r>
          </w:p>
        </w:tc>
        <w:tc>
          <w:tcPr>
            <w:tcW w:w="1727" w:type="dxa"/>
            <w:gridSpan w:val="2"/>
            <w:shd w:val="clear" w:color="auto" w:fill="BFBFBF"/>
          </w:tcPr>
          <w:p w:rsidR="00690A5A" w:rsidRDefault="00690A5A" w:rsidP="006E5989">
            <w:pPr>
              <w:jc w:val="center"/>
            </w:pPr>
          </w:p>
        </w:tc>
        <w:tc>
          <w:tcPr>
            <w:tcW w:w="1728" w:type="dxa"/>
            <w:gridSpan w:val="2"/>
          </w:tcPr>
          <w:p w:rsidR="00690A5A" w:rsidRDefault="00690A5A" w:rsidP="006E5989">
            <w:pPr>
              <w:jc w:val="center"/>
            </w:pPr>
            <w:r>
              <w:t>Single</w:t>
            </w:r>
          </w:p>
          <w:p w:rsidR="00690A5A" w:rsidRDefault="00690A5A" w:rsidP="006E5989">
            <w:pPr>
              <w:jc w:val="center"/>
            </w:pPr>
            <w:r>
              <w:t>mode</w:t>
            </w:r>
          </w:p>
        </w:tc>
        <w:tc>
          <w:tcPr>
            <w:tcW w:w="1687" w:type="dxa"/>
          </w:tcPr>
          <w:p w:rsidR="00690A5A" w:rsidRDefault="00690A5A" w:rsidP="006E5989">
            <w:pPr>
              <w:jc w:val="center"/>
            </w:pPr>
            <w:r>
              <w:t>Group</w:t>
            </w:r>
          </w:p>
          <w:p w:rsidR="00690A5A" w:rsidRDefault="00690A5A" w:rsidP="006E5989">
            <w:pPr>
              <w:jc w:val="center"/>
            </w:pPr>
            <w:r>
              <w:t>mode</w:t>
            </w:r>
          </w:p>
        </w:tc>
      </w:tr>
      <w:tr w:rsidR="00690A5A" w:rsidTr="006E5989">
        <w:trPr>
          <w:cantSplit/>
          <w:trHeight w:val="516"/>
        </w:trPr>
        <w:tc>
          <w:tcPr>
            <w:tcW w:w="823" w:type="dxa"/>
            <w:vMerge/>
            <w:shd w:val="clear" w:color="auto" w:fill="8DB3E2"/>
            <w:textDirection w:val="btLr"/>
          </w:tcPr>
          <w:p w:rsidR="00690A5A" w:rsidRDefault="00690A5A" w:rsidP="006E5989">
            <w:pPr>
              <w:ind w:left="113" w:right="113"/>
            </w:pPr>
          </w:p>
        </w:tc>
        <w:tc>
          <w:tcPr>
            <w:tcW w:w="697" w:type="dxa"/>
          </w:tcPr>
          <w:p w:rsidR="00690A5A" w:rsidRDefault="00690A5A" w:rsidP="006E5989">
            <w:pPr>
              <w:jc w:val="center"/>
            </w:pPr>
          </w:p>
        </w:tc>
        <w:tc>
          <w:tcPr>
            <w:tcW w:w="790" w:type="dxa"/>
          </w:tcPr>
          <w:p w:rsidR="00690A5A" w:rsidRDefault="00690A5A" w:rsidP="006E5989">
            <w:pPr>
              <w:jc w:val="center"/>
            </w:pPr>
            <w:r>
              <w:t>X</w:t>
            </w:r>
          </w:p>
        </w:tc>
        <w:tc>
          <w:tcPr>
            <w:tcW w:w="696" w:type="dxa"/>
          </w:tcPr>
          <w:p w:rsidR="00690A5A" w:rsidRDefault="00690A5A" w:rsidP="006E5989">
            <w:pPr>
              <w:jc w:val="center"/>
            </w:pPr>
            <w:r>
              <w:t>X</w:t>
            </w:r>
          </w:p>
        </w:tc>
        <w:tc>
          <w:tcPr>
            <w:tcW w:w="830" w:type="dxa"/>
          </w:tcPr>
          <w:p w:rsidR="00690A5A" w:rsidRDefault="00690A5A" w:rsidP="006E5989">
            <w:pPr>
              <w:jc w:val="center"/>
            </w:pPr>
          </w:p>
        </w:tc>
        <w:tc>
          <w:tcPr>
            <w:tcW w:w="763" w:type="dxa"/>
          </w:tcPr>
          <w:p w:rsidR="00690A5A" w:rsidRDefault="00690A5A" w:rsidP="006E5989">
            <w:pPr>
              <w:jc w:val="center"/>
            </w:pPr>
          </w:p>
        </w:tc>
        <w:tc>
          <w:tcPr>
            <w:tcW w:w="1727" w:type="dxa"/>
            <w:gridSpan w:val="2"/>
            <w:shd w:val="clear" w:color="auto" w:fill="BFBFBF"/>
          </w:tcPr>
          <w:p w:rsidR="00690A5A" w:rsidRDefault="00690A5A" w:rsidP="006E5989">
            <w:pPr>
              <w:jc w:val="center"/>
            </w:pPr>
          </w:p>
        </w:tc>
        <w:tc>
          <w:tcPr>
            <w:tcW w:w="1728" w:type="dxa"/>
            <w:gridSpan w:val="2"/>
          </w:tcPr>
          <w:p w:rsidR="00690A5A" w:rsidRDefault="00690A5A" w:rsidP="006E5989">
            <w:pPr>
              <w:jc w:val="center"/>
            </w:pPr>
            <w:r>
              <w:t>YES</w:t>
            </w:r>
          </w:p>
        </w:tc>
        <w:tc>
          <w:tcPr>
            <w:tcW w:w="1687" w:type="dxa"/>
          </w:tcPr>
          <w:p w:rsidR="00690A5A" w:rsidRDefault="00690A5A" w:rsidP="006E5989">
            <w:pPr>
              <w:jc w:val="center"/>
            </w:pPr>
            <w:r>
              <w:t>NO</w:t>
            </w:r>
          </w:p>
        </w:tc>
      </w:tr>
    </w:tbl>
    <w:p w:rsidR="00690A5A" w:rsidRDefault="00690A5A"/>
    <w:p w:rsidR="00690A5A" w:rsidRDefault="00690A5A">
      <w: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22"/>
        <w:gridCol w:w="697"/>
        <w:gridCol w:w="790"/>
        <w:gridCol w:w="696"/>
        <w:gridCol w:w="830"/>
        <w:gridCol w:w="763"/>
        <w:gridCol w:w="1470"/>
        <w:gridCol w:w="6"/>
        <w:gridCol w:w="1397"/>
        <w:gridCol w:w="252"/>
        <w:gridCol w:w="1520"/>
      </w:tblGrid>
      <w:tr w:rsidR="00690A5A" w:rsidTr="006E5989">
        <w:tc>
          <w:tcPr>
            <w:tcW w:w="6320" w:type="dxa"/>
            <w:gridSpan w:val="7"/>
          </w:tcPr>
          <w:p w:rsidR="00690A5A" w:rsidRPr="00DF50B6" w:rsidRDefault="00690A5A" w:rsidP="006600DA">
            <w:pPr>
              <w:pStyle w:val="Heading3"/>
              <w:rPr>
                <w:sz w:val="32"/>
                <w:szCs w:val="32"/>
              </w:rPr>
            </w:pPr>
            <w:bookmarkStart w:id="487" w:name="_Toc410806069"/>
            <w:r w:rsidRPr="00DF50B6">
              <w:lastRenderedPageBreak/>
              <w:t>Dynamic evaluation (Day-Night)</w:t>
            </w:r>
            <w:bookmarkEnd w:id="487"/>
          </w:p>
        </w:tc>
        <w:tc>
          <w:tcPr>
            <w:tcW w:w="3421" w:type="dxa"/>
            <w:gridSpan w:val="4"/>
            <w:vAlign w:val="center"/>
          </w:tcPr>
          <w:p w:rsidR="00690A5A" w:rsidRPr="006E5989" w:rsidRDefault="00690A5A" w:rsidP="006E5989">
            <w:pPr>
              <w:jc w:val="center"/>
              <w:rPr>
                <w:sz w:val="28"/>
                <w:szCs w:val="28"/>
              </w:rPr>
            </w:pPr>
            <w:r w:rsidRPr="006E5989">
              <w:rPr>
                <w:i/>
                <w:sz w:val="36"/>
                <w:szCs w:val="36"/>
              </w:rPr>
              <w:t>71</w:t>
            </w:r>
          </w:p>
        </w:tc>
      </w:tr>
      <w:tr w:rsidR="00690A5A" w:rsidTr="006E5989">
        <w:tc>
          <w:tcPr>
            <w:tcW w:w="9741" w:type="dxa"/>
            <w:gridSpan w:val="11"/>
            <w:shd w:val="clear" w:color="auto" w:fill="D9D9D9"/>
          </w:tcPr>
          <w:p w:rsidR="00690A5A" w:rsidRDefault="00690A5A" w:rsidP="00C06DFC"/>
        </w:tc>
      </w:tr>
      <w:tr w:rsidR="00690A5A" w:rsidTr="006E5989">
        <w:trPr>
          <w:trHeight w:val="283"/>
        </w:trPr>
        <w:tc>
          <w:tcPr>
            <w:tcW w:w="6320" w:type="dxa"/>
            <w:gridSpan w:val="7"/>
            <w:vMerge w:val="restart"/>
          </w:tcPr>
          <w:p w:rsidR="00690A5A" w:rsidRDefault="008A7E62" w:rsidP="006E5989">
            <w:pPr>
              <w:jc w:val="center"/>
            </w:pPr>
            <w:r>
              <w:rPr>
                <w:noProof/>
              </w:rPr>
              <w:drawing>
                <wp:inline distT="0" distB="0" distL="0" distR="0" wp14:anchorId="35852357" wp14:editId="4FA99C8B">
                  <wp:extent cx="3338195" cy="2536190"/>
                  <wp:effectExtent l="0" t="0" r="0" b="0"/>
                  <wp:docPr id="5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3338195" cy="2536190"/>
                          </a:xfrm>
                          <a:prstGeom prst="rect">
                            <a:avLst/>
                          </a:prstGeom>
                          <a:noFill/>
                          <a:ln>
                            <a:noFill/>
                          </a:ln>
                        </pic:spPr>
                      </pic:pic>
                    </a:graphicData>
                  </a:graphic>
                </wp:inline>
              </w:drawing>
            </w:r>
          </w:p>
        </w:tc>
        <w:tc>
          <w:tcPr>
            <w:tcW w:w="1403" w:type="dxa"/>
            <w:gridSpan w:val="2"/>
          </w:tcPr>
          <w:p w:rsidR="00690A5A" w:rsidRPr="006E5989" w:rsidRDefault="00690A5A" w:rsidP="00C06DFC">
            <w:pPr>
              <w:rPr>
                <w:b/>
              </w:rPr>
            </w:pPr>
            <w:r w:rsidRPr="006E5989">
              <w:rPr>
                <w:b/>
              </w:rPr>
              <w:t>X axis</w:t>
            </w:r>
          </w:p>
        </w:tc>
        <w:tc>
          <w:tcPr>
            <w:tcW w:w="2018" w:type="dxa"/>
            <w:gridSpan w:val="2"/>
          </w:tcPr>
          <w:p w:rsidR="00690A5A" w:rsidRDefault="00690A5A" w:rsidP="00412343">
            <w:r>
              <w:t xml:space="preserve">Observed day/ night difference </w:t>
            </w:r>
          </w:p>
        </w:tc>
      </w:tr>
      <w:tr w:rsidR="00690A5A" w:rsidTr="006E5989">
        <w:trPr>
          <w:trHeight w:val="283"/>
        </w:trPr>
        <w:tc>
          <w:tcPr>
            <w:tcW w:w="6320" w:type="dxa"/>
            <w:gridSpan w:val="7"/>
            <w:vMerge/>
          </w:tcPr>
          <w:p w:rsidR="00690A5A" w:rsidRDefault="00690A5A" w:rsidP="00C06DFC"/>
        </w:tc>
        <w:tc>
          <w:tcPr>
            <w:tcW w:w="1403" w:type="dxa"/>
            <w:gridSpan w:val="2"/>
          </w:tcPr>
          <w:p w:rsidR="00690A5A" w:rsidRPr="006E5989" w:rsidRDefault="00690A5A" w:rsidP="00C06DFC">
            <w:pPr>
              <w:rPr>
                <w:b/>
              </w:rPr>
            </w:pPr>
            <w:r w:rsidRPr="006E5989">
              <w:rPr>
                <w:b/>
              </w:rPr>
              <w:t>Y axis</w:t>
            </w:r>
          </w:p>
        </w:tc>
        <w:tc>
          <w:tcPr>
            <w:tcW w:w="2018" w:type="dxa"/>
            <w:gridSpan w:val="2"/>
          </w:tcPr>
          <w:p w:rsidR="00690A5A" w:rsidRDefault="00690A5A" w:rsidP="00C06DFC">
            <w:r>
              <w:t>Modeled day/ night difference</w:t>
            </w:r>
          </w:p>
        </w:tc>
      </w:tr>
      <w:tr w:rsidR="00690A5A" w:rsidTr="006E5989">
        <w:trPr>
          <w:trHeight w:val="57"/>
        </w:trPr>
        <w:tc>
          <w:tcPr>
            <w:tcW w:w="6320" w:type="dxa"/>
            <w:gridSpan w:val="7"/>
            <w:vMerge/>
          </w:tcPr>
          <w:p w:rsidR="00690A5A" w:rsidRDefault="00690A5A" w:rsidP="00C06DFC"/>
        </w:tc>
        <w:tc>
          <w:tcPr>
            <w:tcW w:w="3421" w:type="dxa"/>
            <w:gridSpan w:val="4"/>
            <w:shd w:val="clear" w:color="auto" w:fill="D9D9D9"/>
          </w:tcPr>
          <w:p w:rsidR="00690A5A" w:rsidRPr="006E5989" w:rsidRDefault="00690A5A" w:rsidP="00C06DFC">
            <w:pPr>
              <w:rPr>
                <w:b/>
                <w:sz w:val="16"/>
                <w:szCs w:val="16"/>
              </w:rPr>
            </w:pPr>
          </w:p>
        </w:tc>
      </w:tr>
      <w:tr w:rsidR="00690A5A" w:rsidTr="006E5989">
        <w:tc>
          <w:tcPr>
            <w:tcW w:w="6320" w:type="dxa"/>
            <w:gridSpan w:val="7"/>
            <w:vMerge/>
          </w:tcPr>
          <w:p w:rsidR="00690A5A" w:rsidRDefault="00690A5A" w:rsidP="00C06DFC"/>
        </w:tc>
        <w:tc>
          <w:tcPr>
            <w:tcW w:w="1403" w:type="dxa"/>
            <w:gridSpan w:val="2"/>
          </w:tcPr>
          <w:p w:rsidR="00690A5A" w:rsidRPr="006E5989" w:rsidRDefault="00690A5A" w:rsidP="00C06DFC">
            <w:pPr>
              <w:rPr>
                <w:b/>
              </w:rPr>
            </w:pPr>
            <w:r w:rsidRPr="006E5989">
              <w:rPr>
                <w:b/>
              </w:rPr>
              <w:t>Parameters</w:t>
            </w:r>
          </w:p>
        </w:tc>
        <w:tc>
          <w:tcPr>
            <w:tcW w:w="2018" w:type="dxa"/>
            <w:gridSpan w:val="2"/>
          </w:tcPr>
          <w:p w:rsidR="00690A5A" w:rsidRDefault="00690A5A" w:rsidP="00C06DFC">
            <w:r>
              <w:t>FREE</w:t>
            </w:r>
          </w:p>
        </w:tc>
      </w:tr>
      <w:tr w:rsidR="00690A5A" w:rsidTr="006E5989">
        <w:trPr>
          <w:trHeight w:val="113"/>
        </w:trPr>
        <w:tc>
          <w:tcPr>
            <w:tcW w:w="6320" w:type="dxa"/>
            <w:gridSpan w:val="7"/>
            <w:vMerge/>
          </w:tcPr>
          <w:p w:rsidR="00690A5A" w:rsidRDefault="00690A5A" w:rsidP="00C06DFC"/>
        </w:tc>
        <w:tc>
          <w:tcPr>
            <w:tcW w:w="3421" w:type="dxa"/>
            <w:gridSpan w:val="4"/>
            <w:shd w:val="clear" w:color="auto" w:fill="D9D9D9"/>
          </w:tcPr>
          <w:p w:rsidR="00690A5A" w:rsidRPr="006E5989" w:rsidRDefault="00690A5A" w:rsidP="00C06DFC">
            <w:pPr>
              <w:rPr>
                <w:b/>
                <w:sz w:val="16"/>
                <w:szCs w:val="16"/>
              </w:rPr>
            </w:pPr>
          </w:p>
        </w:tc>
      </w:tr>
      <w:tr w:rsidR="00690A5A" w:rsidTr="006E5989">
        <w:trPr>
          <w:trHeight w:val="283"/>
        </w:trPr>
        <w:tc>
          <w:tcPr>
            <w:tcW w:w="6320" w:type="dxa"/>
            <w:gridSpan w:val="7"/>
            <w:vMerge/>
          </w:tcPr>
          <w:p w:rsidR="00690A5A" w:rsidRDefault="00690A5A" w:rsidP="00C06DFC"/>
        </w:tc>
        <w:tc>
          <w:tcPr>
            <w:tcW w:w="1403" w:type="dxa"/>
            <w:gridSpan w:val="2"/>
          </w:tcPr>
          <w:p w:rsidR="00690A5A" w:rsidRPr="006E5989" w:rsidRDefault="00690A5A" w:rsidP="00C06DFC">
            <w:pPr>
              <w:rPr>
                <w:b/>
              </w:rPr>
            </w:pPr>
            <w:r w:rsidRPr="006E5989">
              <w:rPr>
                <w:b/>
              </w:rPr>
              <w:t xml:space="preserve">Time </w:t>
            </w:r>
            <w:proofErr w:type="spellStart"/>
            <w:r w:rsidRPr="006E5989">
              <w:rPr>
                <w:b/>
              </w:rPr>
              <w:t>Avg</w:t>
            </w:r>
            <w:proofErr w:type="spellEnd"/>
          </w:p>
        </w:tc>
        <w:tc>
          <w:tcPr>
            <w:tcW w:w="2018" w:type="dxa"/>
            <w:gridSpan w:val="2"/>
          </w:tcPr>
          <w:p w:rsidR="00690A5A" w:rsidRDefault="00690A5A" w:rsidP="00C06DFC">
            <w:r>
              <w:t>FREE</w:t>
            </w:r>
          </w:p>
        </w:tc>
      </w:tr>
      <w:tr w:rsidR="00690A5A" w:rsidTr="006E5989">
        <w:trPr>
          <w:trHeight w:val="283"/>
        </w:trPr>
        <w:tc>
          <w:tcPr>
            <w:tcW w:w="6320" w:type="dxa"/>
            <w:gridSpan w:val="7"/>
            <w:vMerge/>
          </w:tcPr>
          <w:p w:rsidR="00690A5A" w:rsidRDefault="00690A5A" w:rsidP="00C06DFC"/>
        </w:tc>
        <w:tc>
          <w:tcPr>
            <w:tcW w:w="1403" w:type="dxa"/>
            <w:gridSpan w:val="2"/>
          </w:tcPr>
          <w:p w:rsidR="00690A5A" w:rsidRPr="006E5989" w:rsidRDefault="00690A5A" w:rsidP="00C06DFC">
            <w:pPr>
              <w:rPr>
                <w:b/>
              </w:rPr>
            </w:pPr>
            <w:r w:rsidRPr="006E5989">
              <w:rPr>
                <w:b/>
              </w:rPr>
              <w:t>Daily Stats</w:t>
            </w:r>
          </w:p>
        </w:tc>
        <w:tc>
          <w:tcPr>
            <w:tcW w:w="2018" w:type="dxa"/>
            <w:gridSpan w:val="2"/>
          </w:tcPr>
          <w:p w:rsidR="00690A5A" w:rsidRDefault="00690A5A" w:rsidP="00C06DFC">
            <w:r>
              <w:t>FREE</w:t>
            </w:r>
          </w:p>
        </w:tc>
      </w:tr>
      <w:tr w:rsidR="00690A5A" w:rsidTr="006E5989">
        <w:trPr>
          <w:trHeight w:val="283"/>
        </w:trPr>
        <w:tc>
          <w:tcPr>
            <w:tcW w:w="6320" w:type="dxa"/>
            <w:gridSpan w:val="7"/>
            <w:vMerge/>
          </w:tcPr>
          <w:p w:rsidR="00690A5A" w:rsidRDefault="00690A5A" w:rsidP="00C06DFC"/>
        </w:tc>
        <w:tc>
          <w:tcPr>
            <w:tcW w:w="1403" w:type="dxa"/>
            <w:gridSpan w:val="2"/>
          </w:tcPr>
          <w:p w:rsidR="00690A5A" w:rsidRPr="006E5989" w:rsidRDefault="00690A5A" w:rsidP="00C06DFC">
            <w:pPr>
              <w:rPr>
                <w:b/>
              </w:rPr>
            </w:pPr>
            <w:r w:rsidRPr="006E5989">
              <w:rPr>
                <w:b/>
              </w:rPr>
              <w:t>Season</w:t>
            </w:r>
          </w:p>
        </w:tc>
        <w:tc>
          <w:tcPr>
            <w:tcW w:w="2018" w:type="dxa"/>
            <w:gridSpan w:val="2"/>
          </w:tcPr>
          <w:p w:rsidR="00690A5A" w:rsidRDefault="00690A5A" w:rsidP="00C06DFC">
            <w:r>
              <w:t>FREE</w:t>
            </w:r>
          </w:p>
        </w:tc>
      </w:tr>
      <w:tr w:rsidR="00690A5A" w:rsidTr="006E5989">
        <w:trPr>
          <w:trHeight w:val="283"/>
        </w:trPr>
        <w:tc>
          <w:tcPr>
            <w:tcW w:w="6320" w:type="dxa"/>
            <w:gridSpan w:val="7"/>
            <w:vMerge/>
          </w:tcPr>
          <w:p w:rsidR="00690A5A" w:rsidRDefault="00690A5A" w:rsidP="00C06DFC"/>
        </w:tc>
        <w:tc>
          <w:tcPr>
            <w:tcW w:w="1403" w:type="dxa"/>
            <w:gridSpan w:val="2"/>
          </w:tcPr>
          <w:p w:rsidR="00690A5A" w:rsidRPr="006E5989" w:rsidRDefault="00690A5A" w:rsidP="00C06DFC">
            <w:pPr>
              <w:rPr>
                <w:b/>
              </w:rPr>
            </w:pPr>
            <w:r w:rsidRPr="006E5989">
              <w:rPr>
                <w:b/>
              </w:rPr>
              <w:t>Day</w:t>
            </w:r>
          </w:p>
        </w:tc>
        <w:tc>
          <w:tcPr>
            <w:tcW w:w="2018" w:type="dxa"/>
            <w:gridSpan w:val="2"/>
          </w:tcPr>
          <w:p w:rsidR="00690A5A" w:rsidRDefault="00690A5A" w:rsidP="00C06DFC">
            <w:r>
              <w:t>FREE</w:t>
            </w:r>
          </w:p>
        </w:tc>
      </w:tr>
      <w:tr w:rsidR="00690A5A" w:rsidTr="006E5989">
        <w:trPr>
          <w:trHeight w:val="203"/>
        </w:trPr>
        <w:tc>
          <w:tcPr>
            <w:tcW w:w="6320" w:type="dxa"/>
            <w:gridSpan w:val="7"/>
            <w:vMerge/>
          </w:tcPr>
          <w:p w:rsidR="00690A5A" w:rsidRDefault="00690A5A" w:rsidP="00C06DFC"/>
        </w:tc>
        <w:tc>
          <w:tcPr>
            <w:tcW w:w="3421" w:type="dxa"/>
            <w:gridSpan w:val="4"/>
            <w:shd w:val="clear" w:color="auto" w:fill="D9D9D9"/>
          </w:tcPr>
          <w:p w:rsidR="00690A5A" w:rsidRPr="006E5989" w:rsidRDefault="00690A5A" w:rsidP="00C06DFC">
            <w:pPr>
              <w:rPr>
                <w:b/>
                <w:sz w:val="16"/>
                <w:szCs w:val="16"/>
              </w:rPr>
            </w:pPr>
          </w:p>
        </w:tc>
      </w:tr>
      <w:tr w:rsidR="00690A5A" w:rsidTr="006E5989">
        <w:trPr>
          <w:trHeight w:val="283"/>
        </w:trPr>
        <w:tc>
          <w:tcPr>
            <w:tcW w:w="6320" w:type="dxa"/>
            <w:gridSpan w:val="7"/>
            <w:vMerge/>
          </w:tcPr>
          <w:p w:rsidR="00690A5A" w:rsidRDefault="00690A5A" w:rsidP="00C06DFC"/>
        </w:tc>
        <w:tc>
          <w:tcPr>
            <w:tcW w:w="1403" w:type="dxa"/>
            <w:gridSpan w:val="2"/>
          </w:tcPr>
          <w:p w:rsidR="00690A5A" w:rsidRPr="006E5989" w:rsidRDefault="00690A5A" w:rsidP="00C06DFC">
            <w:pPr>
              <w:rPr>
                <w:b/>
              </w:rPr>
            </w:pPr>
            <w:r w:rsidRPr="006E5989">
              <w:rPr>
                <w:b/>
              </w:rPr>
              <w:t>Threshold</w:t>
            </w:r>
          </w:p>
        </w:tc>
        <w:tc>
          <w:tcPr>
            <w:tcW w:w="2018" w:type="dxa"/>
            <w:gridSpan w:val="2"/>
          </w:tcPr>
          <w:p w:rsidR="00690A5A" w:rsidRDefault="00690A5A" w:rsidP="00C06DFC">
            <w:r>
              <w:t>N/A</w:t>
            </w:r>
          </w:p>
        </w:tc>
      </w:tr>
      <w:tr w:rsidR="00690A5A" w:rsidTr="006E5989">
        <w:trPr>
          <w:trHeight w:val="750"/>
        </w:trPr>
        <w:tc>
          <w:tcPr>
            <w:tcW w:w="6320" w:type="dxa"/>
            <w:gridSpan w:val="7"/>
            <w:vMerge/>
          </w:tcPr>
          <w:p w:rsidR="00690A5A" w:rsidRDefault="00690A5A" w:rsidP="00C06DFC"/>
        </w:tc>
        <w:tc>
          <w:tcPr>
            <w:tcW w:w="3421" w:type="dxa"/>
            <w:gridSpan w:val="4"/>
            <w:shd w:val="clear" w:color="auto" w:fill="D9D9D9"/>
          </w:tcPr>
          <w:p w:rsidR="00690A5A" w:rsidRDefault="00690A5A" w:rsidP="00C06DFC"/>
        </w:tc>
      </w:tr>
      <w:tr w:rsidR="00690A5A" w:rsidTr="006E5989">
        <w:trPr>
          <w:cantSplit/>
          <w:trHeight w:val="1543"/>
        </w:trPr>
        <w:tc>
          <w:tcPr>
            <w:tcW w:w="822" w:type="dxa"/>
            <w:shd w:val="clear" w:color="auto" w:fill="8DB3E2"/>
            <w:textDirection w:val="btLr"/>
          </w:tcPr>
          <w:p w:rsidR="00690A5A" w:rsidRDefault="00690A5A" w:rsidP="006E5989">
            <w:pPr>
              <w:ind w:left="113" w:right="113"/>
              <w:jc w:val="center"/>
            </w:pPr>
            <w:r>
              <w:t>Description</w:t>
            </w:r>
          </w:p>
        </w:tc>
        <w:tc>
          <w:tcPr>
            <w:tcW w:w="8919" w:type="dxa"/>
            <w:gridSpan w:val="10"/>
          </w:tcPr>
          <w:p w:rsidR="00690A5A" w:rsidRDefault="00690A5A" w:rsidP="00C06DFC"/>
          <w:p w:rsidR="00690A5A" w:rsidRDefault="00690A5A" w:rsidP="006E5989">
            <w:pPr>
              <w:jc w:val="both"/>
            </w:pPr>
            <w:r>
              <w:t>Scatter plots of modeled vs. observed day-night mean differences. Well behaving results should lie along the 1 to 1 line. Lower right and upper left part of the graphs indicate poor results.</w:t>
            </w:r>
          </w:p>
          <w:p w:rsidR="00690A5A" w:rsidRDefault="00690A5A" w:rsidP="00C06DFC"/>
        </w:tc>
      </w:tr>
      <w:tr w:rsidR="00690A5A" w:rsidTr="006E5989">
        <w:trPr>
          <w:cantSplit/>
          <w:trHeight w:val="254"/>
        </w:trPr>
        <w:tc>
          <w:tcPr>
            <w:tcW w:w="9741" w:type="dxa"/>
            <w:gridSpan w:val="11"/>
            <w:shd w:val="clear" w:color="auto" w:fill="7F7F7F"/>
            <w:textDirection w:val="btLr"/>
          </w:tcPr>
          <w:p w:rsidR="00690A5A" w:rsidRDefault="00690A5A" w:rsidP="00C06DFC"/>
        </w:tc>
      </w:tr>
      <w:tr w:rsidR="00690A5A" w:rsidTr="006E5989">
        <w:trPr>
          <w:cantSplit/>
          <w:trHeight w:val="1440"/>
        </w:trPr>
        <w:tc>
          <w:tcPr>
            <w:tcW w:w="822" w:type="dxa"/>
            <w:shd w:val="clear" w:color="auto" w:fill="8DB3E2"/>
            <w:textDirection w:val="btLr"/>
          </w:tcPr>
          <w:p w:rsidR="00690A5A" w:rsidRDefault="00690A5A" w:rsidP="006E5989">
            <w:pPr>
              <w:ind w:left="113" w:right="113"/>
              <w:jc w:val="center"/>
            </w:pPr>
            <w:r>
              <w:t>MQO</w:t>
            </w:r>
          </w:p>
        </w:tc>
        <w:tc>
          <w:tcPr>
            <w:tcW w:w="8919" w:type="dxa"/>
            <w:gridSpan w:val="10"/>
            <w:vAlign w:val="center"/>
          </w:tcPr>
          <w:p w:rsidR="00690A5A" w:rsidRPr="00A1515C" w:rsidRDefault="00690A5A" w:rsidP="00412343">
            <w:r>
              <w:t>N\A</w:t>
            </w:r>
          </w:p>
        </w:tc>
      </w:tr>
      <w:tr w:rsidR="00690A5A" w:rsidTr="006E5989">
        <w:trPr>
          <w:cantSplit/>
          <w:trHeight w:val="209"/>
        </w:trPr>
        <w:tc>
          <w:tcPr>
            <w:tcW w:w="9741" w:type="dxa"/>
            <w:gridSpan w:val="11"/>
            <w:shd w:val="clear" w:color="auto" w:fill="7F7F7F"/>
            <w:textDirection w:val="btLr"/>
          </w:tcPr>
          <w:p w:rsidR="00690A5A" w:rsidRPr="006E5989" w:rsidRDefault="00690A5A" w:rsidP="00C06DFC">
            <w:pPr>
              <w:rPr>
                <w:sz w:val="16"/>
                <w:szCs w:val="16"/>
              </w:rPr>
            </w:pPr>
          </w:p>
        </w:tc>
      </w:tr>
      <w:tr w:rsidR="00690A5A" w:rsidTr="006E5989">
        <w:trPr>
          <w:cantSplit/>
          <w:trHeight w:val="438"/>
        </w:trPr>
        <w:tc>
          <w:tcPr>
            <w:tcW w:w="822" w:type="dxa"/>
            <w:vMerge w:val="restart"/>
            <w:shd w:val="clear" w:color="auto" w:fill="8DB3E2"/>
            <w:textDirection w:val="btLr"/>
          </w:tcPr>
          <w:p w:rsidR="00690A5A" w:rsidRDefault="00690A5A" w:rsidP="006E5989">
            <w:pPr>
              <w:ind w:left="113" w:right="113"/>
              <w:jc w:val="center"/>
            </w:pPr>
            <w:r>
              <w:t>Options</w:t>
            </w:r>
          </w:p>
        </w:tc>
        <w:tc>
          <w:tcPr>
            <w:tcW w:w="697" w:type="dxa"/>
          </w:tcPr>
          <w:p w:rsidR="00690A5A" w:rsidRPr="009E6F27" w:rsidRDefault="00690A5A" w:rsidP="006E5989">
            <w:pPr>
              <w:jc w:val="center"/>
            </w:pPr>
            <w:r w:rsidRPr="006E5989">
              <w:rPr>
                <w:b/>
              </w:rPr>
              <w:t>O</w:t>
            </w:r>
            <w:r w:rsidRPr="009E6F27">
              <w:t>BS</w:t>
            </w:r>
          </w:p>
        </w:tc>
        <w:tc>
          <w:tcPr>
            <w:tcW w:w="790" w:type="dxa"/>
          </w:tcPr>
          <w:p w:rsidR="00690A5A" w:rsidRPr="009E6F27" w:rsidRDefault="00690A5A" w:rsidP="006E5989">
            <w:pPr>
              <w:jc w:val="center"/>
            </w:pPr>
            <w:r w:rsidRPr="006E5989">
              <w:rPr>
                <w:b/>
              </w:rPr>
              <w:t>M</w:t>
            </w:r>
            <w:r w:rsidRPr="009E6F27">
              <w:t>OD</w:t>
            </w:r>
          </w:p>
        </w:tc>
        <w:tc>
          <w:tcPr>
            <w:tcW w:w="696" w:type="dxa"/>
          </w:tcPr>
          <w:p w:rsidR="00690A5A" w:rsidRPr="009E6F27" w:rsidRDefault="00690A5A" w:rsidP="006E5989">
            <w:pPr>
              <w:jc w:val="center"/>
            </w:pPr>
            <w:r w:rsidRPr="006E5989">
              <w:rPr>
                <w:b/>
              </w:rPr>
              <w:t>P</w:t>
            </w:r>
            <w:r w:rsidRPr="009E6F27">
              <w:t>AR</w:t>
            </w:r>
          </w:p>
        </w:tc>
        <w:tc>
          <w:tcPr>
            <w:tcW w:w="830" w:type="dxa"/>
          </w:tcPr>
          <w:p w:rsidR="00690A5A" w:rsidRPr="009E6F27" w:rsidRDefault="00690A5A" w:rsidP="006E5989">
            <w:pPr>
              <w:jc w:val="center"/>
            </w:pPr>
            <w:r w:rsidRPr="006E5989">
              <w:rPr>
                <w:b/>
              </w:rPr>
              <w:t>S</w:t>
            </w:r>
            <w:r w:rsidRPr="009E6F27">
              <w:t>CEN</w:t>
            </w:r>
          </w:p>
        </w:tc>
        <w:tc>
          <w:tcPr>
            <w:tcW w:w="763" w:type="dxa"/>
          </w:tcPr>
          <w:p w:rsidR="00690A5A" w:rsidRDefault="00690A5A" w:rsidP="006E5989">
            <w:pPr>
              <w:jc w:val="center"/>
            </w:pPr>
            <w:r>
              <w:t>Other</w:t>
            </w:r>
          </w:p>
        </w:tc>
        <w:tc>
          <w:tcPr>
            <w:tcW w:w="1728" w:type="dxa"/>
            <w:gridSpan w:val="2"/>
            <w:shd w:val="clear" w:color="auto" w:fill="BFBFBF"/>
          </w:tcPr>
          <w:p w:rsidR="00690A5A" w:rsidRDefault="00690A5A" w:rsidP="006E5989">
            <w:pPr>
              <w:jc w:val="center"/>
            </w:pPr>
          </w:p>
        </w:tc>
        <w:tc>
          <w:tcPr>
            <w:tcW w:w="1728" w:type="dxa"/>
            <w:gridSpan w:val="2"/>
          </w:tcPr>
          <w:p w:rsidR="00690A5A" w:rsidRDefault="00690A5A" w:rsidP="006E5989">
            <w:pPr>
              <w:jc w:val="center"/>
            </w:pPr>
            <w:r>
              <w:t>Single</w:t>
            </w:r>
          </w:p>
          <w:p w:rsidR="00690A5A" w:rsidRDefault="00690A5A" w:rsidP="006E5989">
            <w:pPr>
              <w:jc w:val="center"/>
            </w:pPr>
            <w:r>
              <w:t>mode</w:t>
            </w:r>
          </w:p>
        </w:tc>
        <w:tc>
          <w:tcPr>
            <w:tcW w:w="1687" w:type="dxa"/>
          </w:tcPr>
          <w:p w:rsidR="00690A5A" w:rsidRDefault="00690A5A" w:rsidP="006E5989">
            <w:pPr>
              <w:jc w:val="center"/>
            </w:pPr>
            <w:r>
              <w:t>Group</w:t>
            </w:r>
          </w:p>
          <w:p w:rsidR="00690A5A" w:rsidRDefault="00690A5A" w:rsidP="006E5989">
            <w:pPr>
              <w:jc w:val="center"/>
            </w:pPr>
            <w:r>
              <w:t>mode</w:t>
            </w:r>
          </w:p>
        </w:tc>
      </w:tr>
      <w:tr w:rsidR="00690A5A" w:rsidTr="006E5989">
        <w:trPr>
          <w:cantSplit/>
          <w:trHeight w:val="516"/>
        </w:trPr>
        <w:tc>
          <w:tcPr>
            <w:tcW w:w="822" w:type="dxa"/>
            <w:vMerge/>
            <w:shd w:val="clear" w:color="auto" w:fill="8DB3E2"/>
            <w:textDirection w:val="btLr"/>
          </w:tcPr>
          <w:p w:rsidR="00690A5A" w:rsidRDefault="00690A5A" w:rsidP="006E5989">
            <w:pPr>
              <w:ind w:left="113" w:right="113"/>
            </w:pPr>
          </w:p>
        </w:tc>
        <w:tc>
          <w:tcPr>
            <w:tcW w:w="697" w:type="dxa"/>
            <w:vAlign w:val="center"/>
          </w:tcPr>
          <w:p w:rsidR="00690A5A" w:rsidRDefault="00690A5A" w:rsidP="006E5989">
            <w:pPr>
              <w:jc w:val="center"/>
            </w:pPr>
            <w:r>
              <w:t>X</w:t>
            </w:r>
          </w:p>
        </w:tc>
        <w:tc>
          <w:tcPr>
            <w:tcW w:w="790" w:type="dxa"/>
            <w:vAlign w:val="center"/>
          </w:tcPr>
          <w:p w:rsidR="00690A5A" w:rsidRDefault="00690A5A" w:rsidP="006E5989">
            <w:pPr>
              <w:jc w:val="center"/>
            </w:pPr>
            <w:r>
              <w:t>X</w:t>
            </w:r>
          </w:p>
        </w:tc>
        <w:tc>
          <w:tcPr>
            <w:tcW w:w="696" w:type="dxa"/>
            <w:vAlign w:val="center"/>
          </w:tcPr>
          <w:p w:rsidR="00690A5A" w:rsidRDefault="00690A5A" w:rsidP="006E5989">
            <w:pPr>
              <w:jc w:val="center"/>
            </w:pPr>
            <w:r>
              <w:t>X</w:t>
            </w:r>
          </w:p>
        </w:tc>
        <w:tc>
          <w:tcPr>
            <w:tcW w:w="830" w:type="dxa"/>
            <w:vAlign w:val="center"/>
          </w:tcPr>
          <w:p w:rsidR="00690A5A" w:rsidRDefault="00690A5A" w:rsidP="006E5989">
            <w:pPr>
              <w:jc w:val="center"/>
            </w:pPr>
          </w:p>
        </w:tc>
        <w:tc>
          <w:tcPr>
            <w:tcW w:w="763" w:type="dxa"/>
            <w:vAlign w:val="center"/>
          </w:tcPr>
          <w:p w:rsidR="00690A5A" w:rsidRDefault="00690A5A" w:rsidP="006E5989">
            <w:pPr>
              <w:jc w:val="center"/>
            </w:pPr>
          </w:p>
        </w:tc>
        <w:tc>
          <w:tcPr>
            <w:tcW w:w="1728" w:type="dxa"/>
            <w:gridSpan w:val="2"/>
            <w:shd w:val="clear" w:color="auto" w:fill="BFBFBF"/>
            <w:vAlign w:val="center"/>
          </w:tcPr>
          <w:p w:rsidR="00690A5A" w:rsidRDefault="00690A5A" w:rsidP="006E5989">
            <w:pPr>
              <w:jc w:val="center"/>
            </w:pPr>
          </w:p>
        </w:tc>
        <w:tc>
          <w:tcPr>
            <w:tcW w:w="1728" w:type="dxa"/>
            <w:gridSpan w:val="2"/>
            <w:vAlign w:val="center"/>
          </w:tcPr>
          <w:p w:rsidR="00690A5A" w:rsidRDefault="00690A5A" w:rsidP="006E5989">
            <w:pPr>
              <w:jc w:val="center"/>
            </w:pPr>
            <w:r>
              <w:t>YES</w:t>
            </w:r>
          </w:p>
        </w:tc>
        <w:tc>
          <w:tcPr>
            <w:tcW w:w="1687" w:type="dxa"/>
            <w:vAlign w:val="center"/>
          </w:tcPr>
          <w:p w:rsidR="00690A5A" w:rsidRDefault="00690A5A" w:rsidP="006E5989">
            <w:pPr>
              <w:jc w:val="center"/>
            </w:pPr>
            <w:r>
              <w:t>YES</w:t>
            </w:r>
          </w:p>
        </w:tc>
      </w:tr>
    </w:tbl>
    <w:p w:rsidR="00690A5A" w:rsidRDefault="00690A5A">
      <w: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22"/>
        <w:gridCol w:w="697"/>
        <w:gridCol w:w="790"/>
        <w:gridCol w:w="696"/>
        <w:gridCol w:w="830"/>
        <w:gridCol w:w="763"/>
        <w:gridCol w:w="1470"/>
        <w:gridCol w:w="6"/>
        <w:gridCol w:w="1397"/>
        <w:gridCol w:w="252"/>
        <w:gridCol w:w="1520"/>
      </w:tblGrid>
      <w:tr w:rsidR="00690A5A" w:rsidTr="006E5989">
        <w:tc>
          <w:tcPr>
            <w:tcW w:w="6320" w:type="dxa"/>
            <w:gridSpan w:val="7"/>
          </w:tcPr>
          <w:p w:rsidR="00690A5A" w:rsidRPr="00DF50B6" w:rsidRDefault="00690A5A" w:rsidP="006600DA">
            <w:pPr>
              <w:pStyle w:val="Heading3"/>
              <w:rPr>
                <w:sz w:val="32"/>
                <w:szCs w:val="32"/>
              </w:rPr>
            </w:pPr>
            <w:bookmarkStart w:id="488" w:name="_Toc410806070"/>
            <w:r w:rsidRPr="00DF50B6">
              <w:lastRenderedPageBreak/>
              <w:t>Dynamic evaluation (Summer-Winter)</w:t>
            </w:r>
            <w:bookmarkEnd w:id="488"/>
          </w:p>
        </w:tc>
        <w:tc>
          <w:tcPr>
            <w:tcW w:w="3421" w:type="dxa"/>
            <w:gridSpan w:val="4"/>
            <w:vAlign w:val="center"/>
          </w:tcPr>
          <w:p w:rsidR="00690A5A" w:rsidRPr="006E5989" w:rsidRDefault="00690A5A" w:rsidP="006E5989">
            <w:pPr>
              <w:jc w:val="center"/>
              <w:rPr>
                <w:sz w:val="28"/>
                <w:szCs w:val="28"/>
              </w:rPr>
            </w:pPr>
            <w:r w:rsidRPr="006E5989">
              <w:rPr>
                <w:i/>
                <w:sz w:val="36"/>
                <w:szCs w:val="36"/>
              </w:rPr>
              <w:t>72</w:t>
            </w:r>
          </w:p>
        </w:tc>
      </w:tr>
      <w:tr w:rsidR="00690A5A" w:rsidTr="006E5989">
        <w:tc>
          <w:tcPr>
            <w:tcW w:w="9741" w:type="dxa"/>
            <w:gridSpan w:val="11"/>
            <w:shd w:val="clear" w:color="auto" w:fill="D9D9D9"/>
          </w:tcPr>
          <w:p w:rsidR="00690A5A" w:rsidRDefault="00690A5A" w:rsidP="00C06DFC"/>
        </w:tc>
      </w:tr>
      <w:tr w:rsidR="00690A5A" w:rsidTr="006E5989">
        <w:trPr>
          <w:trHeight w:val="283"/>
        </w:trPr>
        <w:tc>
          <w:tcPr>
            <w:tcW w:w="6320" w:type="dxa"/>
            <w:gridSpan w:val="7"/>
            <w:vMerge w:val="restart"/>
          </w:tcPr>
          <w:p w:rsidR="00690A5A" w:rsidRDefault="008A7E62" w:rsidP="006E5989">
            <w:pPr>
              <w:jc w:val="center"/>
            </w:pPr>
            <w:r>
              <w:rPr>
                <w:noProof/>
              </w:rPr>
              <w:drawing>
                <wp:inline distT="0" distB="0" distL="0" distR="0" wp14:anchorId="38E75577" wp14:editId="1DC68F53">
                  <wp:extent cx="3338195" cy="2536190"/>
                  <wp:effectExtent l="0" t="0" r="0" b="0"/>
                  <wp:docPr id="5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3338195" cy="2536190"/>
                          </a:xfrm>
                          <a:prstGeom prst="rect">
                            <a:avLst/>
                          </a:prstGeom>
                          <a:noFill/>
                          <a:ln>
                            <a:noFill/>
                          </a:ln>
                        </pic:spPr>
                      </pic:pic>
                    </a:graphicData>
                  </a:graphic>
                </wp:inline>
              </w:drawing>
            </w:r>
          </w:p>
        </w:tc>
        <w:tc>
          <w:tcPr>
            <w:tcW w:w="1403" w:type="dxa"/>
            <w:gridSpan w:val="2"/>
          </w:tcPr>
          <w:p w:rsidR="00690A5A" w:rsidRPr="006E5989" w:rsidRDefault="00690A5A" w:rsidP="00C06DFC">
            <w:pPr>
              <w:rPr>
                <w:b/>
              </w:rPr>
            </w:pPr>
            <w:r w:rsidRPr="006E5989">
              <w:rPr>
                <w:b/>
              </w:rPr>
              <w:t>X axis</w:t>
            </w:r>
          </w:p>
        </w:tc>
        <w:tc>
          <w:tcPr>
            <w:tcW w:w="2018" w:type="dxa"/>
            <w:gridSpan w:val="2"/>
          </w:tcPr>
          <w:p w:rsidR="00690A5A" w:rsidRDefault="00690A5A" w:rsidP="0023548E">
            <w:r>
              <w:t xml:space="preserve">Observed day/ night difference </w:t>
            </w:r>
          </w:p>
        </w:tc>
      </w:tr>
      <w:tr w:rsidR="00690A5A" w:rsidTr="006E5989">
        <w:trPr>
          <w:trHeight w:val="283"/>
        </w:trPr>
        <w:tc>
          <w:tcPr>
            <w:tcW w:w="6320" w:type="dxa"/>
            <w:gridSpan w:val="7"/>
            <w:vMerge/>
          </w:tcPr>
          <w:p w:rsidR="00690A5A" w:rsidRDefault="00690A5A" w:rsidP="00C06DFC"/>
        </w:tc>
        <w:tc>
          <w:tcPr>
            <w:tcW w:w="1403" w:type="dxa"/>
            <w:gridSpan w:val="2"/>
          </w:tcPr>
          <w:p w:rsidR="00690A5A" w:rsidRPr="006E5989" w:rsidRDefault="00690A5A" w:rsidP="00C06DFC">
            <w:pPr>
              <w:rPr>
                <w:b/>
              </w:rPr>
            </w:pPr>
            <w:r w:rsidRPr="006E5989">
              <w:rPr>
                <w:b/>
              </w:rPr>
              <w:t>Y axis</w:t>
            </w:r>
          </w:p>
        </w:tc>
        <w:tc>
          <w:tcPr>
            <w:tcW w:w="2018" w:type="dxa"/>
            <w:gridSpan w:val="2"/>
          </w:tcPr>
          <w:p w:rsidR="00690A5A" w:rsidRDefault="00690A5A" w:rsidP="0023548E">
            <w:r>
              <w:t>Modeled day/ night difference</w:t>
            </w:r>
          </w:p>
        </w:tc>
      </w:tr>
      <w:tr w:rsidR="00690A5A" w:rsidTr="006E5989">
        <w:trPr>
          <w:trHeight w:val="57"/>
        </w:trPr>
        <w:tc>
          <w:tcPr>
            <w:tcW w:w="6320" w:type="dxa"/>
            <w:gridSpan w:val="7"/>
            <w:vMerge/>
          </w:tcPr>
          <w:p w:rsidR="00690A5A" w:rsidRDefault="00690A5A" w:rsidP="00C06DFC"/>
        </w:tc>
        <w:tc>
          <w:tcPr>
            <w:tcW w:w="3421" w:type="dxa"/>
            <w:gridSpan w:val="4"/>
            <w:shd w:val="clear" w:color="auto" w:fill="D9D9D9"/>
          </w:tcPr>
          <w:p w:rsidR="00690A5A" w:rsidRPr="006E5989" w:rsidRDefault="00690A5A" w:rsidP="00C06DFC">
            <w:pPr>
              <w:rPr>
                <w:b/>
                <w:sz w:val="16"/>
                <w:szCs w:val="16"/>
              </w:rPr>
            </w:pPr>
          </w:p>
        </w:tc>
      </w:tr>
      <w:tr w:rsidR="00690A5A" w:rsidTr="006E5989">
        <w:tc>
          <w:tcPr>
            <w:tcW w:w="6320" w:type="dxa"/>
            <w:gridSpan w:val="7"/>
            <w:vMerge/>
          </w:tcPr>
          <w:p w:rsidR="00690A5A" w:rsidRDefault="00690A5A" w:rsidP="00C06DFC"/>
        </w:tc>
        <w:tc>
          <w:tcPr>
            <w:tcW w:w="1403" w:type="dxa"/>
            <w:gridSpan w:val="2"/>
          </w:tcPr>
          <w:p w:rsidR="00690A5A" w:rsidRPr="006E5989" w:rsidRDefault="00690A5A" w:rsidP="00C06DFC">
            <w:pPr>
              <w:rPr>
                <w:b/>
              </w:rPr>
            </w:pPr>
            <w:r w:rsidRPr="006E5989">
              <w:rPr>
                <w:b/>
              </w:rPr>
              <w:t>Parameters</w:t>
            </w:r>
          </w:p>
        </w:tc>
        <w:tc>
          <w:tcPr>
            <w:tcW w:w="2018" w:type="dxa"/>
            <w:gridSpan w:val="2"/>
          </w:tcPr>
          <w:p w:rsidR="00690A5A" w:rsidRDefault="00690A5A" w:rsidP="00C06DFC">
            <w:r>
              <w:t>FREE</w:t>
            </w:r>
          </w:p>
        </w:tc>
      </w:tr>
      <w:tr w:rsidR="00690A5A" w:rsidTr="006E5989">
        <w:trPr>
          <w:trHeight w:val="113"/>
        </w:trPr>
        <w:tc>
          <w:tcPr>
            <w:tcW w:w="6320" w:type="dxa"/>
            <w:gridSpan w:val="7"/>
            <w:vMerge/>
          </w:tcPr>
          <w:p w:rsidR="00690A5A" w:rsidRDefault="00690A5A" w:rsidP="00C06DFC"/>
        </w:tc>
        <w:tc>
          <w:tcPr>
            <w:tcW w:w="3421" w:type="dxa"/>
            <w:gridSpan w:val="4"/>
            <w:shd w:val="clear" w:color="auto" w:fill="D9D9D9"/>
          </w:tcPr>
          <w:p w:rsidR="00690A5A" w:rsidRPr="006E5989" w:rsidRDefault="00690A5A" w:rsidP="00C06DFC">
            <w:pPr>
              <w:rPr>
                <w:b/>
                <w:sz w:val="16"/>
                <w:szCs w:val="16"/>
              </w:rPr>
            </w:pPr>
          </w:p>
        </w:tc>
      </w:tr>
      <w:tr w:rsidR="00690A5A" w:rsidTr="006E5989">
        <w:trPr>
          <w:trHeight w:val="283"/>
        </w:trPr>
        <w:tc>
          <w:tcPr>
            <w:tcW w:w="6320" w:type="dxa"/>
            <w:gridSpan w:val="7"/>
            <w:vMerge/>
          </w:tcPr>
          <w:p w:rsidR="00690A5A" w:rsidRDefault="00690A5A" w:rsidP="00C06DFC"/>
        </w:tc>
        <w:tc>
          <w:tcPr>
            <w:tcW w:w="1403" w:type="dxa"/>
            <w:gridSpan w:val="2"/>
          </w:tcPr>
          <w:p w:rsidR="00690A5A" w:rsidRPr="006E5989" w:rsidRDefault="00690A5A" w:rsidP="00C06DFC">
            <w:pPr>
              <w:rPr>
                <w:b/>
              </w:rPr>
            </w:pPr>
            <w:r w:rsidRPr="006E5989">
              <w:rPr>
                <w:b/>
              </w:rPr>
              <w:t>Time Avg.</w:t>
            </w:r>
          </w:p>
        </w:tc>
        <w:tc>
          <w:tcPr>
            <w:tcW w:w="2018" w:type="dxa"/>
            <w:gridSpan w:val="2"/>
          </w:tcPr>
          <w:p w:rsidR="00690A5A" w:rsidRDefault="00690A5A" w:rsidP="0023548E">
            <w:r>
              <w:t>FREE</w:t>
            </w:r>
          </w:p>
        </w:tc>
      </w:tr>
      <w:tr w:rsidR="00690A5A" w:rsidTr="006E5989">
        <w:trPr>
          <w:trHeight w:val="283"/>
        </w:trPr>
        <w:tc>
          <w:tcPr>
            <w:tcW w:w="6320" w:type="dxa"/>
            <w:gridSpan w:val="7"/>
            <w:vMerge/>
          </w:tcPr>
          <w:p w:rsidR="00690A5A" w:rsidRDefault="00690A5A" w:rsidP="00C06DFC"/>
        </w:tc>
        <w:tc>
          <w:tcPr>
            <w:tcW w:w="1403" w:type="dxa"/>
            <w:gridSpan w:val="2"/>
          </w:tcPr>
          <w:p w:rsidR="00690A5A" w:rsidRPr="006E5989" w:rsidRDefault="00690A5A" w:rsidP="00C06DFC">
            <w:pPr>
              <w:rPr>
                <w:b/>
              </w:rPr>
            </w:pPr>
            <w:r w:rsidRPr="006E5989">
              <w:rPr>
                <w:b/>
              </w:rPr>
              <w:t>Daily Stats</w:t>
            </w:r>
          </w:p>
        </w:tc>
        <w:tc>
          <w:tcPr>
            <w:tcW w:w="2018" w:type="dxa"/>
            <w:gridSpan w:val="2"/>
          </w:tcPr>
          <w:p w:rsidR="00690A5A" w:rsidRDefault="00690A5A" w:rsidP="0023548E">
            <w:r>
              <w:t>FREE</w:t>
            </w:r>
          </w:p>
        </w:tc>
      </w:tr>
      <w:tr w:rsidR="00690A5A" w:rsidTr="006E5989">
        <w:trPr>
          <w:trHeight w:val="283"/>
        </w:trPr>
        <w:tc>
          <w:tcPr>
            <w:tcW w:w="6320" w:type="dxa"/>
            <w:gridSpan w:val="7"/>
            <w:vMerge/>
          </w:tcPr>
          <w:p w:rsidR="00690A5A" w:rsidRDefault="00690A5A" w:rsidP="00C06DFC"/>
        </w:tc>
        <w:tc>
          <w:tcPr>
            <w:tcW w:w="1403" w:type="dxa"/>
            <w:gridSpan w:val="2"/>
          </w:tcPr>
          <w:p w:rsidR="00690A5A" w:rsidRPr="006E5989" w:rsidRDefault="00690A5A" w:rsidP="00C06DFC">
            <w:pPr>
              <w:rPr>
                <w:b/>
              </w:rPr>
            </w:pPr>
            <w:r w:rsidRPr="006E5989">
              <w:rPr>
                <w:b/>
              </w:rPr>
              <w:t>Season</w:t>
            </w:r>
          </w:p>
        </w:tc>
        <w:tc>
          <w:tcPr>
            <w:tcW w:w="2018" w:type="dxa"/>
            <w:gridSpan w:val="2"/>
          </w:tcPr>
          <w:p w:rsidR="00690A5A" w:rsidRDefault="00690A5A" w:rsidP="0023548E">
            <w:r>
              <w:t>FREE</w:t>
            </w:r>
          </w:p>
        </w:tc>
      </w:tr>
      <w:tr w:rsidR="00690A5A" w:rsidTr="006E5989">
        <w:trPr>
          <w:trHeight w:val="283"/>
        </w:trPr>
        <w:tc>
          <w:tcPr>
            <w:tcW w:w="6320" w:type="dxa"/>
            <w:gridSpan w:val="7"/>
            <w:vMerge/>
          </w:tcPr>
          <w:p w:rsidR="00690A5A" w:rsidRDefault="00690A5A" w:rsidP="00C06DFC"/>
        </w:tc>
        <w:tc>
          <w:tcPr>
            <w:tcW w:w="1403" w:type="dxa"/>
            <w:gridSpan w:val="2"/>
          </w:tcPr>
          <w:p w:rsidR="00690A5A" w:rsidRPr="006E5989" w:rsidRDefault="00690A5A" w:rsidP="00C06DFC">
            <w:pPr>
              <w:rPr>
                <w:b/>
              </w:rPr>
            </w:pPr>
            <w:r w:rsidRPr="006E5989">
              <w:rPr>
                <w:b/>
              </w:rPr>
              <w:t>Day</w:t>
            </w:r>
          </w:p>
        </w:tc>
        <w:tc>
          <w:tcPr>
            <w:tcW w:w="2018" w:type="dxa"/>
            <w:gridSpan w:val="2"/>
          </w:tcPr>
          <w:p w:rsidR="00690A5A" w:rsidRDefault="00690A5A" w:rsidP="0023548E">
            <w:r>
              <w:t>FREE</w:t>
            </w:r>
          </w:p>
        </w:tc>
      </w:tr>
      <w:tr w:rsidR="00690A5A" w:rsidTr="006E5989">
        <w:trPr>
          <w:trHeight w:val="203"/>
        </w:trPr>
        <w:tc>
          <w:tcPr>
            <w:tcW w:w="6320" w:type="dxa"/>
            <w:gridSpan w:val="7"/>
            <w:vMerge/>
          </w:tcPr>
          <w:p w:rsidR="00690A5A" w:rsidRDefault="00690A5A" w:rsidP="00C06DFC"/>
        </w:tc>
        <w:tc>
          <w:tcPr>
            <w:tcW w:w="3421" w:type="dxa"/>
            <w:gridSpan w:val="4"/>
            <w:shd w:val="clear" w:color="auto" w:fill="D9D9D9"/>
          </w:tcPr>
          <w:p w:rsidR="00690A5A" w:rsidRPr="006E5989" w:rsidRDefault="00690A5A" w:rsidP="00C06DFC">
            <w:pPr>
              <w:rPr>
                <w:b/>
                <w:sz w:val="16"/>
                <w:szCs w:val="16"/>
              </w:rPr>
            </w:pPr>
          </w:p>
        </w:tc>
      </w:tr>
      <w:tr w:rsidR="00690A5A" w:rsidTr="006E5989">
        <w:trPr>
          <w:trHeight w:val="283"/>
        </w:trPr>
        <w:tc>
          <w:tcPr>
            <w:tcW w:w="6320" w:type="dxa"/>
            <w:gridSpan w:val="7"/>
            <w:vMerge/>
          </w:tcPr>
          <w:p w:rsidR="00690A5A" w:rsidRDefault="00690A5A" w:rsidP="00C06DFC"/>
        </w:tc>
        <w:tc>
          <w:tcPr>
            <w:tcW w:w="1403" w:type="dxa"/>
            <w:gridSpan w:val="2"/>
          </w:tcPr>
          <w:p w:rsidR="00690A5A" w:rsidRPr="006E5989" w:rsidRDefault="00690A5A" w:rsidP="00C06DFC">
            <w:pPr>
              <w:rPr>
                <w:b/>
              </w:rPr>
            </w:pPr>
            <w:r w:rsidRPr="006E5989">
              <w:rPr>
                <w:b/>
              </w:rPr>
              <w:t>Threshold</w:t>
            </w:r>
          </w:p>
        </w:tc>
        <w:tc>
          <w:tcPr>
            <w:tcW w:w="2018" w:type="dxa"/>
            <w:gridSpan w:val="2"/>
          </w:tcPr>
          <w:p w:rsidR="00690A5A" w:rsidRDefault="00690A5A" w:rsidP="00C06DFC">
            <w:r>
              <w:t>FREE</w:t>
            </w:r>
          </w:p>
        </w:tc>
      </w:tr>
      <w:tr w:rsidR="00690A5A" w:rsidTr="006E5989">
        <w:trPr>
          <w:trHeight w:val="750"/>
        </w:trPr>
        <w:tc>
          <w:tcPr>
            <w:tcW w:w="6320" w:type="dxa"/>
            <w:gridSpan w:val="7"/>
            <w:vMerge/>
          </w:tcPr>
          <w:p w:rsidR="00690A5A" w:rsidRDefault="00690A5A" w:rsidP="00C06DFC"/>
        </w:tc>
        <w:tc>
          <w:tcPr>
            <w:tcW w:w="3421" w:type="dxa"/>
            <w:gridSpan w:val="4"/>
            <w:shd w:val="clear" w:color="auto" w:fill="D9D9D9"/>
          </w:tcPr>
          <w:p w:rsidR="00690A5A" w:rsidRDefault="00690A5A" w:rsidP="00C06DFC"/>
        </w:tc>
      </w:tr>
      <w:tr w:rsidR="00690A5A" w:rsidTr="006E5989">
        <w:trPr>
          <w:cantSplit/>
          <w:trHeight w:val="1543"/>
        </w:trPr>
        <w:tc>
          <w:tcPr>
            <w:tcW w:w="822" w:type="dxa"/>
            <w:shd w:val="clear" w:color="auto" w:fill="8DB3E2"/>
            <w:textDirection w:val="btLr"/>
          </w:tcPr>
          <w:p w:rsidR="00690A5A" w:rsidRDefault="00690A5A" w:rsidP="006E5989">
            <w:pPr>
              <w:ind w:left="113" w:right="113"/>
              <w:jc w:val="center"/>
            </w:pPr>
            <w:r>
              <w:t>Description</w:t>
            </w:r>
          </w:p>
        </w:tc>
        <w:tc>
          <w:tcPr>
            <w:tcW w:w="8919" w:type="dxa"/>
            <w:gridSpan w:val="10"/>
          </w:tcPr>
          <w:p w:rsidR="00690A5A" w:rsidRDefault="00690A5A" w:rsidP="00C06DFC"/>
          <w:p w:rsidR="00690A5A" w:rsidRDefault="00690A5A" w:rsidP="006E5989">
            <w:pPr>
              <w:jc w:val="both"/>
            </w:pPr>
            <w:r>
              <w:t>Scatter plots of modeled vs. observed day-night mean differences. Well behaving results should lie along the 1 to 1 line. Lower right and upper left part of the graphs indicate poor results.</w:t>
            </w:r>
          </w:p>
          <w:p w:rsidR="00690A5A" w:rsidRDefault="00690A5A" w:rsidP="00C06DFC"/>
        </w:tc>
      </w:tr>
      <w:tr w:rsidR="00690A5A" w:rsidTr="006E5989">
        <w:trPr>
          <w:cantSplit/>
          <w:trHeight w:val="254"/>
        </w:trPr>
        <w:tc>
          <w:tcPr>
            <w:tcW w:w="9741" w:type="dxa"/>
            <w:gridSpan w:val="11"/>
            <w:shd w:val="clear" w:color="auto" w:fill="7F7F7F"/>
            <w:textDirection w:val="btLr"/>
          </w:tcPr>
          <w:p w:rsidR="00690A5A" w:rsidRDefault="00690A5A" w:rsidP="00C06DFC"/>
        </w:tc>
      </w:tr>
      <w:tr w:rsidR="00690A5A" w:rsidTr="006E5989">
        <w:trPr>
          <w:cantSplit/>
          <w:trHeight w:val="1440"/>
        </w:trPr>
        <w:tc>
          <w:tcPr>
            <w:tcW w:w="822" w:type="dxa"/>
            <w:shd w:val="clear" w:color="auto" w:fill="8DB3E2"/>
            <w:textDirection w:val="btLr"/>
          </w:tcPr>
          <w:p w:rsidR="00690A5A" w:rsidRDefault="00690A5A" w:rsidP="006E5989">
            <w:pPr>
              <w:ind w:left="113" w:right="113"/>
              <w:jc w:val="center"/>
            </w:pPr>
            <w:r>
              <w:t>MQO</w:t>
            </w:r>
          </w:p>
        </w:tc>
        <w:tc>
          <w:tcPr>
            <w:tcW w:w="8919" w:type="dxa"/>
            <w:gridSpan w:val="10"/>
            <w:vAlign w:val="center"/>
          </w:tcPr>
          <w:p w:rsidR="00690A5A" w:rsidRPr="00A1515C" w:rsidRDefault="00690A5A" w:rsidP="00412343">
            <w:r>
              <w:t>N/A</w:t>
            </w:r>
          </w:p>
        </w:tc>
      </w:tr>
      <w:tr w:rsidR="00690A5A" w:rsidTr="006E5989">
        <w:trPr>
          <w:cantSplit/>
          <w:trHeight w:val="209"/>
        </w:trPr>
        <w:tc>
          <w:tcPr>
            <w:tcW w:w="9741" w:type="dxa"/>
            <w:gridSpan w:val="11"/>
            <w:shd w:val="clear" w:color="auto" w:fill="7F7F7F"/>
            <w:textDirection w:val="btLr"/>
          </w:tcPr>
          <w:p w:rsidR="00690A5A" w:rsidRPr="006E5989" w:rsidRDefault="00690A5A" w:rsidP="00C06DFC">
            <w:pPr>
              <w:rPr>
                <w:sz w:val="16"/>
                <w:szCs w:val="16"/>
              </w:rPr>
            </w:pPr>
          </w:p>
        </w:tc>
      </w:tr>
      <w:tr w:rsidR="00690A5A" w:rsidTr="006E5989">
        <w:trPr>
          <w:cantSplit/>
          <w:trHeight w:val="438"/>
        </w:trPr>
        <w:tc>
          <w:tcPr>
            <w:tcW w:w="822" w:type="dxa"/>
            <w:vMerge w:val="restart"/>
            <w:shd w:val="clear" w:color="auto" w:fill="8DB3E2"/>
            <w:textDirection w:val="btLr"/>
          </w:tcPr>
          <w:p w:rsidR="00690A5A" w:rsidRDefault="00690A5A" w:rsidP="006E5989">
            <w:pPr>
              <w:ind w:left="113" w:right="113"/>
              <w:jc w:val="center"/>
            </w:pPr>
            <w:r>
              <w:t>Options</w:t>
            </w:r>
          </w:p>
        </w:tc>
        <w:tc>
          <w:tcPr>
            <w:tcW w:w="697" w:type="dxa"/>
          </w:tcPr>
          <w:p w:rsidR="00690A5A" w:rsidRPr="009E6F27" w:rsidRDefault="00690A5A" w:rsidP="006E5989">
            <w:pPr>
              <w:jc w:val="center"/>
            </w:pPr>
            <w:r w:rsidRPr="006E5989">
              <w:rPr>
                <w:b/>
              </w:rPr>
              <w:t>O</w:t>
            </w:r>
            <w:r w:rsidRPr="009E6F27">
              <w:t>BS</w:t>
            </w:r>
          </w:p>
        </w:tc>
        <w:tc>
          <w:tcPr>
            <w:tcW w:w="790" w:type="dxa"/>
          </w:tcPr>
          <w:p w:rsidR="00690A5A" w:rsidRPr="009E6F27" w:rsidRDefault="00690A5A" w:rsidP="006E5989">
            <w:pPr>
              <w:jc w:val="center"/>
            </w:pPr>
            <w:r w:rsidRPr="006E5989">
              <w:rPr>
                <w:b/>
              </w:rPr>
              <w:t>M</w:t>
            </w:r>
            <w:r w:rsidRPr="009E6F27">
              <w:t>OD</w:t>
            </w:r>
          </w:p>
        </w:tc>
        <w:tc>
          <w:tcPr>
            <w:tcW w:w="696" w:type="dxa"/>
          </w:tcPr>
          <w:p w:rsidR="00690A5A" w:rsidRPr="009E6F27" w:rsidRDefault="00690A5A" w:rsidP="006E5989">
            <w:pPr>
              <w:jc w:val="center"/>
            </w:pPr>
            <w:r w:rsidRPr="006E5989">
              <w:rPr>
                <w:b/>
              </w:rPr>
              <w:t>P</w:t>
            </w:r>
            <w:r w:rsidRPr="009E6F27">
              <w:t>AR</w:t>
            </w:r>
          </w:p>
        </w:tc>
        <w:tc>
          <w:tcPr>
            <w:tcW w:w="830" w:type="dxa"/>
          </w:tcPr>
          <w:p w:rsidR="00690A5A" w:rsidRPr="009E6F27" w:rsidRDefault="00690A5A" w:rsidP="006E5989">
            <w:pPr>
              <w:jc w:val="center"/>
            </w:pPr>
            <w:r w:rsidRPr="006E5989">
              <w:rPr>
                <w:b/>
              </w:rPr>
              <w:t>S</w:t>
            </w:r>
            <w:r w:rsidRPr="009E6F27">
              <w:t>CEN</w:t>
            </w:r>
          </w:p>
        </w:tc>
        <w:tc>
          <w:tcPr>
            <w:tcW w:w="763" w:type="dxa"/>
          </w:tcPr>
          <w:p w:rsidR="00690A5A" w:rsidRDefault="00690A5A" w:rsidP="006E5989">
            <w:pPr>
              <w:jc w:val="center"/>
            </w:pPr>
            <w:r>
              <w:t>Other</w:t>
            </w:r>
          </w:p>
        </w:tc>
        <w:tc>
          <w:tcPr>
            <w:tcW w:w="1728" w:type="dxa"/>
            <w:gridSpan w:val="2"/>
            <w:shd w:val="clear" w:color="auto" w:fill="BFBFBF"/>
          </w:tcPr>
          <w:p w:rsidR="00690A5A" w:rsidRDefault="00690A5A" w:rsidP="006E5989">
            <w:pPr>
              <w:jc w:val="center"/>
            </w:pPr>
          </w:p>
        </w:tc>
        <w:tc>
          <w:tcPr>
            <w:tcW w:w="1728" w:type="dxa"/>
            <w:gridSpan w:val="2"/>
          </w:tcPr>
          <w:p w:rsidR="00690A5A" w:rsidRDefault="00690A5A" w:rsidP="006E5989">
            <w:pPr>
              <w:jc w:val="center"/>
            </w:pPr>
            <w:r>
              <w:t>Single</w:t>
            </w:r>
          </w:p>
          <w:p w:rsidR="00690A5A" w:rsidRDefault="00690A5A" w:rsidP="006E5989">
            <w:pPr>
              <w:jc w:val="center"/>
            </w:pPr>
            <w:r>
              <w:t>mode</w:t>
            </w:r>
          </w:p>
        </w:tc>
        <w:tc>
          <w:tcPr>
            <w:tcW w:w="1687" w:type="dxa"/>
          </w:tcPr>
          <w:p w:rsidR="00690A5A" w:rsidRDefault="00690A5A" w:rsidP="006E5989">
            <w:pPr>
              <w:jc w:val="center"/>
            </w:pPr>
            <w:r>
              <w:t>Group</w:t>
            </w:r>
          </w:p>
          <w:p w:rsidR="00690A5A" w:rsidRDefault="00690A5A" w:rsidP="006E5989">
            <w:pPr>
              <w:jc w:val="center"/>
            </w:pPr>
            <w:r>
              <w:t>mode</w:t>
            </w:r>
          </w:p>
        </w:tc>
      </w:tr>
      <w:tr w:rsidR="00690A5A" w:rsidTr="006E5989">
        <w:trPr>
          <w:cantSplit/>
          <w:trHeight w:val="516"/>
        </w:trPr>
        <w:tc>
          <w:tcPr>
            <w:tcW w:w="822" w:type="dxa"/>
            <w:vMerge/>
            <w:shd w:val="clear" w:color="auto" w:fill="8DB3E2"/>
            <w:textDirection w:val="btLr"/>
          </w:tcPr>
          <w:p w:rsidR="00690A5A" w:rsidRDefault="00690A5A" w:rsidP="006E5989">
            <w:pPr>
              <w:ind w:left="113" w:right="113"/>
            </w:pPr>
          </w:p>
        </w:tc>
        <w:tc>
          <w:tcPr>
            <w:tcW w:w="697" w:type="dxa"/>
            <w:vAlign w:val="center"/>
          </w:tcPr>
          <w:p w:rsidR="00690A5A" w:rsidRDefault="00690A5A" w:rsidP="006E5989">
            <w:pPr>
              <w:jc w:val="center"/>
            </w:pPr>
            <w:r>
              <w:t>X</w:t>
            </w:r>
          </w:p>
        </w:tc>
        <w:tc>
          <w:tcPr>
            <w:tcW w:w="790" w:type="dxa"/>
            <w:vAlign w:val="center"/>
          </w:tcPr>
          <w:p w:rsidR="00690A5A" w:rsidRDefault="00690A5A" w:rsidP="006E5989">
            <w:pPr>
              <w:jc w:val="center"/>
            </w:pPr>
            <w:r>
              <w:t>X</w:t>
            </w:r>
          </w:p>
        </w:tc>
        <w:tc>
          <w:tcPr>
            <w:tcW w:w="696" w:type="dxa"/>
            <w:vAlign w:val="center"/>
          </w:tcPr>
          <w:p w:rsidR="00690A5A" w:rsidRDefault="00690A5A" w:rsidP="006E5989">
            <w:pPr>
              <w:jc w:val="center"/>
            </w:pPr>
            <w:r>
              <w:t>X</w:t>
            </w:r>
          </w:p>
        </w:tc>
        <w:tc>
          <w:tcPr>
            <w:tcW w:w="830" w:type="dxa"/>
            <w:vAlign w:val="center"/>
          </w:tcPr>
          <w:p w:rsidR="00690A5A" w:rsidRDefault="00690A5A" w:rsidP="006E5989">
            <w:pPr>
              <w:jc w:val="center"/>
            </w:pPr>
          </w:p>
        </w:tc>
        <w:tc>
          <w:tcPr>
            <w:tcW w:w="763" w:type="dxa"/>
            <w:vAlign w:val="center"/>
          </w:tcPr>
          <w:p w:rsidR="00690A5A" w:rsidRDefault="00690A5A" w:rsidP="006E5989">
            <w:pPr>
              <w:jc w:val="center"/>
            </w:pPr>
          </w:p>
        </w:tc>
        <w:tc>
          <w:tcPr>
            <w:tcW w:w="1728" w:type="dxa"/>
            <w:gridSpan w:val="2"/>
            <w:shd w:val="clear" w:color="auto" w:fill="BFBFBF"/>
            <w:vAlign w:val="center"/>
          </w:tcPr>
          <w:p w:rsidR="00690A5A" w:rsidRDefault="00690A5A" w:rsidP="006E5989">
            <w:pPr>
              <w:jc w:val="center"/>
            </w:pPr>
          </w:p>
        </w:tc>
        <w:tc>
          <w:tcPr>
            <w:tcW w:w="1728" w:type="dxa"/>
            <w:gridSpan w:val="2"/>
            <w:vAlign w:val="center"/>
          </w:tcPr>
          <w:p w:rsidR="00690A5A" w:rsidRDefault="00690A5A" w:rsidP="006E5989">
            <w:pPr>
              <w:jc w:val="center"/>
            </w:pPr>
            <w:r>
              <w:t>YES</w:t>
            </w:r>
          </w:p>
        </w:tc>
        <w:tc>
          <w:tcPr>
            <w:tcW w:w="1687" w:type="dxa"/>
            <w:vAlign w:val="center"/>
          </w:tcPr>
          <w:p w:rsidR="00690A5A" w:rsidRDefault="00690A5A" w:rsidP="006E5989">
            <w:pPr>
              <w:jc w:val="center"/>
            </w:pPr>
            <w:r>
              <w:t>YES</w:t>
            </w:r>
          </w:p>
        </w:tc>
      </w:tr>
    </w:tbl>
    <w:p w:rsidR="00690A5A" w:rsidRDefault="00690A5A"/>
    <w:p w:rsidR="00690A5A" w:rsidRDefault="00690A5A">
      <w: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22"/>
        <w:gridCol w:w="697"/>
        <w:gridCol w:w="790"/>
        <w:gridCol w:w="696"/>
        <w:gridCol w:w="830"/>
        <w:gridCol w:w="763"/>
        <w:gridCol w:w="1464"/>
        <w:gridCol w:w="6"/>
        <w:gridCol w:w="1397"/>
        <w:gridCol w:w="252"/>
        <w:gridCol w:w="1526"/>
      </w:tblGrid>
      <w:tr w:rsidR="00690A5A" w:rsidTr="006E5989">
        <w:tc>
          <w:tcPr>
            <w:tcW w:w="6320" w:type="dxa"/>
            <w:gridSpan w:val="7"/>
          </w:tcPr>
          <w:p w:rsidR="00690A5A" w:rsidRPr="00DF50B6" w:rsidRDefault="00690A5A" w:rsidP="006600DA">
            <w:pPr>
              <w:pStyle w:val="Heading3"/>
              <w:rPr>
                <w:sz w:val="32"/>
                <w:szCs w:val="32"/>
              </w:rPr>
            </w:pPr>
            <w:bookmarkStart w:id="489" w:name="_Toc410806071"/>
            <w:r w:rsidRPr="00DF50B6">
              <w:lastRenderedPageBreak/>
              <w:t>Dynamic evaluation (Weekdays – Weekends)</w:t>
            </w:r>
            <w:bookmarkEnd w:id="489"/>
          </w:p>
        </w:tc>
        <w:tc>
          <w:tcPr>
            <w:tcW w:w="3421" w:type="dxa"/>
            <w:gridSpan w:val="4"/>
            <w:vAlign w:val="center"/>
          </w:tcPr>
          <w:p w:rsidR="00690A5A" w:rsidRPr="006E5989" w:rsidRDefault="00690A5A" w:rsidP="006E5989">
            <w:pPr>
              <w:jc w:val="center"/>
              <w:rPr>
                <w:sz w:val="28"/>
                <w:szCs w:val="28"/>
              </w:rPr>
            </w:pPr>
            <w:r w:rsidRPr="006E5989">
              <w:rPr>
                <w:i/>
                <w:sz w:val="36"/>
                <w:szCs w:val="36"/>
              </w:rPr>
              <w:t>73</w:t>
            </w:r>
          </w:p>
        </w:tc>
      </w:tr>
      <w:tr w:rsidR="00690A5A" w:rsidTr="006E5989">
        <w:tc>
          <w:tcPr>
            <w:tcW w:w="9741" w:type="dxa"/>
            <w:gridSpan w:val="11"/>
            <w:shd w:val="clear" w:color="auto" w:fill="D9D9D9"/>
          </w:tcPr>
          <w:p w:rsidR="00690A5A" w:rsidRDefault="00690A5A" w:rsidP="00C06DFC"/>
        </w:tc>
      </w:tr>
      <w:tr w:rsidR="00690A5A" w:rsidTr="006E5989">
        <w:trPr>
          <w:trHeight w:val="283"/>
        </w:trPr>
        <w:tc>
          <w:tcPr>
            <w:tcW w:w="6320" w:type="dxa"/>
            <w:gridSpan w:val="7"/>
            <w:vMerge w:val="restart"/>
          </w:tcPr>
          <w:p w:rsidR="00690A5A" w:rsidRDefault="008A7E62" w:rsidP="006E5989">
            <w:pPr>
              <w:jc w:val="center"/>
            </w:pPr>
            <w:r>
              <w:rPr>
                <w:noProof/>
              </w:rPr>
              <w:drawing>
                <wp:inline distT="0" distB="0" distL="0" distR="0" wp14:anchorId="65751581" wp14:editId="57C6D219">
                  <wp:extent cx="3338195" cy="2536190"/>
                  <wp:effectExtent l="0" t="0" r="0" b="0"/>
                  <wp:docPr id="5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3338195" cy="2536190"/>
                          </a:xfrm>
                          <a:prstGeom prst="rect">
                            <a:avLst/>
                          </a:prstGeom>
                          <a:noFill/>
                          <a:ln>
                            <a:noFill/>
                          </a:ln>
                        </pic:spPr>
                      </pic:pic>
                    </a:graphicData>
                  </a:graphic>
                </wp:inline>
              </w:drawing>
            </w:r>
          </w:p>
        </w:tc>
        <w:tc>
          <w:tcPr>
            <w:tcW w:w="1403" w:type="dxa"/>
            <w:gridSpan w:val="2"/>
          </w:tcPr>
          <w:p w:rsidR="00690A5A" w:rsidRPr="006E5989" w:rsidRDefault="00690A5A" w:rsidP="00C06DFC">
            <w:pPr>
              <w:rPr>
                <w:b/>
              </w:rPr>
            </w:pPr>
            <w:r w:rsidRPr="006E5989">
              <w:rPr>
                <w:b/>
              </w:rPr>
              <w:t>X axis</w:t>
            </w:r>
          </w:p>
        </w:tc>
        <w:tc>
          <w:tcPr>
            <w:tcW w:w="2018" w:type="dxa"/>
            <w:gridSpan w:val="2"/>
          </w:tcPr>
          <w:p w:rsidR="00690A5A" w:rsidRDefault="00690A5A" w:rsidP="00412343">
            <w:r>
              <w:t xml:space="preserve">Observed weekdays/ week-end difference </w:t>
            </w:r>
          </w:p>
        </w:tc>
      </w:tr>
      <w:tr w:rsidR="00690A5A" w:rsidTr="006E5989">
        <w:trPr>
          <w:trHeight w:val="283"/>
        </w:trPr>
        <w:tc>
          <w:tcPr>
            <w:tcW w:w="6320" w:type="dxa"/>
            <w:gridSpan w:val="7"/>
            <w:vMerge/>
          </w:tcPr>
          <w:p w:rsidR="00690A5A" w:rsidRDefault="00690A5A" w:rsidP="00C06DFC"/>
        </w:tc>
        <w:tc>
          <w:tcPr>
            <w:tcW w:w="1403" w:type="dxa"/>
            <w:gridSpan w:val="2"/>
          </w:tcPr>
          <w:p w:rsidR="00690A5A" w:rsidRPr="006E5989" w:rsidRDefault="00690A5A" w:rsidP="00C06DFC">
            <w:pPr>
              <w:rPr>
                <w:b/>
              </w:rPr>
            </w:pPr>
            <w:r w:rsidRPr="006E5989">
              <w:rPr>
                <w:b/>
              </w:rPr>
              <w:t>Y axis</w:t>
            </w:r>
          </w:p>
        </w:tc>
        <w:tc>
          <w:tcPr>
            <w:tcW w:w="2018" w:type="dxa"/>
            <w:gridSpan w:val="2"/>
          </w:tcPr>
          <w:p w:rsidR="00690A5A" w:rsidRDefault="00690A5A" w:rsidP="0023548E">
            <w:r>
              <w:t>Modeled weekdays/ week-end difference</w:t>
            </w:r>
          </w:p>
        </w:tc>
      </w:tr>
      <w:tr w:rsidR="00690A5A" w:rsidTr="006E5989">
        <w:trPr>
          <w:trHeight w:val="57"/>
        </w:trPr>
        <w:tc>
          <w:tcPr>
            <w:tcW w:w="6320" w:type="dxa"/>
            <w:gridSpan w:val="7"/>
            <w:vMerge/>
          </w:tcPr>
          <w:p w:rsidR="00690A5A" w:rsidRDefault="00690A5A" w:rsidP="00C06DFC"/>
        </w:tc>
        <w:tc>
          <w:tcPr>
            <w:tcW w:w="3421" w:type="dxa"/>
            <w:gridSpan w:val="4"/>
            <w:shd w:val="clear" w:color="auto" w:fill="D9D9D9"/>
          </w:tcPr>
          <w:p w:rsidR="00690A5A" w:rsidRPr="006E5989" w:rsidRDefault="00690A5A" w:rsidP="00C06DFC">
            <w:pPr>
              <w:rPr>
                <w:b/>
                <w:sz w:val="16"/>
                <w:szCs w:val="16"/>
              </w:rPr>
            </w:pPr>
          </w:p>
        </w:tc>
      </w:tr>
      <w:tr w:rsidR="00690A5A" w:rsidTr="006E5989">
        <w:tc>
          <w:tcPr>
            <w:tcW w:w="6320" w:type="dxa"/>
            <w:gridSpan w:val="7"/>
            <w:vMerge/>
          </w:tcPr>
          <w:p w:rsidR="00690A5A" w:rsidRDefault="00690A5A" w:rsidP="00C06DFC"/>
        </w:tc>
        <w:tc>
          <w:tcPr>
            <w:tcW w:w="1403" w:type="dxa"/>
            <w:gridSpan w:val="2"/>
          </w:tcPr>
          <w:p w:rsidR="00690A5A" w:rsidRPr="006E5989" w:rsidRDefault="00690A5A" w:rsidP="00C06DFC">
            <w:pPr>
              <w:rPr>
                <w:b/>
              </w:rPr>
            </w:pPr>
            <w:r w:rsidRPr="006E5989">
              <w:rPr>
                <w:b/>
              </w:rPr>
              <w:t>Parameters</w:t>
            </w:r>
          </w:p>
        </w:tc>
        <w:tc>
          <w:tcPr>
            <w:tcW w:w="2018" w:type="dxa"/>
            <w:gridSpan w:val="2"/>
          </w:tcPr>
          <w:p w:rsidR="00690A5A" w:rsidRDefault="00690A5A" w:rsidP="00C06DFC">
            <w:r>
              <w:t>FREE</w:t>
            </w:r>
          </w:p>
        </w:tc>
      </w:tr>
      <w:tr w:rsidR="00690A5A" w:rsidTr="006E5989">
        <w:trPr>
          <w:trHeight w:val="113"/>
        </w:trPr>
        <w:tc>
          <w:tcPr>
            <w:tcW w:w="6320" w:type="dxa"/>
            <w:gridSpan w:val="7"/>
            <w:vMerge/>
          </w:tcPr>
          <w:p w:rsidR="00690A5A" w:rsidRDefault="00690A5A" w:rsidP="00C06DFC"/>
        </w:tc>
        <w:tc>
          <w:tcPr>
            <w:tcW w:w="3421" w:type="dxa"/>
            <w:gridSpan w:val="4"/>
            <w:shd w:val="clear" w:color="auto" w:fill="D9D9D9"/>
          </w:tcPr>
          <w:p w:rsidR="00690A5A" w:rsidRPr="006E5989" w:rsidRDefault="00690A5A" w:rsidP="00C06DFC">
            <w:pPr>
              <w:rPr>
                <w:b/>
                <w:sz w:val="16"/>
                <w:szCs w:val="16"/>
              </w:rPr>
            </w:pPr>
          </w:p>
        </w:tc>
      </w:tr>
      <w:tr w:rsidR="00690A5A" w:rsidTr="006E5989">
        <w:trPr>
          <w:trHeight w:val="283"/>
        </w:trPr>
        <w:tc>
          <w:tcPr>
            <w:tcW w:w="6320" w:type="dxa"/>
            <w:gridSpan w:val="7"/>
            <w:vMerge/>
          </w:tcPr>
          <w:p w:rsidR="00690A5A" w:rsidRDefault="00690A5A" w:rsidP="00C06DFC"/>
        </w:tc>
        <w:tc>
          <w:tcPr>
            <w:tcW w:w="1403" w:type="dxa"/>
            <w:gridSpan w:val="2"/>
          </w:tcPr>
          <w:p w:rsidR="00690A5A" w:rsidRPr="006E5989" w:rsidRDefault="00690A5A" w:rsidP="00C06DFC">
            <w:pPr>
              <w:rPr>
                <w:b/>
              </w:rPr>
            </w:pPr>
            <w:r w:rsidRPr="006E5989">
              <w:rPr>
                <w:b/>
              </w:rPr>
              <w:t xml:space="preserve">Time </w:t>
            </w:r>
            <w:proofErr w:type="spellStart"/>
            <w:r w:rsidRPr="006E5989">
              <w:rPr>
                <w:b/>
              </w:rPr>
              <w:t>Avg</w:t>
            </w:r>
            <w:proofErr w:type="spellEnd"/>
          </w:p>
        </w:tc>
        <w:tc>
          <w:tcPr>
            <w:tcW w:w="2018" w:type="dxa"/>
            <w:gridSpan w:val="2"/>
          </w:tcPr>
          <w:p w:rsidR="00690A5A" w:rsidRDefault="00690A5A" w:rsidP="0023548E">
            <w:r>
              <w:t>FREE</w:t>
            </w:r>
          </w:p>
        </w:tc>
      </w:tr>
      <w:tr w:rsidR="00690A5A" w:rsidTr="006E5989">
        <w:trPr>
          <w:trHeight w:val="283"/>
        </w:trPr>
        <w:tc>
          <w:tcPr>
            <w:tcW w:w="6320" w:type="dxa"/>
            <w:gridSpan w:val="7"/>
            <w:vMerge/>
          </w:tcPr>
          <w:p w:rsidR="00690A5A" w:rsidRDefault="00690A5A" w:rsidP="00C06DFC"/>
        </w:tc>
        <w:tc>
          <w:tcPr>
            <w:tcW w:w="1403" w:type="dxa"/>
            <w:gridSpan w:val="2"/>
          </w:tcPr>
          <w:p w:rsidR="00690A5A" w:rsidRPr="006E5989" w:rsidRDefault="00690A5A" w:rsidP="00C06DFC">
            <w:pPr>
              <w:rPr>
                <w:b/>
              </w:rPr>
            </w:pPr>
            <w:r w:rsidRPr="006E5989">
              <w:rPr>
                <w:b/>
              </w:rPr>
              <w:t>Daily Stats</w:t>
            </w:r>
          </w:p>
        </w:tc>
        <w:tc>
          <w:tcPr>
            <w:tcW w:w="2018" w:type="dxa"/>
            <w:gridSpan w:val="2"/>
          </w:tcPr>
          <w:p w:rsidR="00690A5A" w:rsidRDefault="00690A5A" w:rsidP="0023548E">
            <w:r>
              <w:t>FREE</w:t>
            </w:r>
          </w:p>
        </w:tc>
      </w:tr>
      <w:tr w:rsidR="00690A5A" w:rsidTr="006E5989">
        <w:trPr>
          <w:trHeight w:val="283"/>
        </w:trPr>
        <w:tc>
          <w:tcPr>
            <w:tcW w:w="6320" w:type="dxa"/>
            <w:gridSpan w:val="7"/>
            <w:vMerge/>
          </w:tcPr>
          <w:p w:rsidR="00690A5A" w:rsidRDefault="00690A5A" w:rsidP="00C06DFC"/>
        </w:tc>
        <w:tc>
          <w:tcPr>
            <w:tcW w:w="1403" w:type="dxa"/>
            <w:gridSpan w:val="2"/>
          </w:tcPr>
          <w:p w:rsidR="00690A5A" w:rsidRPr="006E5989" w:rsidRDefault="00690A5A" w:rsidP="00C06DFC">
            <w:pPr>
              <w:rPr>
                <w:b/>
              </w:rPr>
            </w:pPr>
            <w:r w:rsidRPr="006E5989">
              <w:rPr>
                <w:b/>
              </w:rPr>
              <w:t>Season</w:t>
            </w:r>
          </w:p>
        </w:tc>
        <w:tc>
          <w:tcPr>
            <w:tcW w:w="2018" w:type="dxa"/>
            <w:gridSpan w:val="2"/>
          </w:tcPr>
          <w:p w:rsidR="00690A5A" w:rsidRDefault="00690A5A" w:rsidP="0023548E">
            <w:r>
              <w:t>FREE</w:t>
            </w:r>
          </w:p>
        </w:tc>
      </w:tr>
      <w:tr w:rsidR="00690A5A" w:rsidTr="006E5989">
        <w:trPr>
          <w:trHeight w:val="283"/>
        </w:trPr>
        <w:tc>
          <w:tcPr>
            <w:tcW w:w="6320" w:type="dxa"/>
            <w:gridSpan w:val="7"/>
            <w:vMerge/>
          </w:tcPr>
          <w:p w:rsidR="00690A5A" w:rsidRDefault="00690A5A" w:rsidP="00C06DFC"/>
        </w:tc>
        <w:tc>
          <w:tcPr>
            <w:tcW w:w="1403" w:type="dxa"/>
            <w:gridSpan w:val="2"/>
          </w:tcPr>
          <w:p w:rsidR="00690A5A" w:rsidRPr="006E5989" w:rsidRDefault="00690A5A" w:rsidP="00C06DFC">
            <w:pPr>
              <w:rPr>
                <w:b/>
              </w:rPr>
            </w:pPr>
            <w:r w:rsidRPr="006E5989">
              <w:rPr>
                <w:b/>
              </w:rPr>
              <w:t>Day</w:t>
            </w:r>
          </w:p>
        </w:tc>
        <w:tc>
          <w:tcPr>
            <w:tcW w:w="2018" w:type="dxa"/>
            <w:gridSpan w:val="2"/>
          </w:tcPr>
          <w:p w:rsidR="00690A5A" w:rsidRDefault="00690A5A" w:rsidP="0023548E">
            <w:r>
              <w:t>FREE</w:t>
            </w:r>
          </w:p>
        </w:tc>
      </w:tr>
      <w:tr w:rsidR="00690A5A" w:rsidTr="006E5989">
        <w:trPr>
          <w:trHeight w:val="203"/>
        </w:trPr>
        <w:tc>
          <w:tcPr>
            <w:tcW w:w="6320" w:type="dxa"/>
            <w:gridSpan w:val="7"/>
            <w:vMerge/>
          </w:tcPr>
          <w:p w:rsidR="00690A5A" w:rsidRDefault="00690A5A" w:rsidP="00C06DFC"/>
        </w:tc>
        <w:tc>
          <w:tcPr>
            <w:tcW w:w="3421" w:type="dxa"/>
            <w:gridSpan w:val="4"/>
            <w:shd w:val="clear" w:color="auto" w:fill="D9D9D9"/>
          </w:tcPr>
          <w:p w:rsidR="00690A5A" w:rsidRPr="006E5989" w:rsidRDefault="00690A5A" w:rsidP="00C06DFC">
            <w:pPr>
              <w:rPr>
                <w:b/>
                <w:sz w:val="16"/>
                <w:szCs w:val="16"/>
              </w:rPr>
            </w:pPr>
          </w:p>
        </w:tc>
      </w:tr>
      <w:tr w:rsidR="00690A5A" w:rsidTr="006E5989">
        <w:trPr>
          <w:trHeight w:val="283"/>
        </w:trPr>
        <w:tc>
          <w:tcPr>
            <w:tcW w:w="6320" w:type="dxa"/>
            <w:gridSpan w:val="7"/>
            <w:vMerge/>
          </w:tcPr>
          <w:p w:rsidR="00690A5A" w:rsidRDefault="00690A5A" w:rsidP="00C06DFC"/>
        </w:tc>
        <w:tc>
          <w:tcPr>
            <w:tcW w:w="1403" w:type="dxa"/>
            <w:gridSpan w:val="2"/>
          </w:tcPr>
          <w:p w:rsidR="00690A5A" w:rsidRPr="006E5989" w:rsidRDefault="00690A5A" w:rsidP="00C06DFC">
            <w:pPr>
              <w:rPr>
                <w:b/>
              </w:rPr>
            </w:pPr>
            <w:r w:rsidRPr="006E5989">
              <w:rPr>
                <w:b/>
              </w:rPr>
              <w:t>Threshold</w:t>
            </w:r>
          </w:p>
        </w:tc>
        <w:tc>
          <w:tcPr>
            <w:tcW w:w="2018" w:type="dxa"/>
            <w:gridSpan w:val="2"/>
          </w:tcPr>
          <w:p w:rsidR="00690A5A" w:rsidRDefault="00690A5A" w:rsidP="00C06DFC">
            <w:r>
              <w:t>N\A</w:t>
            </w:r>
          </w:p>
        </w:tc>
      </w:tr>
      <w:tr w:rsidR="00690A5A" w:rsidTr="006E5989">
        <w:trPr>
          <w:trHeight w:val="750"/>
        </w:trPr>
        <w:tc>
          <w:tcPr>
            <w:tcW w:w="6320" w:type="dxa"/>
            <w:gridSpan w:val="7"/>
            <w:vMerge/>
          </w:tcPr>
          <w:p w:rsidR="00690A5A" w:rsidRDefault="00690A5A" w:rsidP="00C06DFC"/>
        </w:tc>
        <w:tc>
          <w:tcPr>
            <w:tcW w:w="3421" w:type="dxa"/>
            <w:gridSpan w:val="4"/>
            <w:shd w:val="clear" w:color="auto" w:fill="D9D9D9"/>
          </w:tcPr>
          <w:p w:rsidR="00690A5A" w:rsidRDefault="00690A5A" w:rsidP="00C06DFC"/>
        </w:tc>
      </w:tr>
      <w:tr w:rsidR="00690A5A" w:rsidTr="006E5989">
        <w:trPr>
          <w:cantSplit/>
          <w:trHeight w:val="1543"/>
        </w:trPr>
        <w:tc>
          <w:tcPr>
            <w:tcW w:w="822" w:type="dxa"/>
            <w:shd w:val="clear" w:color="auto" w:fill="8DB3E2"/>
            <w:textDirection w:val="btLr"/>
          </w:tcPr>
          <w:p w:rsidR="00690A5A" w:rsidRDefault="00690A5A" w:rsidP="006E5989">
            <w:pPr>
              <w:ind w:left="113" w:right="113"/>
              <w:jc w:val="center"/>
            </w:pPr>
            <w:r>
              <w:t>Description</w:t>
            </w:r>
          </w:p>
        </w:tc>
        <w:tc>
          <w:tcPr>
            <w:tcW w:w="8919" w:type="dxa"/>
            <w:gridSpan w:val="10"/>
          </w:tcPr>
          <w:p w:rsidR="00690A5A" w:rsidRDefault="00690A5A" w:rsidP="00C06DFC"/>
          <w:p w:rsidR="00690A5A" w:rsidRDefault="00690A5A" w:rsidP="006E5989">
            <w:pPr>
              <w:jc w:val="both"/>
            </w:pPr>
            <w:r>
              <w:t>Scatter plots of modeled vs. observed day-night mean differences. Well behaving results should lie along the 1 to 1 line. Lower right and upper left part of the graphs indicate poor results.</w:t>
            </w:r>
          </w:p>
          <w:p w:rsidR="00690A5A" w:rsidRDefault="00690A5A" w:rsidP="00C06DFC"/>
        </w:tc>
      </w:tr>
      <w:tr w:rsidR="00690A5A" w:rsidTr="006E5989">
        <w:trPr>
          <w:cantSplit/>
          <w:trHeight w:val="254"/>
        </w:trPr>
        <w:tc>
          <w:tcPr>
            <w:tcW w:w="9741" w:type="dxa"/>
            <w:gridSpan w:val="11"/>
            <w:shd w:val="clear" w:color="auto" w:fill="7F7F7F"/>
            <w:textDirection w:val="btLr"/>
          </w:tcPr>
          <w:p w:rsidR="00690A5A" w:rsidRDefault="00690A5A" w:rsidP="00C06DFC"/>
        </w:tc>
      </w:tr>
      <w:tr w:rsidR="00690A5A" w:rsidTr="006E5989">
        <w:trPr>
          <w:cantSplit/>
          <w:trHeight w:val="1440"/>
        </w:trPr>
        <w:tc>
          <w:tcPr>
            <w:tcW w:w="822" w:type="dxa"/>
            <w:shd w:val="clear" w:color="auto" w:fill="8DB3E2"/>
            <w:textDirection w:val="btLr"/>
          </w:tcPr>
          <w:p w:rsidR="00690A5A" w:rsidRDefault="00690A5A" w:rsidP="006E5989">
            <w:pPr>
              <w:ind w:left="113" w:right="113"/>
              <w:jc w:val="center"/>
            </w:pPr>
            <w:r>
              <w:t>MQO</w:t>
            </w:r>
          </w:p>
        </w:tc>
        <w:tc>
          <w:tcPr>
            <w:tcW w:w="8919" w:type="dxa"/>
            <w:gridSpan w:val="10"/>
            <w:vAlign w:val="center"/>
          </w:tcPr>
          <w:p w:rsidR="00690A5A" w:rsidRPr="00A1515C" w:rsidRDefault="00690A5A" w:rsidP="00412343">
            <w:r>
              <w:t>N/A</w:t>
            </w:r>
          </w:p>
        </w:tc>
      </w:tr>
      <w:tr w:rsidR="00690A5A" w:rsidTr="006E5989">
        <w:trPr>
          <w:cantSplit/>
          <w:trHeight w:val="209"/>
        </w:trPr>
        <w:tc>
          <w:tcPr>
            <w:tcW w:w="9741" w:type="dxa"/>
            <w:gridSpan w:val="11"/>
            <w:shd w:val="clear" w:color="auto" w:fill="7F7F7F"/>
            <w:textDirection w:val="btLr"/>
          </w:tcPr>
          <w:p w:rsidR="00690A5A" w:rsidRPr="006E5989" w:rsidRDefault="00690A5A" w:rsidP="00C06DFC">
            <w:pPr>
              <w:rPr>
                <w:sz w:val="16"/>
                <w:szCs w:val="16"/>
              </w:rPr>
            </w:pPr>
          </w:p>
        </w:tc>
      </w:tr>
      <w:tr w:rsidR="00690A5A" w:rsidTr="006E5989">
        <w:trPr>
          <w:cantSplit/>
          <w:trHeight w:val="438"/>
        </w:trPr>
        <w:tc>
          <w:tcPr>
            <w:tcW w:w="822" w:type="dxa"/>
            <w:vMerge w:val="restart"/>
            <w:shd w:val="clear" w:color="auto" w:fill="8DB3E2"/>
            <w:textDirection w:val="btLr"/>
          </w:tcPr>
          <w:p w:rsidR="00690A5A" w:rsidRDefault="00690A5A" w:rsidP="006E5989">
            <w:pPr>
              <w:ind w:left="113" w:right="113"/>
              <w:jc w:val="center"/>
            </w:pPr>
            <w:r>
              <w:t>Options</w:t>
            </w:r>
          </w:p>
        </w:tc>
        <w:tc>
          <w:tcPr>
            <w:tcW w:w="697" w:type="dxa"/>
          </w:tcPr>
          <w:p w:rsidR="00690A5A" w:rsidRPr="009E6F27" w:rsidRDefault="00690A5A" w:rsidP="006E5989">
            <w:pPr>
              <w:jc w:val="center"/>
            </w:pPr>
            <w:r w:rsidRPr="006E5989">
              <w:rPr>
                <w:b/>
              </w:rPr>
              <w:t>O</w:t>
            </w:r>
            <w:r w:rsidRPr="009E6F27">
              <w:t>BS</w:t>
            </w:r>
          </w:p>
        </w:tc>
        <w:tc>
          <w:tcPr>
            <w:tcW w:w="790" w:type="dxa"/>
          </w:tcPr>
          <w:p w:rsidR="00690A5A" w:rsidRPr="009E6F27" w:rsidRDefault="00690A5A" w:rsidP="006E5989">
            <w:pPr>
              <w:jc w:val="center"/>
            </w:pPr>
            <w:r w:rsidRPr="006E5989">
              <w:rPr>
                <w:b/>
              </w:rPr>
              <w:t>M</w:t>
            </w:r>
            <w:r w:rsidRPr="009E6F27">
              <w:t>OD</w:t>
            </w:r>
          </w:p>
        </w:tc>
        <w:tc>
          <w:tcPr>
            <w:tcW w:w="696" w:type="dxa"/>
          </w:tcPr>
          <w:p w:rsidR="00690A5A" w:rsidRPr="009E6F27" w:rsidRDefault="00690A5A" w:rsidP="006E5989">
            <w:pPr>
              <w:jc w:val="center"/>
            </w:pPr>
            <w:r w:rsidRPr="006E5989">
              <w:rPr>
                <w:b/>
              </w:rPr>
              <w:t>P</w:t>
            </w:r>
            <w:r w:rsidRPr="009E6F27">
              <w:t>AR</w:t>
            </w:r>
          </w:p>
        </w:tc>
        <w:tc>
          <w:tcPr>
            <w:tcW w:w="830" w:type="dxa"/>
          </w:tcPr>
          <w:p w:rsidR="00690A5A" w:rsidRPr="009E6F27" w:rsidRDefault="00690A5A" w:rsidP="006E5989">
            <w:pPr>
              <w:jc w:val="center"/>
            </w:pPr>
            <w:r w:rsidRPr="006E5989">
              <w:rPr>
                <w:b/>
              </w:rPr>
              <w:t>S</w:t>
            </w:r>
            <w:r w:rsidRPr="009E6F27">
              <w:t>CEN</w:t>
            </w:r>
          </w:p>
        </w:tc>
        <w:tc>
          <w:tcPr>
            <w:tcW w:w="763" w:type="dxa"/>
          </w:tcPr>
          <w:p w:rsidR="00690A5A" w:rsidRDefault="00690A5A" w:rsidP="006E5989">
            <w:pPr>
              <w:jc w:val="center"/>
            </w:pPr>
            <w:r>
              <w:t>Other</w:t>
            </w:r>
          </w:p>
        </w:tc>
        <w:tc>
          <w:tcPr>
            <w:tcW w:w="1728" w:type="dxa"/>
            <w:gridSpan w:val="2"/>
            <w:shd w:val="clear" w:color="auto" w:fill="BFBFBF"/>
          </w:tcPr>
          <w:p w:rsidR="00690A5A" w:rsidRDefault="00690A5A" w:rsidP="006E5989">
            <w:pPr>
              <w:jc w:val="center"/>
            </w:pPr>
          </w:p>
        </w:tc>
        <w:tc>
          <w:tcPr>
            <w:tcW w:w="1728" w:type="dxa"/>
            <w:gridSpan w:val="2"/>
          </w:tcPr>
          <w:p w:rsidR="00690A5A" w:rsidRDefault="00690A5A" w:rsidP="006E5989">
            <w:pPr>
              <w:jc w:val="center"/>
            </w:pPr>
            <w:r>
              <w:t>Single</w:t>
            </w:r>
          </w:p>
          <w:p w:rsidR="00690A5A" w:rsidRDefault="00690A5A" w:rsidP="006E5989">
            <w:pPr>
              <w:jc w:val="center"/>
            </w:pPr>
            <w:r>
              <w:t>mode</w:t>
            </w:r>
          </w:p>
        </w:tc>
        <w:tc>
          <w:tcPr>
            <w:tcW w:w="1687" w:type="dxa"/>
          </w:tcPr>
          <w:p w:rsidR="00690A5A" w:rsidRDefault="00690A5A" w:rsidP="006E5989">
            <w:pPr>
              <w:jc w:val="center"/>
            </w:pPr>
            <w:r>
              <w:t>Group</w:t>
            </w:r>
          </w:p>
          <w:p w:rsidR="00690A5A" w:rsidRDefault="00690A5A" w:rsidP="006E5989">
            <w:pPr>
              <w:jc w:val="center"/>
            </w:pPr>
            <w:r>
              <w:t>mode</w:t>
            </w:r>
          </w:p>
        </w:tc>
      </w:tr>
      <w:tr w:rsidR="00690A5A" w:rsidTr="006E5989">
        <w:trPr>
          <w:cantSplit/>
          <w:trHeight w:val="516"/>
        </w:trPr>
        <w:tc>
          <w:tcPr>
            <w:tcW w:w="822" w:type="dxa"/>
            <w:vMerge/>
            <w:shd w:val="clear" w:color="auto" w:fill="8DB3E2"/>
            <w:textDirection w:val="btLr"/>
          </w:tcPr>
          <w:p w:rsidR="00690A5A" w:rsidRDefault="00690A5A" w:rsidP="006E5989">
            <w:pPr>
              <w:ind w:left="113" w:right="113"/>
            </w:pPr>
          </w:p>
        </w:tc>
        <w:tc>
          <w:tcPr>
            <w:tcW w:w="697" w:type="dxa"/>
            <w:vAlign w:val="center"/>
          </w:tcPr>
          <w:p w:rsidR="00690A5A" w:rsidRDefault="00690A5A" w:rsidP="006E5989">
            <w:pPr>
              <w:jc w:val="center"/>
            </w:pPr>
            <w:r>
              <w:t>X</w:t>
            </w:r>
          </w:p>
        </w:tc>
        <w:tc>
          <w:tcPr>
            <w:tcW w:w="790" w:type="dxa"/>
            <w:vAlign w:val="center"/>
          </w:tcPr>
          <w:p w:rsidR="00690A5A" w:rsidRDefault="00690A5A" w:rsidP="006E5989">
            <w:pPr>
              <w:jc w:val="center"/>
            </w:pPr>
            <w:r>
              <w:t>X</w:t>
            </w:r>
          </w:p>
        </w:tc>
        <w:tc>
          <w:tcPr>
            <w:tcW w:w="696" w:type="dxa"/>
            <w:vAlign w:val="center"/>
          </w:tcPr>
          <w:p w:rsidR="00690A5A" w:rsidRDefault="00690A5A" w:rsidP="006E5989">
            <w:pPr>
              <w:jc w:val="center"/>
            </w:pPr>
            <w:r>
              <w:t>X</w:t>
            </w:r>
          </w:p>
        </w:tc>
        <w:tc>
          <w:tcPr>
            <w:tcW w:w="830" w:type="dxa"/>
            <w:vAlign w:val="center"/>
          </w:tcPr>
          <w:p w:rsidR="00690A5A" w:rsidRDefault="00690A5A" w:rsidP="006E5989">
            <w:pPr>
              <w:jc w:val="center"/>
            </w:pPr>
          </w:p>
        </w:tc>
        <w:tc>
          <w:tcPr>
            <w:tcW w:w="763" w:type="dxa"/>
            <w:vAlign w:val="center"/>
          </w:tcPr>
          <w:p w:rsidR="00690A5A" w:rsidRDefault="00690A5A" w:rsidP="006E5989">
            <w:pPr>
              <w:jc w:val="center"/>
            </w:pPr>
          </w:p>
        </w:tc>
        <w:tc>
          <w:tcPr>
            <w:tcW w:w="1728" w:type="dxa"/>
            <w:gridSpan w:val="2"/>
            <w:shd w:val="clear" w:color="auto" w:fill="BFBFBF"/>
            <w:vAlign w:val="center"/>
          </w:tcPr>
          <w:p w:rsidR="00690A5A" w:rsidRDefault="00690A5A" w:rsidP="006E5989">
            <w:pPr>
              <w:jc w:val="center"/>
            </w:pPr>
          </w:p>
        </w:tc>
        <w:tc>
          <w:tcPr>
            <w:tcW w:w="1728" w:type="dxa"/>
            <w:gridSpan w:val="2"/>
            <w:vAlign w:val="center"/>
          </w:tcPr>
          <w:p w:rsidR="00690A5A" w:rsidRDefault="00690A5A" w:rsidP="006E5989">
            <w:pPr>
              <w:jc w:val="center"/>
            </w:pPr>
            <w:r>
              <w:t>YES</w:t>
            </w:r>
          </w:p>
        </w:tc>
        <w:tc>
          <w:tcPr>
            <w:tcW w:w="1687" w:type="dxa"/>
            <w:vAlign w:val="center"/>
          </w:tcPr>
          <w:p w:rsidR="00690A5A" w:rsidRDefault="00690A5A" w:rsidP="006E5989">
            <w:pPr>
              <w:jc w:val="center"/>
            </w:pPr>
            <w:r>
              <w:t>YES</w:t>
            </w:r>
          </w:p>
        </w:tc>
      </w:tr>
    </w:tbl>
    <w:p w:rsidR="00690A5A" w:rsidRDefault="00690A5A"/>
    <w:p w:rsidR="00690A5A" w:rsidRDefault="00690A5A">
      <w:r>
        <w:br w:type="page"/>
      </w:r>
    </w:p>
    <w:p w:rsidR="00690A5A" w:rsidRDefault="00690A5A"/>
    <w:p w:rsidR="00690A5A" w:rsidRDefault="00690A5A" w:rsidP="00AB105A">
      <w:pPr>
        <w:rPr>
          <w:sz w:val="22"/>
          <w:szCs w:val="22"/>
          <w:lang w:val="en-G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21"/>
        <w:gridCol w:w="697"/>
        <w:gridCol w:w="790"/>
        <w:gridCol w:w="696"/>
        <w:gridCol w:w="830"/>
        <w:gridCol w:w="763"/>
        <w:gridCol w:w="1535"/>
        <w:gridCol w:w="6"/>
        <w:gridCol w:w="1397"/>
        <w:gridCol w:w="240"/>
        <w:gridCol w:w="1468"/>
      </w:tblGrid>
      <w:tr w:rsidR="00690A5A" w:rsidTr="002802DF">
        <w:tc>
          <w:tcPr>
            <w:tcW w:w="6319" w:type="dxa"/>
            <w:gridSpan w:val="7"/>
          </w:tcPr>
          <w:p w:rsidR="00690A5A" w:rsidRPr="00DF50B6" w:rsidRDefault="00690A5A" w:rsidP="006600DA">
            <w:pPr>
              <w:pStyle w:val="Heading3"/>
              <w:rPr>
                <w:sz w:val="32"/>
                <w:szCs w:val="32"/>
              </w:rPr>
            </w:pPr>
            <w:bookmarkStart w:id="490" w:name="geomap"/>
            <w:bookmarkStart w:id="491" w:name="_Toc410806072"/>
            <w:bookmarkEnd w:id="490"/>
            <w:proofErr w:type="spellStart"/>
            <w:r w:rsidRPr="00DF50B6">
              <w:t>GeoMap</w:t>
            </w:r>
            <w:proofErr w:type="spellEnd"/>
            <w:r w:rsidRPr="00DF50B6">
              <w:t xml:space="preserve"> (Target)</w:t>
            </w:r>
            <w:bookmarkEnd w:id="491"/>
          </w:p>
        </w:tc>
        <w:tc>
          <w:tcPr>
            <w:tcW w:w="3422" w:type="dxa"/>
            <w:gridSpan w:val="4"/>
            <w:vAlign w:val="center"/>
          </w:tcPr>
          <w:p w:rsidR="00690A5A" w:rsidRPr="006E5989" w:rsidRDefault="00690A5A" w:rsidP="002802DF">
            <w:pPr>
              <w:jc w:val="center"/>
              <w:rPr>
                <w:sz w:val="28"/>
                <w:szCs w:val="28"/>
              </w:rPr>
            </w:pPr>
            <w:r>
              <w:rPr>
                <w:i/>
                <w:sz w:val="36"/>
                <w:szCs w:val="36"/>
              </w:rPr>
              <w:t>35,36,37</w:t>
            </w:r>
          </w:p>
        </w:tc>
      </w:tr>
      <w:tr w:rsidR="00690A5A" w:rsidTr="002802DF">
        <w:tc>
          <w:tcPr>
            <w:tcW w:w="9741" w:type="dxa"/>
            <w:gridSpan w:val="11"/>
            <w:shd w:val="clear" w:color="auto" w:fill="D9D9D9"/>
          </w:tcPr>
          <w:p w:rsidR="00690A5A" w:rsidRDefault="00690A5A" w:rsidP="002802DF"/>
        </w:tc>
      </w:tr>
      <w:tr w:rsidR="0019604F" w:rsidTr="002802DF">
        <w:trPr>
          <w:trHeight w:val="283"/>
        </w:trPr>
        <w:tc>
          <w:tcPr>
            <w:tcW w:w="6319" w:type="dxa"/>
            <w:gridSpan w:val="7"/>
            <w:vMerge w:val="restart"/>
          </w:tcPr>
          <w:p w:rsidR="00690A5A" w:rsidRDefault="0019604F" w:rsidP="002802DF">
            <w:r>
              <w:rPr>
                <w:noProof/>
              </w:rPr>
              <w:drawing>
                <wp:inline distT="0" distB="0" distL="0" distR="0" wp14:anchorId="0176F9EE" wp14:editId="4C5EC1B4">
                  <wp:extent cx="3566160" cy="2803015"/>
                  <wp:effectExtent l="0" t="0" r="0" b="0"/>
                  <wp:docPr id="22" name="Picture 22" descr="F:\geomap.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F:\geomap.bmp"/>
                          <pic:cNvPicPr>
                            <a:picLocks noChangeAspect="1" noChangeArrowheads="1"/>
                          </pic:cNvPicPr>
                        </pic:nvPicPr>
                        <pic:blipFill rotWithShape="1">
                          <a:blip r:embed="rId157">
                            <a:extLst>
                              <a:ext uri="{28A0092B-C50C-407E-A947-70E740481C1C}">
                                <a14:useLocalDpi xmlns:a14="http://schemas.microsoft.com/office/drawing/2010/main" val="0"/>
                              </a:ext>
                            </a:extLst>
                          </a:blip>
                          <a:srcRect l="1314" t="3471" r="1051"/>
                          <a:stretch/>
                        </pic:blipFill>
                        <pic:spPr bwMode="auto">
                          <a:xfrm>
                            <a:off x="0" y="0"/>
                            <a:ext cx="3566160" cy="280301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403" w:type="dxa"/>
            <w:gridSpan w:val="2"/>
          </w:tcPr>
          <w:p w:rsidR="00690A5A" w:rsidRPr="006E5989" w:rsidRDefault="00690A5A" w:rsidP="002802DF">
            <w:pPr>
              <w:rPr>
                <w:b/>
              </w:rPr>
            </w:pPr>
            <w:r w:rsidRPr="006E5989">
              <w:rPr>
                <w:b/>
              </w:rPr>
              <w:t>X axis</w:t>
            </w:r>
          </w:p>
        </w:tc>
        <w:tc>
          <w:tcPr>
            <w:tcW w:w="2019" w:type="dxa"/>
            <w:gridSpan w:val="2"/>
          </w:tcPr>
          <w:p w:rsidR="00690A5A" w:rsidRDefault="00690A5A" w:rsidP="002802DF">
            <w:r>
              <w:t>N\A</w:t>
            </w:r>
          </w:p>
        </w:tc>
      </w:tr>
      <w:tr w:rsidR="0019604F" w:rsidTr="002802DF">
        <w:trPr>
          <w:trHeight w:val="283"/>
        </w:trPr>
        <w:tc>
          <w:tcPr>
            <w:tcW w:w="6319" w:type="dxa"/>
            <w:gridSpan w:val="7"/>
            <w:vMerge/>
          </w:tcPr>
          <w:p w:rsidR="00690A5A" w:rsidRDefault="00690A5A" w:rsidP="002802DF"/>
        </w:tc>
        <w:tc>
          <w:tcPr>
            <w:tcW w:w="1403" w:type="dxa"/>
            <w:gridSpan w:val="2"/>
          </w:tcPr>
          <w:p w:rsidR="00690A5A" w:rsidRPr="006E5989" w:rsidRDefault="00690A5A" w:rsidP="002802DF">
            <w:pPr>
              <w:rPr>
                <w:b/>
              </w:rPr>
            </w:pPr>
            <w:r w:rsidRPr="006E5989">
              <w:rPr>
                <w:b/>
              </w:rPr>
              <w:t>Y axis</w:t>
            </w:r>
          </w:p>
        </w:tc>
        <w:tc>
          <w:tcPr>
            <w:tcW w:w="2019" w:type="dxa"/>
            <w:gridSpan w:val="2"/>
          </w:tcPr>
          <w:p w:rsidR="00690A5A" w:rsidRDefault="00690A5A" w:rsidP="002802DF">
            <w:r>
              <w:t>N\A</w:t>
            </w:r>
          </w:p>
        </w:tc>
      </w:tr>
      <w:tr w:rsidR="00690A5A" w:rsidTr="002802DF">
        <w:trPr>
          <w:trHeight w:val="57"/>
        </w:trPr>
        <w:tc>
          <w:tcPr>
            <w:tcW w:w="6319" w:type="dxa"/>
            <w:gridSpan w:val="7"/>
            <w:vMerge/>
          </w:tcPr>
          <w:p w:rsidR="00690A5A" w:rsidRDefault="00690A5A" w:rsidP="002802DF"/>
        </w:tc>
        <w:tc>
          <w:tcPr>
            <w:tcW w:w="3422" w:type="dxa"/>
            <w:gridSpan w:val="4"/>
            <w:shd w:val="clear" w:color="auto" w:fill="D9D9D9"/>
          </w:tcPr>
          <w:p w:rsidR="00690A5A" w:rsidRPr="006E5989" w:rsidRDefault="00690A5A" w:rsidP="002802DF">
            <w:pPr>
              <w:rPr>
                <w:b/>
                <w:sz w:val="16"/>
                <w:szCs w:val="16"/>
              </w:rPr>
            </w:pPr>
          </w:p>
        </w:tc>
      </w:tr>
      <w:tr w:rsidR="0019604F" w:rsidTr="002802DF">
        <w:tc>
          <w:tcPr>
            <w:tcW w:w="6319" w:type="dxa"/>
            <w:gridSpan w:val="7"/>
            <w:vMerge/>
          </w:tcPr>
          <w:p w:rsidR="00690A5A" w:rsidRDefault="00690A5A" w:rsidP="002802DF"/>
        </w:tc>
        <w:tc>
          <w:tcPr>
            <w:tcW w:w="1403" w:type="dxa"/>
            <w:gridSpan w:val="2"/>
          </w:tcPr>
          <w:p w:rsidR="00690A5A" w:rsidRPr="006E5989" w:rsidRDefault="00690A5A" w:rsidP="002802DF">
            <w:pPr>
              <w:rPr>
                <w:b/>
              </w:rPr>
            </w:pPr>
            <w:r w:rsidRPr="006E5989">
              <w:rPr>
                <w:b/>
              </w:rPr>
              <w:t>Parameters</w:t>
            </w:r>
          </w:p>
        </w:tc>
        <w:tc>
          <w:tcPr>
            <w:tcW w:w="2019" w:type="dxa"/>
            <w:gridSpan w:val="2"/>
          </w:tcPr>
          <w:p w:rsidR="00690A5A" w:rsidRDefault="00690A5A" w:rsidP="002802DF">
            <w:r>
              <w:t>O3, NO2, PM10</w:t>
            </w:r>
          </w:p>
        </w:tc>
      </w:tr>
      <w:tr w:rsidR="00690A5A" w:rsidTr="002802DF">
        <w:trPr>
          <w:trHeight w:val="113"/>
        </w:trPr>
        <w:tc>
          <w:tcPr>
            <w:tcW w:w="6319" w:type="dxa"/>
            <w:gridSpan w:val="7"/>
            <w:vMerge/>
          </w:tcPr>
          <w:p w:rsidR="00690A5A" w:rsidRDefault="00690A5A" w:rsidP="002802DF"/>
        </w:tc>
        <w:tc>
          <w:tcPr>
            <w:tcW w:w="3422" w:type="dxa"/>
            <w:gridSpan w:val="4"/>
            <w:shd w:val="clear" w:color="auto" w:fill="D9D9D9"/>
          </w:tcPr>
          <w:p w:rsidR="00690A5A" w:rsidRPr="006E5989" w:rsidRDefault="00690A5A" w:rsidP="002802DF">
            <w:pPr>
              <w:rPr>
                <w:b/>
                <w:sz w:val="16"/>
                <w:szCs w:val="16"/>
              </w:rPr>
            </w:pPr>
          </w:p>
        </w:tc>
      </w:tr>
      <w:tr w:rsidR="0019604F" w:rsidTr="002802DF">
        <w:trPr>
          <w:trHeight w:val="283"/>
        </w:trPr>
        <w:tc>
          <w:tcPr>
            <w:tcW w:w="6319" w:type="dxa"/>
            <w:gridSpan w:val="7"/>
            <w:vMerge/>
          </w:tcPr>
          <w:p w:rsidR="00690A5A" w:rsidRDefault="00690A5A" w:rsidP="002802DF"/>
        </w:tc>
        <w:tc>
          <w:tcPr>
            <w:tcW w:w="1403" w:type="dxa"/>
            <w:gridSpan w:val="2"/>
          </w:tcPr>
          <w:p w:rsidR="00690A5A" w:rsidRPr="006E5989" w:rsidRDefault="00690A5A" w:rsidP="002802DF">
            <w:pPr>
              <w:rPr>
                <w:b/>
              </w:rPr>
            </w:pPr>
            <w:r w:rsidRPr="006E5989">
              <w:rPr>
                <w:b/>
              </w:rPr>
              <w:t xml:space="preserve">Time </w:t>
            </w:r>
            <w:proofErr w:type="spellStart"/>
            <w:r w:rsidRPr="006E5989">
              <w:rPr>
                <w:b/>
              </w:rPr>
              <w:t>Avg</w:t>
            </w:r>
            <w:proofErr w:type="spellEnd"/>
          </w:p>
        </w:tc>
        <w:tc>
          <w:tcPr>
            <w:tcW w:w="2019" w:type="dxa"/>
            <w:gridSpan w:val="2"/>
          </w:tcPr>
          <w:p w:rsidR="00690A5A" w:rsidRDefault="00690A5A" w:rsidP="002802DF">
            <w:r>
              <w:t>FREE</w:t>
            </w:r>
          </w:p>
        </w:tc>
      </w:tr>
      <w:tr w:rsidR="0019604F" w:rsidTr="002802DF">
        <w:trPr>
          <w:trHeight w:val="283"/>
        </w:trPr>
        <w:tc>
          <w:tcPr>
            <w:tcW w:w="6319" w:type="dxa"/>
            <w:gridSpan w:val="7"/>
            <w:vMerge/>
          </w:tcPr>
          <w:p w:rsidR="00690A5A" w:rsidRDefault="00690A5A" w:rsidP="002802DF"/>
        </w:tc>
        <w:tc>
          <w:tcPr>
            <w:tcW w:w="1403" w:type="dxa"/>
            <w:gridSpan w:val="2"/>
          </w:tcPr>
          <w:p w:rsidR="00690A5A" w:rsidRPr="006E5989" w:rsidRDefault="00690A5A" w:rsidP="002802DF">
            <w:pPr>
              <w:rPr>
                <w:b/>
              </w:rPr>
            </w:pPr>
            <w:r w:rsidRPr="006E5989">
              <w:rPr>
                <w:b/>
              </w:rPr>
              <w:t>Daily Stats</w:t>
            </w:r>
          </w:p>
        </w:tc>
        <w:tc>
          <w:tcPr>
            <w:tcW w:w="2019" w:type="dxa"/>
            <w:gridSpan w:val="2"/>
          </w:tcPr>
          <w:p w:rsidR="00690A5A" w:rsidRDefault="00690A5A" w:rsidP="002802DF">
            <w:r>
              <w:t>FREE</w:t>
            </w:r>
          </w:p>
        </w:tc>
      </w:tr>
      <w:tr w:rsidR="0019604F" w:rsidTr="002802DF">
        <w:trPr>
          <w:trHeight w:val="283"/>
        </w:trPr>
        <w:tc>
          <w:tcPr>
            <w:tcW w:w="6319" w:type="dxa"/>
            <w:gridSpan w:val="7"/>
            <w:vMerge/>
          </w:tcPr>
          <w:p w:rsidR="00690A5A" w:rsidRDefault="00690A5A" w:rsidP="002802DF"/>
        </w:tc>
        <w:tc>
          <w:tcPr>
            <w:tcW w:w="1403" w:type="dxa"/>
            <w:gridSpan w:val="2"/>
          </w:tcPr>
          <w:p w:rsidR="00690A5A" w:rsidRPr="006E5989" w:rsidRDefault="00690A5A" w:rsidP="002802DF">
            <w:pPr>
              <w:rPr>
                <w:b/>
              </w:rPr>
            </w:pPr>
            <w:r w:rsidRPr="006E5989">
              <w:rPr>
                <w:b/>
              </w:rPr>
              <w:t>Season</w:t>
            </w:r>
          </w:p>
        </w:tc>
        <w:tc>
          <w:tcPr>
            <w:tcW w:w="2019" w:type="dxa"/>
            <w:gridSpan w:val="2"/>
          </w:tcPr>
          <w:p w:rsidR="00690A5A" w:rsidRDefault="00690A5A" w:rsidP="002802DF">
            <w:r>
              <w:t>FREE</w:t>
            </w:r>
          </w:p>
        </w:tc>
      </w:tr>
      <w:tr w:rsidR="0019604F" w:rsidTr="002802DF">
        <w:trPr>
          <w:trHeight w:val="283"/>
        </w:trPr>
        <w:tc>
          <w:tcPr>
            <w:tcW w:w="6319" w:type="dxa"/>
            <w:gridSpan w:val="7"/>
            <w:vMerge/>
          </w:tcPr>
          <w:p w:rsidR="00690A5A" w:rsidRDefault="00690A5A" w:rsidP="002802DF"/>
        </w:tc>
        <w:tc>
          <w:tcPr>
            <w:tcW w:w="1403" w:type="dxa"/>
            <w:gridSpan w:val="2"/>
          </w:tcPr>
          <w:p w:rsidR="00690A5A" w:rsidRPr="006E5989" w:rsidRDefault="00690A5A" w:rsidP="002802DF">
            <w:pPr>
              <w:rPr>
                <w:b/>
              </w:rPr>
            </w:pPr>
            <w:r w:rsidRPr="006E5989">
              <w:rPr>
                <w:b/>
              </w:rPr>
              <w:t>Day</w:t>
            </w:r>
          </w:p>
        </w:tc>
        <w:tc>
          <w:tcPr>
            <w:tcW w:w="2019" w:type="dxa"/>
            <w:gridSpan w:val="2"/>
          </w:tcPr>
          <w:p w:rsidR="00690A5A" w:rsidRDefault="00690A5A" w:rsidP="002802DF">
            <w:r>
              <w:t>FREE</w:t>
            </w:r>
          </w:p>
        </w:tc>
      </w:tr>
      <w:tr w:rsidR="00690A5A" w:rsidTr="002802DF">
        <w:trPr>
          <w:trHeight w:val="203"/>
        </w:trPr>
        <w:tc>
          <w:tcPr>
            <w:tcW w:w="6319" w:type="dxa"/>
            <w:gridSpan w:val="7"/>
            <w:vMerge/>
          </w:tcPr>
          <w:p w:rsidR="00690A5A" w:rsidRDefault="00690A5A" w:rsidP="002802DF"/>
        </w:tc>
        <w:tc>
          <w:tcPr>
            <w:tcW w:w="3422" w:type="dxa"/>
            <w:gridSpan w:val="4"/>
            <w:shd w:val="clear" w:color="auto" w:fill="D9D9D9"/>
          </w:tcPr>
          <w:p w:rsidR="00690A5A" w:rsidRPr="006E5989" w:rsidRDefault="00690A5A" w:rsidP="002802DF">
            <w:pPr>
              <w:rPr>
                <w:b/>
                <w:sz w:val="16"/>
                <w:szCs w:val="16"/>
              </w:rPr>
            </w:pPr>
          </w:p>
        </w:tc>
      </w:tr>
      <w:tr w:rsidR="0019604F" w:rsidTr="002802DF">
        <w:trPr>
          <w:trHeight w:val="283"/>
        </w:trPr>
        <w:tc>
          <w:tcPr>
            <w:tcW w:w="6319" w:type="dxa"/>
            <w:gridSpan w:val="7"/>
            <w:vMerge/>
          </w:tcPr>
          <w:p w:rsidR="00690A5A" w:rsidRDefault="00690A5A" w:rsidP="002802DF"/>
        </w:tc>
        <w:tc>
          <w:tcPr>
            <w:tcW w:w="1403" w:type="dxa"/>
            <w:gridSpan w:val="2"/>
          </w:tcPr>
          <w:p w:rsidR="00690A5A" w:rsidRPr="006E5989" w:rsidRDefault="00690A5A" w:rsidP="002802DF">
            <w:pPr>
              <w:rPr>
                <w:b/>
              </w:rPr>
            </w:pPr>
            <w:r w:rsidRPr="006E5989">
              <w:rPr>
                <w:b/>
              </w:rPr>
              <w:t>Threshold</w:t>
            </w:r>
          </w:p>
        </w:tc>
        <w:tc>
          <w:tcPr>
            <w:tcW w:w="2019" w:type="dxa"/>
            <w:gridSpan w:val="2"/>
          </w:tcPr>
          <w:p w:rsidR="00690A5A" w:rsidRDefault="00690A5A" w:rsidP="002802DF"/>
        </w:tc>
      </w:tr>
      <w:tr w:rsidR="00690A5A" w:rsidTr="002802DF">
        <w:trPr>
          <w:trHeight w:val="750"/>
        </w:trPr>
        <w:tc>
          <w:tcPr>
            <w:tcW w:w="6319" w:type="dxa"/>
            <w:gridSpan w:val="7"/>
            <w:vMerge/>
          </w:tcPr>
          <w:p w:rsidR="00690A5A" w:rsidRDefault="00690A5A" w:rsidP="002802DF"/>
        </w:tc>
        <w:tc>
          <w:tcPr>
            <w:tcW w:w="3422" w:type="dxa"/>
            <w:gridSpan w:val="4"/>
            <w:shd w:val="clear" w:color="auto" w:fill="D9D9D9"/>
          </w:tcPr>
          <w:p w:rsidR="00690A5A" w:rsidRDefault="00690A5A" w:rsidP="002802DF"/>
        </w:tc>
      </w:tr>
      <w:tr w:rsidR="00690A5A" w:rsidTr="002802DF">
        <w:trPr>
          <w:cantSplit/>
          <w:trHeight w:val="1543"/>
        </w:trPr>
        <w:tc>
          <w:tcPr>
            <w:tcW w:w="821" w:type="dxa"/>
            <w:shd w:val="clear" w:color="auto" w:fill="8DB3E2"/>
            <w:textDirection w:val="btLr"/>
          </w:tcPr>
          <w:p w:rsidR="00690A5A" w:rsidRDefault="00690A5A" w:rsidP="002802DF">
            <w:pPr>
              <w:ind w:left="113" w:right="113"/>
              <w:jc w:val="center"/>
            </w:pPr>
            <w:r>
              <w:t>Description</w:t>
            </w:r>
          </w:p>
        </w:tc>
        <w:tc>
          <w:tcPr>
            <w:tcW w:w="8920" w:type="dxa"/>
            <w:gridSpan w:val="10"/>
          </w:tcPr>
          <w:p w:rsidR="00690A5A" w:rsidRDefault="00690A5A" w:rsidP="00F925C4">
            <w:proofErr w:type="spellStart"/>
            <w:r>
              <w:t>GeoMap</w:t>
            </w:r>
            <w:proofErr w:type="spellEnd"/>
            <w:r>
              <w:t xml:space="preserve"> map showing the locations of the selected stations, together with the Target value for O3 (8hr mean), hourly NO2, daily PM10, hourly WS and TEMP. Colors indicate whether or not the uncertainty </w:t>
            </w:r>
            <w:proofErr w:type="spellStart"/>
            <w:r>
              <w:t>criterium</w:t>
            </w:r>
            <w:proofErr w:type="spellEnd"/>
            <w:r>
              <w:t xml:space="preserve"> is satisfied yes or no; and if not satisfied the location in the target (Bias &gt;0, B</w:t>
            </w:r>
            <w:r w:rsidR="00FE6671">
              <w:t>ia</w:t>
            </w:r>
            <w:r>
              <w:t>s &lt;0, Correlation dominated or NMSD dominated</w:t>
            </w:r>
          </w:p>
        </w:tc>
      </w:tr>
      <w:tr w:rsidR="00690A5A" w:rsidTr="002802DF">
        <w:trPr>
          <w:cantSplit/>
          <w:trHeight w:val="254"/>
        </w:trPr>
        <w:tc>
          <w:tcPr>
            <w:tcW w:w="9741" w:type="dxa"/>
            <w:gridSpan w:val="11"/>
            <w:shd w:val="clear" w:color="auto" w:fill="7F7F7F"/>
            <w:textDirection w:val="btLr"/>
          </w:tcPr>
          <w:p w:rsidR="00690A5A" w:rsidRDefault="00690A5A" w:rsidP="002802DF"/>
        </w:tc>
      </w:tr>
      <w:tr w:rsidR="00690A5A" w:rsidTr="002802DF">
        <w:trPr>
          <w:cantSplit/>
          <w:trHeight w:val="1440"/>
        </w:trPr>
        <w:tc>
          <w:tcPr>
            <w:tcW w:w="821" w:type="dxa"/>
            <w:shd w:val="clear" w:color="auto" w:fill="8DB3E2"/>
            <w:textDirection w:val="btLr"/>
          </w:tcPr>
          <w:p w:rsidR="00690A5A" w:rsidRDefault="00690A5A" w:rsidP="002802DF">
            <w:pPr>
              <w:ind w:left="113" w:right="113"/>
              <w:jc w:val="center"/>
            </w:pPr>
            <w:r>
              <w:t>MQO</w:t>
            </w:r>
          </w:p>
        </w:tc>
        <w:tc>
          <w:tcPr>
            <w:tcW w:w="8920" w:type="dxa"/>
            <w:gridSpan w:val="10"/>
          </w:tcPr>
          <w:p w:rsidR="00690A5A" w:rsidRDefault="00690A5A" w:rsidP="002802DF"/>
          <w:p w:rsidR="00690A5A" w:rsidRDefault="00690A5A" w:rsidP="00F925C4">
            <w:r>
              <w:t>For details, see Section</w:t>
            </w:r>
            <w:r w:rsidR="00FE6671">
              <w:t xml:space="preserve"> </w:t>
            </w:r>
            <w:r w:rsidR="00FE6671">
              <w:fldChar w:fldCharType="begin"/>
            </w:r>
            <w:r w:rsidR="00FE6671">
              <w:instrText xml:space="preserve"> REF _Ref392252598 \r \h </w:instrText>
            </w:r>
            <w:r w:rsidR="00FE6671">
              <w:fldChar w:fldCharType="separate"/>
            </w:r>
            <w:r w:rsidR="006B094A">
              <w:t>4.2</w:t>
            </w:r>
            <w:r w:rsidR="00FE6671">
              <w:fldChar w:fldCharType="end"/>
            </w:r>
            <w:r>
              <w:t>.</w:t>
            </w:r>
          </w:p>
          <w:p w:rsidR="00690A5A" w:rsidRPr="00A1515C" w:rsidRDefault="00690A5A" w:rsidP="002802DF">
            <w:pPr>
              <w:jc w:val="center"/>
            </w:pPr>
          </w:p>
        </w:tc>
      </w:tr>
      <w:tr w:rsidR="00690A5A" w:rsidTr="002802DF">
        <w:trPr>
          <w:cantSplit/>
          <w:trHeight w:val="209"/>
        </w:trPr>
        <w:tc>
          <w:tcPr>
            <w:tcW w:w="9741" w:type="dxa"/>
            <w:gridSpan w:val="11"/>
            <w:shd w:val="clear" w:color="auto" w:fill="7F7F7F"/>
            <w:textDirection w:val="btLr"/>
          </w:tcPr>
          <w:p w:rsidR="00690A5A" w:rsidRPr="006E5989" w:rsidRDefault="00690A5A" w:rsidP="002802DF">
            <w:pPr>
              <w:rPr>
                <w:sz w:val="16"/>
                <w:szCs w:val="16"/>
              </w:rPr>
            </w:pPr>
          </w:p>
        </w:tc>
      </w:tr>
      <w:tr w:rsidR="0019604F" w:rsidTr="002802DF">
        <w:trPr>
          <w:cantSplit/>
          <w:trHeight w:val="438"/>
        </w:trPr>
        <w:tc>
          <w:tcPr>
            <w:tcW w:w="821" w:type="dxa"/>
            <w:vMerge w:val="restart"/>
            <w:shd w:val="clear" w:color="auto" w:fill="8DB3E2"/>
            <w:textDirection w:val="btLr"/>
          </w:tcPr>
          <w:p w:rsidR="00690A5A" w:rsidRDefault="00690A5A" w:rsidP="002802DF">
            <w:pPr>
              <w:ind w:left="113" w:right="113"/>
              <w:jc w:val="center"/>
            </w:pPr>
            <w:r>
              <w:t>Options</w:t>
            </w:r>
          </w:p>
        </w:tc>
        <w:tc>
          <w:tcPr>
            <w:tcW w:w="697" w:type="dxa"/>
          </w:tcPr>
          <w:p w:rsidR="00690A5A" w:rsidRPr="009E6F27" w:rsidRDefault="00690A5A" w:rsidP="002802DF">
            <w:pPr>
              <w:jc w:val="center"/>
            </w:pPr>
            <w:r w:rsidRPr="006E5989">
              <w:rPr>
                <w:b/>
              </w:rPr>
              <w:t>O</w:t>
            </w:r>
            <w:r w:rsidRPr="009E6F27">
              <w:t>BS</w:t>
            </w:r>
          </w:p>
        </w:tc>
        <w:tc>
          <w:tcPr>
            <w:tcW w:w="790" w:type="dxa"/>
          </w:tcPr>
          <w:p w:rsidR="00690A5A" w:rsidRPr="009E6F27" w:rsidRDefault="00690A5A" w:rsidP="002802DF">
            <w:pPr>
              <w:jc w:val="center"/>
            </w:pPr>
            <w:r w:rsidRPr="006E5989">
              <w:rPr>
                <w:b/>
              </w:rPr>
              <w:t>M</w:t>
            </w:r>
            <w:r w:rsidRPr="009E6F27">
              <w:t>OD</w:t>
            </w:r>
          </w:p>
        </w:tc>
        <w:tc>
          <w:tcPr>
            <w:tcW w:w="696" w:type="dxa"/>
          </w:tcPr>
          <w:p w:rsidR="00690A5A" w:rsidRPr="009E6F27" w:rsidRDefault="00690A5A" w:rsidP="002802DF">
            <w:pPr>
              <w:jc w:val="center"/>
            </w:pPr>
            <w:r w:rsidRPr="006E5989">
              <w:rPr>
                <w:b/>
              </w:rPr>
              <w:t>P</w:t>
            </w:r>
            <w:r w:rsidRPr="009E6F27">
              <w:t>AR</w:t>
            </w:r>
          </w:p>
        </w:tc>
        <w:tc>
          <w:tcPr>
            <w:tcW w:w="830" w:type="dxa"/>
          </w:tcPr>
          <w:p w:rsidR="00690A5A" w:rsidRPr="009E6F27" w:rsidRDefault="00690A5A" w:rsidP="002802DF">
            <w:pPr>
              <w:jc w:val="center"/>
            </w:pPr>
            <w:r w:rsidRPr="006E5989">
              <w:rPr>
                <w:b/>
              </w:rPr>
              <w:t>S</w:t>
            </w:r>
            <w:r w:rsidRPr="009E6F27">
              <w:t>CEN</w:t>
            </w:r>
          </w:p>
        </w:tc>
        <w:tc>
          <w:tcPr>
            <w:tcW w:w="763" w:type="dxa"/>
          </w:tcPr>
          <w:p w:rsidR="00690A5A" w:rsidRDefault="00690A5A" w:rsidP="002802DF">
            <w:pPr>
              <w:jc w:val="center"/>
            </w:pPr>
            <w:r>
              <w:t>Other</w:t>
            </w:r>
          </w:p>
        </w:tc>
        <w:tc>
          <w:tcPr>
            <w:tcW w:w="1728" w:type="dxa"/>
            <w:gridSpan w:val="2"/>
            <w:shd w:val="clear" w:color="auto" w:fill="BFBFBF"/>
          </w:tcPr>
          <w:p w:rsidR="00690A5A" w:rsidRDefault="00690A5A" w:rsidP="002802DF">
            <w:pPr>
              <w:jc w:val="center"/>
            </w:pPr>
          </w:p>
        </w:tc>
        <w:tc>
          <w:tcPr>
            <w:tcW w:w="1729" w:type="dxa"/>
            <w:gridSpan w:val="2"/>
          </w:tcPr>
          <w:p w:rsidR="00690A5A" w:rsidRDefault="00690A5A" w:rsidP="002802DF">
            <w:pPr>
              <w:jc w:val="center"/>
            </w:pPr>
            <w:r>
              <w:t>Single</w:t>
            </w:r>
          </w:p>
          <w:p w:rsidR="00690A5A" w:rsidRDefault="00690A5A" w:rsidP="002802DF">
            <w:pPr>
              <w:jc w:val="center"/>
            </w:pPr>
            <w:r>
              <w:t>Mode</w:t>
            </w:r>
          </w:p>
        </w:tc>
        <w:tc>
          <w:tcPr>
            <w:tcW w:w="1687" w:type="dxa"/>
          </w:tcPr>
          <w:p w:rsidR="00690A5A" w:rsidRDefault="00690A5A" w:rsidP="002802DF">
            <w:pPr>
              <w:jc w:val="center"/>
            </w:pPr>
            <w:r>
              <w:t>Group</w:t>
            </w:r>
          </w:p>
          <w:p w:rsidR="00690A5A" w:rsidRDefault="00690A5A" w:rsidP="002802DF">
            <w:pPr>
              <w:jc w:val="center"/>
            </w:pPr>
            <w:r>
              <w:t>mode</w:t>
            </w:r>
          </w:p>
        </w:tc>
      </w:tr>
      <w:tr w:rsidR="0019604F" w:rsidTr="002802DF">
        <w:trPr>
          <w:cantSplit/>
          <w:trHeight w:val="516"/>
        </w:trPr>
        <w:tc>
          <w:tcPr>
            <w:tcW w:w="821" w:type="dxa"/>
            <w:vMerge/>
            <w:shd w:val="clear" w:color="auto" w:fill="8DB3E2"/>
            <w:textDirection w:val="btLr"/>
          </w:tcPr>
          <w:p w:rsidR="00690A5A" w:rsidRDefault="00690A5A" w:rsidP="002802DF">
            <w:pPr>
              <w:ind w:left="113" w:right="113"/>
            </w:pPr>
          </w:p>
        </w:tc>
        <w:tc>
          <w:tcPr>
            <w:tcW w:w="697" w:type="dxa"/>
          </w:tcPr>
          <w:p w:rsidR="00690A5A" w:rsidRDefault="00690A5A" w:rsidP="002802DF">
            <w:pPr>
              <w:jc w:val="center"/>
            </w:pPr>
          </w:p>
        </w:tc>
        <w:tc>
          <w:tcPr>
            <w:tcW w:w="790" w:type="dxa"/>
          </w:tcPr>
          <w:p w:rsidR="00690A5A" w:rsidRDefault="00690A5A" w:rsidP="002802DF">
            <w:pPr>
              <w:jc w:val="center"/>
            </w:pPr>
            <w:r>
              <w:t>X</w:t>
            </w:r>
          </w:p>
        </w:tc>
        <w:tc>
          <w:tcPr>
            <w:tcW w:w="696" w:type="dxa"/>
          </w:tcPr>
          <w:p w:rsidR="00690A5A" w:rsidRDefault="00690A5A" w:rsidP="002802DF">
            <w:pPr>
              <w:jc w:val="center"/>
            </w:pPr>
            <w:r>
              <w:t>X</w:t>
            </w:r>
          </w:p>
        </w:tc>
        <w:tc>
          <w:tcPr>
            <w:tcW w:w="830" w:type="dxa"/>
          </w:tcPr>
          <w:p w:rsidR="00690A5A" w:rsidRDefault="00690A5A" w:rsidP="002802DF">
            <w:pPr>
              <w:jc w:val="center"/>
            </w:pPr>
          </w:p>
        </w:tc>
        <w:tc>
          <w:tcPr>
            <w:tcW w:w="763" w:type="dxa"/>
          </w:tcPr>
          <w:p w:rsidR="00690A5A" w:rsidRDefault="00690A5A" w:rsidP="002802DF">
            <w:pPr>
              <w:jc w:val="center"/>
            </w:pPr>
          </w:p>
        </w:tc>
        <w:tc>
          <w:tcPr>
            <w:tcW w:w="1728" w:type="dxa"/>
            <w:gridSpan w:val="2"/>
            <w:shd w:val="clear" w:color="auto" w:fill="BFBFBF"/>
          </w:tcPr>
          <w:p w:rsidR="00690A5A" w:rsidRDefault="00690A5A" w:rsidP="002802DF">
            <w:pPr>
              <w:jc w:val="center"/>
            </w:pPr>
          </w:p>
        </w:tc>
        <w:tc>
          <w:tcPr>
            <w:tcW w:w="1729" w:type="dxa"/>
            <w:gridSpan w:val="2"/>
          </w:tcPr>
          <w:p w:rsidR="00690A5A" w:rsidRDefault="00690A5A" w:rsidP="002802DF">
            <w:pPr>
              <w:jc w:val="center"/>
            </w:pPr>
            <w:r>
              <w:t>YES</w:t>
            </w:r>
          </w:p>
        </w:tc>
        <w:tc>
          <w:tcPr>
            <w:tcW w:w="1687" w:type="dxa"/>
          </w:tcPr>
          <w:p w:rsidR="00690A5A" w:rsidRDefault="00690A5A" w:rsidP="002802DF">
            <w:pPr>
              <w:jc w:val="center"/>
            </w:pPr>
            <w:r>
              <w:t>NO</w:t>
            </w:r>
          </w:p>
        </w:tc>
      </w:tr>
    </w:tbl>
    <w:p w:rsidR="00690A5A" w:rsidRDefault="00690A5A" w:rsidP="00AB105A">
      <w:pPr>
        <w:rPr>
          <w:sz w:val="22"/>
          <w:szCs w:val="22"/>
          <w:lang w:val="en-GB"/>
        </w:rPr>
      </w:pPr>
    </w:p>
    <w:p w:rsidR="00690A5A" w:rsidRPr="006723C1" w:rsidRDefault="00690A5A" w:rsidP="00AB105A">
      <w:pPr>
        <w:rPr>
          <w:sz w:val="22"/>
          <w:szCs w:val="22"/>
          <w:lang w:val="en-GB"/>
        </w:rPr>
      </w:pPr>
    </w:p>
    <w:p w:rsidR="00690A5A" w:rsidRDefault="00690A5A"/>
    <w:p w:rsidR="00690A5A" w:rsidRDefault="00690A5A"/>
    <w:p w:rsidR="00690A5A" w:rsidRDefault="00690A5A"/>
    <w:p w:rsidR="00690A5A" w:rsidRDefault="00690A5A"/>
    <w:p w:rsidR="00690A5A" w:rsidRDefault="00690A5A">
      <w:pPr>
        <w:rPr>
          <w:sz w:val="22"/>
          <w:szCs w:val="22"/>
          <w:lang w:val="en-GB"/>
        </w:rPr>
      </w:pPr>
      <w:r>
        <w:br w:type="page"/>
      </w:r>
      <w:bookmarkEnd w:id="378"/>
      <w:bookmarkEnd w:id="379"/>
      <w:bookmarkEnd w:id="470"/>
    </w:p>
    <w:tbl>
      <w:tblPr>
        <w:tblW w:w="944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766"/>
        <w:gridCol w:w="899"/>
        <w:gridCol w:w="1016"/>
        <w:gridCol w:w="898"/>
        <w:gridCol w:w="1066"/>
        <w:gridCol w:w="982"/>
        <w:gridCol w:w="619"/>
        <w:gridCol w:w="23"/>
        <w:gridCol w:w="522"/>
        <w:gridCol w:w="980"/>
        <w:gridCol w:w="264"/>
        <w:gridCol w:w="1411"/>
      </w:tblGrid>
      <w:tr w:rsidR="00690A5A" w:rsidTr="00505BAB">
        <w:tc>
          <w:tcPr>
            <w:tcW w:w="6246" w:type="dxa"/>
            <w:gridSpan w:val="7"/>
          </w:tcPr>
          <w:p w:rsidR="00690A5A" w:rsidRPr="00DF50B6" w:rsidRDefault="00690A5A" w:rsidP="006600DA">
            <w:pPr>
              <w:pStyle w:val="Heading3"/>
              <w:rPr>
                <w:sz w:val="32"/>
                <w:szCs w:val="32"/>
              </w:rPr>
            </w:pPr>
            <w:bookmarkStart w:id="492" w:name="_Toc410806073"/>
            <w:r w:rsidRPr="00DF50B6">
              <w:lastRenderedPageBreak/>
              <w:t xml:space="preserve">Google Earth </w:t>
            </w:r>
            <w:r w:rsidRPr="006600DA">
              <w:rPr>
                <w:b w:val="0"/>
              </w:rPr>
              <w:t xml:space="preserve">(Mean, Exc. Days, Bias, NMB, Std. </w:t>
            </w:r>
            <w:proofErr w:type="spellStart"/>
            <w:r w:rsidRPr="006600DA">
              <w:rPr>
                <w:b w:val="0"/>
              </w:rPr>
              <w:t>Dev</w:t>
            </w:r>
            <w:proofErr w:type="spellEnd"/>
            <w:r w:rsidRPr="006600DA">
              <w:rPr>
                <w:b w:val="0"/>
              </w:rPr>
              <w:t xml:space="preserve">, R, RMSE, RDE, </w:t>
            </w:r>
            <w:proofErr w:type="spellStart"/>
            <w:r w:rsidRPr="006600DA">
              <w:rPr>
                <w:b w:val="0"/>
              </w:rPr>
              <w:t>σM</w:t>
            </w:r>
            <w:proofErr w:type="spellEnd"/>
            <w:r w:rsidRPr="006600DA">
              <w:rPr>
                <w:b w:val="0"/>
              </w:rPr>
              <w:t>/</w:t>
            </w:r>
            <w:proofErr w:type="spellStart"/>
            <w:r w:rsidRPr="006600DA">
              <w:rPr>
                <w:b w:val="0"/>
              </w:rPr>
              <w:t>σO</w:t>
            </w:r>
            <w:proofErr w:type="spellEnd"/>
            <w:r w:rsidRPr="006600DA">
              <w:rPr>
                <w:b w:val="0"/>
              </w:rPr>
              <w:t>, NMSD)</w:t>
            </w:r>
            <w:bookmarkEnd w:id="492"/>
          </w:p>
        </w:tc>
        <w:tc>
          <w:tcPr>
            <w:tcW w:w="3200" w:type="dxa"/>
            <w:gridSpan w:val="5"/>
            <w:vAlign w:val="center"/>
          </w:tcPr>
          <w:p w:rsidR="00690A5A" w:rsidRDefault="00690A5A" w:rsidP="006E5989">
            <w:pPr>
              <w:jc w:val="center"/>
              <w:rPr>
                <w:i/>
                <w:sz w:val="36"/>
                <w:szCs w:val="36"/>
              </w:rPr>
            </w:pPr>
            <w:r w:rsidRPr="006E5989">
              <w:rPr>
                <w:i/>
                <w:sz w:val="36"/>
                <w:szCs w:val="36"/>
              </w:rPr>
              <w:t>58,59,60,61,62,</w:t>
            </w:r>
          </w:p>
          <w:p w:rsidR="00690A5A" w:rsidRPr="006E5989" w:rsidRDefault="00690A5A" w:rsidP="006E5989">
            <w:pPr>
              <w:jc w:val="center"/>
              <w:rPr>
                <w:sz w:val="28"/>
                <w:szCs w:val="28"/>
              </w:rPr>
            </w:pPr>
            <w:r w:rsidRPr="006E5989">
              <w:rPr>
                <w:i/>
                <w:sz w:val="36"/>
                <w:szCs w:val="36"/>
              </w:rPr>
              <w:t>63, 64,67,68,69</w:t>
            </w:r>
          </w:p>
        </w:tc>
      </w:tr>
      <w:tr w:rsidR="00690A5A" w:rsidTr="00505BAB">
        <w:tc>
          <w:tcPr>
            <w:tcW w:w="9446" w:type="dxa"/>
            <w:gridSpan w:val="12"/>
            <w:shd w:val="clear" w:color="auto" w:fill="D9D9D9"/>
          </w:tcPr>
          <w:p w:rsidR="00690A5A" w:rsidRDefault="00690A5A" w:rsidP="00C06DFC"/>
        </w:tc>
      </w:tr>
      <w:tr w:rsidR="00690A5A" w:rsidTr="00505BAB">
        <w:trPr>
          <w:trHeight w:val="283"/>
        </w:trPr>
        <w:tc>
          <w:tcPr>
            <w:tcW w:w="6791" w:type="dxa"/>
            <w:gridSpan w:val="9"/>
            <w:vMerge w:val="restart"/>
          </w:tcPr>
          <w:p w:rsidR="00690A5A" w:rsidRDefault="008A7E62" w:rsidP="00505BAB">
            <w:r>
              <w:rPr>
                <w:noProof/>
              </w:rPr>
              <mc:AlternateContent>
                <mc:Choice Requires="wpg">
                  <w:drawing>
                    <wp:anchor distT="0" distB="0" distL="114300" distR="114300" simplePos="0" relativeHeight="251658240" behindDoc="0" locked="0" layoutInCell="1" allowOverlap="1" wp14:anchorId="461D028D" wp14:editId="61F7C5D8">
                      <wp:simplePos x="0" y="0"/>
                      <wp:positionH relativeFrom="column">
                        <wp:posOffset>-38100</wp:posOffset>
                      </wp:positionH>
                      <wp:positionV relativeFrom="paragraph">
                        <wp:posOffset>76200</wp:posOffset>
                      </wp:positionV>
                      <wp:extent cx="4239895" cy="3255645"/>
                      <wp:effectExtent l="0" t="0" r="8255" b="1905"/>
                      <wp:wrapNone/>
                      <wp:docPr id="6"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239895" cy="3255645"/>
                                <a:chOff x="0" y="0"/>
                                <a:chExt cx="6156960" cy="4821838"/>
                              </a:xfrm>
                            </wpg:grpSpPr>
                            <pic:pic xmlns:pic="http://schemas.openxmlformats.org/drawingml/2006/picture">
                              <pic:nvPicPr>
                                <pic:cNvPr id="2" name="Picture 2"/>
                                <pic:cNvPicPr>
                                  <a:picLocks noChangeAspect="1"/>
                                </pic:cNvPicPr>
                              </pic:nvPicPr>
                              <pic:blipFill rotWithShape="1">
                                <a:blip r:embed="rId158">
                                  <a:extLst>
                                    <a:ext uri="{28A0092B-C50C-407E-A947-70E740481C1C}">
                                      <a14:useLocalDpi xmlns:a14="http://schemas.microsoft.com/office/drawing/2010/main" val="0"/>
                                    </a:ext>
                                  </a:extLst>
                                </a:blip>
                                <a:srcRect l="25833" t="10821" r="6833"/>
                                <a:stretch/>
                              </pic:blipFill>
                              <pic:spPr>
                                <a:xfrm>
                                  <a:off x="0" y="0"/>
                                  <a:ext cx="6156960" cy="4821838"/>
                                </a:xfrm>
                                <a:prstGeom prst="rect">
                                  <a:avLst/>
                                </a:prstGeom>
                              </pic:spPr>
                            </pic:pic>
                            <pic:pic xmlns:pic="http://schemas.openxmlformats.org/drawingml/2006/picture">
                              <pic:nvPicPr>
                                <pic:cNvPr id="3" name="Picture 3"/>
                                <pic:cNvPicPr>
                                  <a:picLocks noChangeAspect="1"/>
                                </pic:cNvPicPr>
                              </pic:nvPicPr>
                              <pic:blipFill rotWithShape="1">
                                <a:blip r:embed="rId158">
                                  <a:extLst>
                                    <a:ext uri="{28A0092B-C50C-407E-A947-70E740481C1C}">
                                      <a14:useLocalDpi xmlns:a14="http://schemas.microsoft.com/office/drawing/2010/main" val="0"/>
                                    </a:ext>
                                  </a:extLst>
                                </a:blip>
                                <a:srcRect l="3500" t="24633" r="79667" b="51409"/>
                                <a:stretch/>
                              </pic:blipFill>
                              <pic:spPr>
                                <a:xfrm>
                                  <a:off x="4572000" y="3444240"/>
                                  <a:ext cx="1539240" cy="1295400"/>
                                </a:xfrm>
                                <a:prstGeom prst="rect">
                                  <a:avLst/>
                                </a:prstGeom>
                              </pic:spPr>
                            </pic:pic>
                          </wpg:wgp>
                        </a:graphicData>
                      </a:graphic>
                      <wp14:sizeRelH relativeFrom="page">
                        <wp14:pctWidth>0</wp14:pctWidth>
                      </wp14:sizeRelH>
                      <wp14:sizeRelV relativeFrom="page">
                        <wp14:pctHeight>0</wp14:pctHeight>
                      </wp14:sizeRelV>
                    </wp:anchor>
                  </w:drawing>
                </mc:Choice>
                <mc:Fallback>
                  <w:pict>
                    <v:group id="Group 5" o:spid="_x0000_s1026" style="position:absolute;margin-left:-3pt;margin-top:6pt;width:333.85pt;height:256.35pt;z-index:251658240" coordsize="61569,4821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">
                      <v:shape id="Picture 2" o:spid="_x0000_s1027" type="#_x0000_t75" style="position:absolute;width:61569;height:482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xZ1F3DAAAA2gAAAA8AAABkcnMvZG93bnJldi54bWxEj81qwzAQhO+FvoPYQm+1nGCa4EYJJRAI&#10;JZf8EHpcrK1taq1caRM7bx8VCj0OM/MNs1iNrlNXCrH1bGCS5aCIK29brg2cjpuXOagoyBY7z2Tg&#10;RhFWy8eHBZbWD7yn60FqlSAcSzTQiPSl1rFqyGHMfE+cvC8fHEqSodY24JDgrtPTPH/VDltOCw32&#10;tG6o+j5cnIHCn2d6K6EbcrnUxWfx0e4mP8Y8P43vb6CERvkP/7W31sAUfq+kG6CXd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LFnUXcMAAADaAAAADwAAAAAAAAAAAAAAAACf&#10;AgAAZHJzL2Rvd25yZXYueG1sUEsFBgAAAAAEAAQA9wAAAI8DAAAAAA==&#10;">
                        <v:imagedata r:id="rId175" o:title="" croptop="7092f" cropleft="16930f" cropright="4478f"/>
                        <v:path arrowok="t"/>
                      </v:shape>
                      <v:shape id="Picture 3" o:spid="_x0000_s1028" type="#_x0000_t75" style="position:absolute;left:45720;top:34442;width:15392;height:1295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FQuUzFAAAA2gAAAA8AAABkcnMvZG93bnJldi54bWxEj0FrwkAUhO+F/oflFXprNhpaJGYVGxCK&#10;CK3GVrw9ss8kNPs2ZFeN/75bEDwOM/MNk80H04oz9a6xrGAUxSCIS6sbrhTsiuXLBITzyBpby6Tg&#10;Sg7ms8eHDFNtL7yh89ZXIkDYpaig9r5LpXRlTQZdZDvi4B1tb9AH2VdS93gJcNPKcRy/SYMNh4Ua&#10;O8prKn+3J6PAfR5+9t31+PWdc/K+KVavp3Z9UOr5aVhMQXga/D18a39oBQn8Xwk3QM7+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BULlMxQAAANoAAAAPAAAAAAAAAAAAAAAA&#10;AJ8CAABkcnMvZG93bnJldi54bWxQSwUGAAAAAAQABAD3AAAAkQMAAAAA&#10;">
                        <v:imagedata r:id="rId175" o:title="" croptop="16143f" cropbottom="33691f" cropleft="2294f" cropright="52211f"/>
                        <v:path arrowok="t"/>
                      </v:shape>
                    </v:group>
                  </w:pict>
                </mc:Fallback>
              </mc:AlternateContent>
            </w:r>
          </w:p>
        </w:tc>
        <w:tc>
          <w:tcPr>
            <w:tcW w:w="980" w:type="dxa"/>
          </w:tcPr>
          <w:p w:rsidR="00690A5A" w:rsidRPr="006E5989" w:rsidRDefault="00690A5A" w:rsidP="00C06DFC">
            <w:pPr>
              <w:rPr>
                <w:b/>
              </w:rPr>
            </w:pPr>
            <w:r w:rsidRPr="006E5989">
              <w:rPr>
                <w:b/>
              </w:rPr>
              <w:t>X axis</w:t>
            </w:r>
          </w:p>
        </w:tc>
        <w:tc>
          <w:tcPr>
            <w:tcW w:w="1675" w:type="dxa"/>
            <w:gridSpan w:val="2"/>
          </w:tcPr>
          <w:p w:rsidR="00690A5A" w:rsidRDefault="00690A5A" w:rsidP="00C06DFC">
            <w:r>
              <w:t>N\A</w:t>
            </w:r>
          </w:p>
        </w:tc>
      </w:tr>
      <w:tr w:rsidR="00690A5A" w:rsidTr="00505BAB">
        <w:trPr>
          <w:trHeight w:val="283"/>
        </w:trPr>
        <w:tc>
          <w:tcPr>
            <w:tcW w:w="6791" w:type="dxa"/>
            <w:gridSpan w:val="9"/>
            <w:vMerge/>
          </w:tcPr>
          <w:p w:rsidR="00690A5A" w:rsidRDefault="00690A5A" w:rsidP="00C06DFC"/>
        </w:tc>
        <w:tc>
          <w:tcPr>
            <w:tcW w:w="980" w:type="dxa"/>
          </w:tcPr>
          <w:p w:rsidR="00690A5A" w:rsidRPr="006E5989" w:rsidRDefault="00690A5A" w:rsidP="00C06DFC">
            <w:pPr>
              <w:rPr>
                <w:b/>
              </w:rPr>
            </w:pPr>
            <w:r w:rsidRPr="006E5989">
              <w:rPr>
                <w:b/>
              </w:rPr>
              <w:t>Y axis</w:t>
            </w:r>
          </w:p>
        </w:tc>
        <w:tc>
          <w:tcPr>
            <w:tcW w:w="1675" w:type="dxa"/>
            <w:gridSpan w:val="2"/>
          </w:tcPr>
          <w:p w:rsidR="00690A5A" w:rsidRDefault="00690A5A" w:rsidP="00C06DFC">
            <w:r>
              <w:t>N\A</w:t>
            </w:r>
          </w:p>
        </w:tc>
      </w:tr>
      <w:tr w:rsidR="00690A5A" w:rsidTr="00505BAB">
        <w:trPr>
          <w:trHeight w:val="57"/>
        </w:trPr>
        <w:tc>
          <w:tcPr>
            <w:tcW w:w="6791" w:type="dxa"/>
            <w:gridSpan w:val="9"/>
            <w:vMerge/>
          </w:tcPr>
          <w:p w:rsidR="00690A5A" w:rsidRDefault="00690A5A" w:rsidP="00C06DFC"/>
        </w:tc>
        <w:tc>
          <w:tcPr>
            <w:tcW w:w="2655" w:type="dxa"/>
            <w:gridSpan w:val="3"/>
            <w:shd w:val="clear" w:color="auto" w:fill="D9D9D9"/>
          </w:tcPr>
          <w:p w:rsidR="00690A5A" w:rsidRPr="006E5989" w:rsidRDefault="00690A5A" w:rsidP="00C06DFC">
            <w:pPr>
              <w:rPr>
                <w:b/>
                <w:sz w:val="16"/>
                <w:szCs w:val="16"/>
              </w:rPr>
            </w:pPr>
          </w:p>
        </w:tc>
      </w:tr>
      <w:tr w:rsidR="00690A5A" w:rsidTr="00505BAB">
        <w:tc>
          <w:tcPr>
            <w:tcW w:w="6791" w:type="dxa"/>
            <w:gridSpan w:val="9"/>
            <w:vMerge/>
          </w:tcPr>
          <w:p w:rsidR="00690A5A" w:rsidRDefault="00690A5A" w:rsidP="00C06DFC"/>
        </w:tc>
        <w:tc>
          <w:tcPr>
            <w:tcW w:w="980" w:type="dxa"/>
          </w:tcPr>
          <w:p w:rsidR="00690A5A" w:rsidRPr="006E5989" w:rsidRDefault="00690A5A" w:rsidP="00C06DFC">
            <w:pPr>
              <w:rPr>
                <w:b/>
              </w:rPr>
            </w:pPr>
            <w:r w:rsidRPr="006E5989">
              <w:rPr>
                <w:b/>
              </w:rPr>
              <w:t>Parameters</w:t>
            </w:r>
          </w:p>
        </w:tc>
        <w:tc>
          <w:tcPr>
            <w:tcW w:w="1675" w:type="dxa"/>
            <w:gridSpan w:val="2"/>
          </w:tcPr>
          <w:p w:rsidR="00690A5A" w:rsidRDefault="00690A5A" w:rsidP="00C06DFC">
            <w:r>
              <w:t>FREE</w:t>
            </w:r>
          </w:p>
        </w:tc>
      </w:tr>
      <w:tr w:rsidR="00690A5A" w:rsidTr="00505BAB">
        <w:trPr>
          <w:trHeight w:val="113"/>
        </w:trPr>
        <w:tc>
          <w:tcPr>
            <w:tcW w:w="6791" w:type="dxa"/>
            <w:gridSpan w:val="9"/>
            <w:vMerge/>
          </w:tcPr>
          <w:p w:rsidR="00690A5A" w:rsidRDefault="00690A5A" w:rsidP="00C06DFC"/>
        </w:tc>
        <w:tc>
          <w:tcPr>
            <w:tcW w:w="2655" w:type="dxa"/>
            <w:gridSpan w:val="3"/>
            <w:shd w:val="clear" w:color="auto" w:fill="D9D9D9"/>
          </w:tcPr>
          <w:p w:rsidR="00690A5A" w:rsidRPr="006E5989" w:rsidRDefault="00690A5A" w:rsidP="00C06DFC">
            <w:pPr>
              <w:rPr>
                <w:b/>
                <w:sz w:val="16"/>
                <w:szCs w:val="16"/>
              </w:rPr>
            </w:pPr>
          </w:p>
        </w:tc>
      </w:tr>
      <w:tr w:rsidR="00690A5A" w:rsidTr="00505BAB">
        <w:trPr>
          <w:trHeight w:val="283"/>
        </w:trPr>
        <w:tc>
          <w:tcPr>
            <w:tcW w:w="6791" w:type="dxa"/>
            <w:gridSpan w:val="9"/>
            <w:vMerge/>
          </w:tcPr>
          <w:p w:rsidR="00690A5A" w:rsidRDefault="00690A5A" w:rsidP="00C06DFC"/>
        </w:tc>
        <w:tc>
          <w:tcPr>
            <w:tcW w:w="980" w:type="dxa"/>
          </w:tcPr>
          <w:p w:rsidR="00690A5A" w:rsidRPr="006E5989" w:rsidRDefault="00690A5A" w:rsidP="00C06DFC">
            <w:pPr>
              <w:rPr>
                <w:b/>
              </w:rPr>
            </w:pPr>
            <w:r w:rsidRPr="006E5989">
              <w:rPr>
                <w:b/>
              </w:rPr>
              <w:t xml:space="preserve">Time </w:t>
            </w:r>
            <w:proofErr w:type="spellStart"/>
            <w:r w:rsidRPr="006E5989">
              <w:rPr>
                <w:b/>
              </w:rPr>
              <w:t>Avg</w:t>
            </w:r>
            <w:proofErr w:type="spellEnd"/>
          </w:p>
        </w:tc>
        <w:tc>
          <w:tcPr>
            <w:tcW w:w="1675" w:type="dxa"/>
            <w:gridSpan w:val="2"/>
          </w:tcPr>
          <w:p w:rsidR="00690A5A" w:rsidRDefault="00690A5A" w:rsidP="00C06DFC">
            <w:r>
              <w:t>FREE</w:t>
            </w:r>
          </w:p>
        </w:tc>
      </w:tr>
      <w:tr w:rsidR="00690A5A" w:rsidTr="00505BAB">
        <w:trPr>
          <w:trHeight w:val="283"/>
        </w:trPr>
        <w:tc>
          <w:tcPr>
            <w:tcW w:w="6791" w:type="dxa"/>
            <w:gridSpan w:val="9"/>
            <w:vMerge/>
          </w:tcPr>
          <w:p w:rsidR="00690A5A" w:rsidRDefault="00690A5A" w:rsidP="00C06DFC"/>
        </w:tc>
        <w:tc>
          <w:tcPr>
            <w:tcW w:w="980" w:type="dxa"/>
          </w:tcPr>
          <w:p w:rsidR="00690A5A" w:rsidRPr="006E5989" w:rsidRDefault="00690A5A" w:rsidP="00C06DFC">
            <w:pPr>
              <w:rPr>
                <w:b/>
              </w:rPr>
            </w:pPr>
            <w:r w:rsidRPr="006E5989">
              <w:rPr>
                <w:b/>
              </w:rPr>
              <w:t>Daily Stats</w:t>
            </w:r>
          </w:p>
        </w:tc>
        <w:tc>
          <w:tcPr>
            <w:tcW w:w="1675" w:type="dxa"/>
            <w:gridSpan w:val="2"/>
          </w:tcPr>
          <w:p w:rsidR="00690A5A" w:rsidRDefault="00690A5A" w:rsidP="00C06DFC">
            <w:r>
              <w:t>FREE</w:t>
            </w:r>
          </w:p>
        </w:tc>
      </w:tr>
      <w:tr w:rsidR="00690A5A" w:rsidTr="00505BAB">
        <w:trPr>
          <w:trHeight w:val="283"/>
        </w:trPr>
        <w:tc>
          <w:tcPr>
            <w:tcW w:w="6791" w:type="dxa"/>
            <w:gridSpan w:val="9"/>
            <w:vMerge/>
          </w:tcPr>
          <w:p w:rsidR="00690A5A" w:rsidRDefault="00690A5A" w:rsidP="00C06DFC"/>
        </w:tc>
        <w:tc>
          <w:tcPr>
            <w:tcW w:w="980" w:type="dxa"/>
          </w:tcPr>
          <w:p w:rsidR="00690A5A" w:rsidRPr="006E5989" w:rsidRDefault="00690A5A" w:rsidP="00C06DFC">
            <w:pPr>
              <w:rPr>
                <w:b/>
              </w:rPr>
            </w:pPr>
            <w:r w:rsidRPr="006E5989">
              <w:rPr>
                <w:b/>
              </w:rPr>
              <w:t>Season</w:t>
            </w:r>
          </w:p>
        </w:tc>
        <w:tc>
          <w:tcPr>
            <w:tcW w:w="1675" w:type="dxa"/>
            <w:gridSpan w:val="2"/>
          </w:tcPr>
          <w:p w:rsidR="00690A5A" w:rsidRDefault="00690A5A" w:rsidP="00C06DFC">
            <w:r>
              <w:t>FREE</w:t>
            </w:r>
          </w:p>
        </w:tc>
      </w:tr>
      <w:tr w:rsidR="00690A5A" w:rsidTr="00505BAB">
        <w:trPr>
          <w:trHeight w:val="283"/>
        </w:trPr>
        <w:tc>
          <w:tcPr>
            <w:tcW w:w="6791" w:type="dxa"/>
            <w:gridSpan w:val="9"/>
            <w:vMerge/>
          </w:tcPr>
          <w:p w:rsidR="00690A5A" w:rsidRDefault="00690A5A" w:rsidP="00C06DFC"/>
        </w:tc>
        <w:tc>
          <w:tcPr>
            <w:tcW w:w="980" w:type="dxa"/>
          </w:tcPr>
          <w:p w:rsidR="00690A5A" w:rsidRPr="006E5989" w:rsidRDefault="00690A5A" w:rsidP="00C06DFC">
            <w:pPr>
              <w:rPr>
                <w:b/>
              </w:rPr>
            </w:pPr>
            <w:r w:rsidRPr="006E5989">
              <w:rPr>
                <w:b/>
              </w:rPr>
              <w:t>Day</w:t>
            </w:r>
          </w:p>
        </w:tc>
        <w:tc>
          <w:tcPr>
            <w:tcW w:w="1675" w:type="dxa"/>
            <w:gridSpan w:val="2"/>
          </w:tcPr>
          <w:p w:rsidR="00690A5A" w:rsidRDefault="00690A5A" w:rsidP="00C06DFC">
            <w:r>
              <w:t>FREE</w:t>
            </w:r>
          </w:p>
        </w:tc>
      </w:tr>
      <w:tr w:rsidR="00690A5A" w:rsidTr="00505BAB">
        <w:trPr>
          <w:trHeight w:val="203"/>
        </w:trPr>
        <w:tc>
          <w:tcPr>
            <w:tcW w:w="6791" w:type="dxa"/>
            <w:gridSpan w:val="9"/>
            <w:vMerge/>
          </w:tcPr>
          <w:p w:rsidR="00690A5A" w:rsidRDefault="00690A5A" w:rsidP="00C06DFC"/>
        </w:tc>
        <w:tc>
          <w:tcPr>
            <w:tcW w:w="2655" w:type="dxa"/>
            <w:gridSpan w:val="3"/>
            <w:shd w:val="clear" w:color="auto" w:fill="D9D9D9"/>
          </w:tcPr>
          <w:p w:rsidR="00690A5A" w:rsidRPr="006E5989" w:rsidRDefault="00690A5A" w:rsidP="00C06DFC">
            <w:pPr>
              <w:rPr>
                <w:b/>
                <w:sz w:val="16"/>
                <w:szCs w:val="16"/>
              </w:rPr>
            </w:pPr>
          </w:p>
        </w:tc>
      </w:tr>
      <w:tr w:rsidR="00690A5A" w:rsidTr="00505BAB">
        <w:trPr>
          <w:trHeight w:val="283"/>
        </w:trPr>
        <w:tc>
          <w:tcPr>
            <w:tcW w:w="6791" w:type="dxa"/>
            <w:gridSpan w:val="9"/>
            <w:vMerge/>
          </w:tcPr>
          <w:p w:rsidR="00690A5A" w:rsidRDefault="00690A5A" w:rsidP="00C06DFC"/>
        </w:tc>
        <w:tc>
          <w:tcPr>
            <w:tcW w:w="980" w:type="dxa"/>
          </w:tcPr>
          <w:p w:rsidR="00690A5A" w:rsidRPr="006E5989" w:rsidRDefault="00690A5A" w:rsidP="00C06DFC">
            <w:pPr>
              <w:rPr>
                <w:b/>
              </w:rPr>
            </w:pPr>
            <w:r w:rsidRPr="006E5989">
              <w:rPr>
                <w:b/>
              </w:rPr>
              <w:t>Threshold</w:t>
            </w:r>
          </w:p>
        </w:tc>
        <w:tc>
          <w:tcPr>
            <w:tcW w:w="1675" w:type="dxa"/>
            <w:gridSpan w:val="2"/>
          </w:tcPr>
          <w:p w:rsidR="00690A5A" w:rsidRDefault="00690A5A" w:rsidP="00C06DFC">
            <w:r>
              <w:t>See explanations in Analysis window</w:t>
            </w:r>
          </w:p>
        </w:tc>
      </w:tr>
      <w:tr w:rsidR="00690A5A" w:rsidTr="00505BAB">
        <w:trPr>
          <w:trHeight w:val="750"/>
        </w:trPr>
        <w:tc>
          <w:tcPr>
            <w:tcW w:w="6791" w:type="dxa"/>
            <w:gridSpan w:val="9"/>
            <w:vMerge/>
          </w:tcPr>
          <w:p w:rsidR="00690A5A" w:rsidRDefault="00690A5A" w:rsidP="00C06DFC"/>
        </w:tc>
        <w:tc>
          <w:tcPr>
            <w:tcW w:w="2655" w:type="dxa"/>
            <w:gridSpan w:val="3"/>
            <w:shd w:val="clear" w:color="auto" w:fill="D9D9D9"/>
          </w:tcPr>
          <w:p w:rsidR="00690A5A" w:rsidRDefault="00690A5A" w:rsidP="00C06DFC"/>
        </w:tc>
      </w:tr>
      <w:tr w:rsidR="00690A5A" w:rsidTr="00505BAB">
        <w:trPr>
          <w:cantSplit/>
          <w:trHeight w:val="1543"/>
        </w:trPr>
        <w:tc>
          <w:tcPr>
            <w:tcW w:w="766" w:type="dxa"/>
            <w:shd w:val="clear" w:color="auto" w:fill="8DB3E2"/>
            <w:textDirection w:val="btLr"/>
          </w:tcPr>
          <w:p w:rsidR="00690A5A" w:rsidRDefault="00690A5A" w:rsidP="006E5989">
            <w:pPr>
              <w:ind w:left="113" w:right="113"/>
              <w:jc w:val="center"/>
            </w:pPr>
            <w:r>
              <w:t>Description</w:t>
            </w:r>
          </w:p>
        </w:tc>
        <w:tc>
          <w:tcPr>
            <w:tcW w:w="8680" w:type="dxa"/>
            <w:gridSpan w:val="11"/>
          </w:tcPr>
          <w:p w:rsidR="00690A5A" w:rsidRDefault="00690A5A" w:rsidP="00C06DFC">
            <w:r>
              <w:t>Google Earth map showing the locations of the selected stations, as well as all requested observational and model results in pop-up windows. The location of the GE application must be inserted in the init</w:t>
            </w:r>
            <w:r w:rsidR="00FE6671">
              <w:t>.</w:t>
            </w:r>
            <w:r>
              <w:t>ini file in the resource directory</w:t>
            </w:r>
          </w:p>
          <w:p w:rsidR="00690A5A" w:rsidRDefault="00690A5A" w:rsidP="00C06DFC"/>
        </w:tc>
      </w:tr>
      <w:tr w:rsidR="00690A5A" w:rsidTr="00505BAB">
        <w:trPr>
          <w:cantSplit/>
          <w:trHeight w:val="254"/>
        </w:trPr>
        <w:tc>
          <w:tcPr>
            <w:tcW w:w="9446" w:type="dxa"/>
            <w:gridSpan w:val="12"/>
            <w:shd w:val="clear" w:color="auto" w:fill="7F7F7F"/>
            <w:textDirection w:val="btLr"/>
          </w:tcPr>
          <w:p w:rsidR="00690A5A" w:rsidRDefault="00690A5A" w:rsidP="00C06DFC"/>
        </w:tc>
      </w:tr>
      <w:tr w:rsidR="00690A5A" w:rsidTr="00505BAB">
        <w:trPr>
          <w:cantSplit/>
          <w:trHeight w:val="1440"/>
        </w:trPr>
        <w:tc>
          <w:tcPr>
            <w:tcW w:w="766" w:type="dxa"/>
            <w:shd w:val="clear" w:color="auto" w:fill="8DB3E2"/>
            <w:textDirection w:val="btLr"/>
          </w:tcPr>
          <w:p w:rsidR="00690A5A" w:rsidRDefault="00690A5A" w:rsidP="006E5989">
            <w:pPr>
              <w:ind w:left="113" w:right="113"/>
              <w:jc w:val="center"/>
            </w:pPr>
            <w:r>
              <w:t>MQO</w:t>
            </w:r>
          </w:p>
        </w:tc>
        <w:tc>
          <w:tcPr>
            <w:tcW w:w="8680" w:type="dxa"/>
            <w:gridSpan w:val="11"/>
          </w:tcPr>
          <w:p w:rsidR="00690A5A" w:rsidRDefault="00690A5A" w:rsidP="00C06DFC"/>
          <w:p w:rsidR="00690A5A" w:rsidRPr="00A1515C" w:rsidRDefault="00690A5A" w:rsidP="006E5989">
            <w:pPr>
              <w:jc w:val="center"/>
            </w:pPr>
          </w:p>
        </w:tc>
      </w:tr>
      <w:tr w:rsidR="00690A5A" w:rsidTr="00505BAB">
        <w:trPr>
          <w:cantSplit/>
          <w:trHeight w:val="209"/>
        </w:trPr>
        <w:tc>
          <w:tcPr>
            <w:tcW w:w="9446" w:type="dxa"/>
            <w:gridSpan w:val="12"/>
            <w:shd w:val="clear" w:color="auto" w:fill="7F7F7F"/>
            <w:textDirection w:val="btLr"/>
          </w:tcPr>
          <w:p w:rsidR="00690A5A" w:rsidRPr="006E5989" w:rsidRDefault="00690A5A" w:rsidP="00C06DFC">
            <w:pPr>
              <w:rPr>
                <w:sz w:val="16"/>
                <w:szCs w:val="16"/>
              </w:rPr>
            </w:pPr>
          </w:p>
        </w:tc>
      </w:tr>
      <w:tr w:rsidR="00690A5A" w:rsidTr="00505BAB">
        <w:trPr>
          <w:cantSplit/>
          <w:trHeight w:val="438"/>
        </w:trPr>
        <w:tc>
          <w:tcPr>
            <w:tcW w:w="766" w:type="dxa"/>
            <w:vMerge w:val="restart"/>
            <w:shd w:val="clear" w:color="auto" w:fill="8DB3E2"/>
            <w:textDirection w:val="btLr"/>
          </w:tcPr>
          <w:p w:rsidR="00690A5A" w:rsidRDefault="00690A5A" w:rsidP="006E5989">
            <w:pPr>
              <w:ind w:left="113" w:right="113"/>
              <w:jc w:val="center"/>
            </w:pPr>
            <w:r>
              <w:t>Options</w:t>
            </w:r>
          </w:p>
        </w:tc>
        <w:tc>
          <w:tcPr>
            <w:tcW w:w="899" w:type="dxa"/>
          </w:tcPr>
          <w:p w:rsidR="00690A5A" w:rsidRPr="009E6F27" w:rsidRDefault="00690A5A" w:rsidP="006E5989">
            <w:pPr>
              <w:jc w:val="center"/>
            </w:pPr>
            <w:r w:rsidRPr="006E5989">
              <w:rPr>
                <w:b/>
              </w:rPr>
              <w:t>O</w:t>
            </w:r>
            <w:r w:rsidRPr="009E6F27">
              <w:t>BS</w:t>
            </w:r>
          </w:p>
        </w:tc>
        <w:tc>
          <w:tcPr>
            <w:tcW w:w="1016" w:type="dxa"/>
          </w:tcPr>
          <w:p w:rsidR="00690A5A" w:rsidRPr="009E6F27" w:rsidRDefault="00690A5A" w:rsidP="006E5989">
            <w:pPr>
              <w:jc w:val="center"/>
            </w:pPr>
            <w:r w:rsidRPr="006E5989">
              <w:rPr>
                <w:b/>
              </w:rPr>
              <w:t>M</w:t>
            </w:r>
            <w:r w:rsidRPr="009E6F27">
              <w:t>OD</w:t>
            </w:r>
          </w:p>
        </w:tc>
        <w:tc>
          <w:tcPr>
            <w:tcW w:w="898" w:type="dxa"/>
          </w:tcPr>
          <w:p w:rsidR="00690A5A" w:rsidRPr="009E6F27" w:rsidRDefault="00690A5A" w:rsidP="006E5989">
            <w:pPr>
              <w:jc w:val="center"/>
            </w:pPr>
            <w:r w:rsidRPr="006E5989">
              <w:rPr>
                <w:b/>
              </w:rPr>
              <w:t>P</w:t>
            </w:r>
            <w:r w:rsidRPr="009E6F27">
              <w:t>AR</w:t>
            </w:r>
          </w:p>
        </w:tc>
        <w:tc>
          <w:tcPr>
            <w:tcW w:w="1066" w:type="dxa"/>
          </w:tcPr>
          <w:p w:rsidR="00690A5A" w:rsidRPr="009E6F27" w:rsidRDefault="00690A5A" w:rsidP="006E5989">
            <w:pPr>
              <w:jc w:val="center"/>
            </w:pPr>
            <w:r w:rsidRPr="006E5989">
              <w:rPr>
                <w:b/>
              </w:rPr>
              <w:t>S</w:t>
            </w:r>
            <w:r w:rsidRPr="009E6F27">
              <w:t>CEN</w:t>
            </w:r>
          </w:p>
        </w:tc>
        <w:tc>
          <w:tcPr>
            <w:tcW w:w="982" w:type="dxa"/>
          </w:tcPr>
          <w:p w:rsidR="00690A5A" w:rsidRDefault="00690A5A" w:rsidP="006E5989">
            <w:pPr>
              <w:jc w:val="center"/>
            </w:pPr>
            <w:r>
              <w:t>Other</w:t>
            </w:r>
          </w:p>
        </w:tc>
        <w:tc>
          <w:tcPr>
            <w:tcW w:w="642" w:type="dxa"/>
            <w:gridSpan w:val="2"/>
            <w:shd w:val="clear" w:color="auto" w:fill="BFBFBF"/>
          </w:tcPr>
          <w:p w:rsidR="00690A5A" w:rsidRDefault="00690A5A" w:rsidP="006E5989">
            <w:pPr>
              <w:jc w:val="center"/>
            </w:pPr>
          </w:p>
        </w:tc>
        <w:tc>
          <w:tcPr>
            <w:tcW w:w="1766" w:type="dxa"/>
            <w:gridSpan w:val="3"/>
          </w:tcPr>
          <w:p w:rsidR="00690A5A" w:rsidRDefault="00690A5A" w:rsidP="006E5989">
            <w:pPr>
              <w:jc w:val="center"/>
            </w:pPr>
            <w:r>
              <w:t>Single</w:t>
            </w:r>
          </w:p>
          <w:p w:rsidR="00690A5A" w:rsidRDefault="00690A5A" w:rsidP="006E5989">
            <w:pPr>
              <w:jc w:val="center"/>
            </w:pPr>
            <w:r>
              <w:t>Mode</w:t>
            </w:r>
          </w:p>
        </w:tc>
        <w:tc>
          <w:tcPr>
            <w:tcW w:w="1411" w:type="dxa"/>
          </w:tcPr>
          <w:p w:rsidR="00690A5A" w:rsidRDefault="00690A5A" w:rsidP="006E5989">
            <w:pPr>
              <w:jc w:val="center"/>
            </w:pPr>
            <w:r>
              <w:t>Group</w:t>
            </w:r>
          </w:p>
          <w:p w:rsidR="00690A5A" w:rsidRDefault="00690A5A" w:rsidP="006E5989">
            <w:pPr>
              <w:jc w:val="center"/>
            </w:pPr>
            <w:r>
              <w:t>mode</w:t>
            </w:r>
          </w:p>
        </w:tc>
      </w:tr>
      <w:tr w:rsidR="00690A5A" w:rsidTr="00505BAB">
        <w:trPr>
          <w:cantSplit/>
          <w:trHeight w:val="516"/>
        </w:trPr>
        <w:tc>
          <w:tcPr>
            <w:tcW w:w="766" w:type="dxa"/>
            <w:vMerge/>
            <w:shd w:val="clear" w:color="auto" w:fill="8DB3E2"/>
            <w:textDirection w:val="btLr"/>
          </w:tcPr>
          <w:p w:rsidR="00690A5A" w:rsidRDefault="00690A5A" w:rsidP="006E5989">
            <w:pPr>
              <w:ind w:left="113" w:right="113"/>
            </w:pPr>
          </w:p>
        </w:tc>
        <w:tc>
          <w:tcPr>
            <w:tcW w:w="899" w:type="dxa"/>
          </w:tcPr>
          <w:p w:rsidR="00690A5A" w:rsidRDefault="00690A5A" w:rsidP="006E5989">
            <w:pPr>
              <w:jc w:val="center"/>
            </w:pPr>
            <w:r>
              <w:t>X</w:t>
            </w:r>
          </w:p>
        </w:tc>
        <w:tc>
          <w:tcPr>
            <w:tcW w:w="1016" w:type="dxa"/>
          </w:tcPr>
          <w:p w:rsidR="00690A5A" w:rsidRDefault="00690A5A" w:rsidP="006E5989">
            <w:pPr>
              <w:jc w:val="center"/>
            </w:pPr>
            <w:r>
              <w:t>X</w:t>
            </w:r>
          </w:p>
        </w:tc>
        <w:tc>
          <w:tcPr>
            <w:tcW w:w="898" w:type="dxa"/>
          </w:tcPr>
          <w:p w:rsidR="00690A5A" w:rsidRDefault="00690A5A" w:rsidP="006E5989">
            <w:pPr>
              <w:jc w:val="center"/>
            </w:pPr>
            <w:r>
              <w:t>X</w:t>
            </w:r>
          </w:p>
        </w:tc>
        <w:tc>
          <w:tcPr>
            <w:tcW w:w="1066" w:type="dxa"/>
          </w:tcPr>
          <w:p w:rsidR="00690A5A" w:rsidRDefault="00690A5A" w:rsidP="006E5989">
            <w:pPr>
              <w:jc w:val="center"/>
            </w:pPr>
            <w:r>
              <w:t>X</w:t>
            </w:r>
          </w:p>
        </w:tc>
        <w:tc>
          <w:tcPr>
            <w:tcW w:w="982" w:type="dxa"/>
          </w:tcPr>
          <w:p w:rsidR="00690A5A" w:rsidRDefault="00690A5A" w:rsidP="006E5989">
            <w:pPr>
              <w:jc w:val="center"/>
            </w:pPr>
          </w:p>
        </w:tc>
        <w:tc>
          <w:tcPr>
            <w:tcW w:w="642" w:type="dxa"/>
            <w:gridSpan w:val="2"/>
            <w:shd w:val="clear" w:color="auto" w:fill="BFBFBF"/>
          </w:tcPr>
          <w:p w:rsidR="00690A5A" w:rsidRDefault="00690A5A" w:rsidP="006E5989">
            <w:pPr>
              <w:jc w:val="center"/>
            </w:pPr>
          </w:p>
        </w:tc>
        <w:tc>
          <w:tcPr>
            <w:tcW w:w="1766" w:type="dxa"/>
            <w:gridSpan w:val="3"/>
          </w:tcPr>
          <w:p w:rsidR="00690A5A" w:rsidRDefault="00690A5A" w:rsidP="006E5989">
            <w:pPr>
              <w:jc w:val="center"/>
            </w:pPr>
            <w:r>
              <w:t>YES</w:t>
            </w:r>
          </w:p>
        </w:tc>
        <w:tc>
          <w:tcPr>
            <w:tcW w:w="1411" w:type="dxa"/>
          </w:tcPr>
          <w:p w:rsidR="00690A5A" w:rsidRDefault="00690A5A" w:rsidP="006E5989">
            <w:pPr>
              <w:jc w:val="center"/>
            </w:pPr>
            <w:r>
              <w:t>NO</w:t>
            </w:r>
          </w:p>
        </w:tc>
      </w:tr>
    </w:tbl>
    <w:p w:rsidR="00690A5A" w:rsidRDefault="00690A5A" w:rsidP="00A01CF4">
      <w:pPr>
        <w:rPr>
          <w:sz w:val="22"/>
          <w:szCs w:val="22"/>
          <w:lang w:val="en-GB"/>
        </w:rPr>
      </w:pPr>
    </w:p>
    <w:p w:rsidR="00340FF8" w:rsidRPr="00A96179" w:rsidRDefault="00340FF8" w:rsidP="0084401C">
      <w:pPr>
        <w:rPr>
          <w:sz w:val="22"/>
          <w:szCs w:val="22"/>
          <w:lang w:val="en-GB"/>
        </w:rPr>
      </w:pPr>
      <w:bookmarkStart w:id="493" w:name="simplified_uncertainty"/>
      <w:bookmarkStart w:id="494" w:name="_Forecast_Target_indicator"/>
      <w:bookmarkStart w:id="495" w:name="_What’s_new"/>
      <w:bookmarkEnd w:id="493"/>
      <w:bookmarkEnd w:id="494"/>
      <w:bookmarkEnd w:id="495"/>
    </w:p>
    <w:sectPr w:rsidR="00340FF8" w:rsidRPr="00A96179" w:rsidSect="00ED180D">
      <w:footerReference w:type="even" r:id="rId176"/>
      <w:footerReference w:type="default" r:id="rId177"/>
      <w:pgSz w:w="11907" w:h="16840" w:code="9"/>
      <w:pgMar w:top="1440" w:right="1440" w:bottom="1440" w:left="1440" w:header="708" w:footer="708" w:gutter="0"/>
      <w:pgNumType w:start="0"/>
      <w:cols w:space="708"/>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430" w:author="Philippe Thunis" w:date="2015-02-04T11:36:00Z" w:initials="PT">
    <w:p w:rsidR="000F6075" w:rsidRDefault="000F6075">
      <w:pPr>
        <w:pStyle w:val="CommentText"/>
      </w:pPr>
      <w:r>
        <w:rPr>
          <w:rStyle w:val="CommentReference"/>
        </w:rPr>
        <w:annotationRef/>
      </w:r>
      <w:r>
        <w:t>To be updated</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37E16" w:rsidRDefault="00437E16">
      <w:r>
        <w:separator/>
      </w:r>
    </w:p>
  </w:endnote>
  <w:endnote w:type="continuationSeparator" w:id="0">
    <w:p w:rsidR="00437E16" w:rsidRDefault="00437E1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imes">
    <w:panose1 w:val="02020603050405020304"/>
    <w:charset w:val="00"/>
    <w:family w:val="roman"/>
    <w:pitch w:val="variable"/>
    <w:sig w:usb0="E0002AFF" w:usb1="C0007841"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F6075" w:rsidRDefault="000F6075" w:rsidP="00EB1CE2">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rsidR="000F6075" w:rsidRDefault="000F6075" w:rsidP="00241F53">
    <w:pPr>
      <w:pStyle w:val="Footer"/>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F6075" w:rsidRDefault="000F6075" w:rsidP="00EB1CE2">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114F0F">
      <w:rPr>
        <w:rStyle w:val="PageNumber"/>
        <w:noProof/>
      </w:rPr>
      <w:t>46</w:t>
    </w:r>
    <w:r>
      <w:rPr>
        <w:rStyle w:val="PageNumber"/>
      </w:rPr>
      <w:fldChar w:fldCharType="end"/>
    </w:r>
  </w:p>
  <w:p w:rsidR="000F6075" w:rsidRDefault="000F6075" w:rsidP="00241F53">
    <w:pPr>
      <w:pStyle w:val="Footer"/>
      <w:ind w:right="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37E16" w:rsidRDefault="00437E16">
      <w:r>
        <w:separator/>
      </w:r>
    </w:p>
  </w:footnote>
  <w:footnote w:type="continuationSeparator" w:id="0">
    <w:p w:rsidR="00437E16" w:rsidRDefault="00437E16">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4A020C"/>
    <w:multiLevelType w:val="hybridMultilevel"/>
    <w:tmpl w:val="4554397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nsid w:val="02871258"/>
    <w:multiLevelType w:val="hybridMultilevel"/>
    <w:tmpl w:val="C8F8846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nsid w:val="043463B8"/>
    <w:multiLevelType w:val="hybridMultilevel"/>
    <w:tmpl w:val="CD387C2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nsid w:val="076C79E6"/>
    <w:multiLevelType w:val="hybridMultilevel"/>
    <w:tmpl w:val="8756903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nsid w:val="0A9D4D40"/>
    <w:multiLevelType w:val="hybridMultilevel"/>
    <w:tmpl w:val="91D292A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
    <w:nsid w:val="0C1541B0"/>
    <w:multiLevelType w:val="hybridMultilevel"/>
    <w:tmpl w:val="7EF4B39A"/>
    <w:lvl w:ilvl="0" w:tplc="04090003">
      <w:start w:val="1"/>
      <w:numFmt w:val="bullet"/>
      <w:lvlText w:val="o"/>
      <w:lvlJc w:val="left"/>
      <w:pPr>
        <w:tabs>
          <w:tab w:val="num" w:pos="720"/>
        </w:tabs>
        <w:ind w:left="720" w:hanging="360"/>
      </w:pPr>
      <w:rPr>
        <w:rFonts w:ascii="Courier New" w:hAnsi="Courier New"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
    <w:nsid w:val="0D98261D"/>
    <w:multiLevelType w:val="hybridMultilevel"/>
    <w:tmpl w:val="DBEA364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nsid w:val="11B6274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nsid w:val="12CF54B1"/>
    <w:multiLevelType w:val="hybridMultilevel"/>
    <w:tmpl w:val="A95E27B6"/>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nsid w:val="15895C91"/>
    <w:multiLevelType w:val="hybridMultilevel"/>
    <w:tmpl w:val="A1B8B5FE"/>
    <w:lvl w:ilvl="0" w:tplc="04090001">
      <w:start w:val="1"/>
      <w:numFmt w:val="bullet"/>
      <w:lvlText w:val=""/>
      <w:lvlJc w:val="left"/>
      <w:pPr>
        <w:ind w:left="1508" w:hanging="360"/>
      </w:pPr>
      <w:rPr>
        <w:rFonts w:ascii="Symbol" w:hAnsi="Symbol" w:hint="default"/>
      </w:rPr>
    </w:lvl>
    <w:lvl w:ilvl="1" w:tplc="04090003" w:tentative="1">
      <w:start w:val="1"/>
      <w:numFmt w:val="bullet"/>
      <w:lvlText w:val="o"/>
      <w:lvlJc w:val="left"/>
      <w:pPr>
        <w:ind w:left="2228" w:hanging="360"/>
      </w:pPr>
      <w:rPr>
        <w:rFonts w:ascii="Courier New" w:hAnsi="Courier New" w:cs="Courier New" w:hint="default"/>
      </w:rPr>
    </w:lvl>
    <w:lvl w:ilvl="2" w:tplc="04090005" w:tentative="1">
      <w:start w:val="1"/>
      <w:numFmt w:val="bullet"/>
      <w:lvlText w:val=""/>
      <w:lvlJc w:val="left"/>
      <w:pPr>
        <w:ind w:left="2948" w:hanging="360"/>
      </w:pPr>
      <w:rPr>
        <w:rFonts w:ascii="Wingdings" w:hAnsi="Wingdings" w:hint="default"/>
      </w:rPr>
    </w:lvl>
    <w:lvl w:ilvl="3" w:tplc="04090001" w:tentative="1">
      <w:start w:val="1"/>
      <w:numFmt w:val="bullet"/>
      <w:lvlText w:val=""/>
      <w:lvlJc w:val="left"/>
      <w:pPr>
        <w:ind w:left="3668" w:hanging="360"/>
      </w:pPr>
      <w:rPr>
        <w:rFonts w:ascii="Symbol" w:hAnsi="Symbol" w:hint="default"/>
      </w:rPr>
    </w:lvl>
    <w:lvl w:ilvl="4" w:tplc="04090003" w:tentative="1">
      <w:start w:val="1"/>
      <w:numFmt w:val="bullet"/>
      <w:lvlText w:val="o"/>
      <w:lvlJc w:val="left"/>
      <w:pPr>
        <w:ind w:left="4388" w:hanging="360"/>
      </w:pPr>
      <w:rPr>
        <w:rFonts w:ascii="Courier New" w:hAnsi="Courier New" w:cs="Courier New" w:hint="default"/>
      </w:rPr>
    </w:lvl>
    <w:lvl w:ilvl="5" w:tplc="04090005" w:tentative="1">
      <w:start w:val="1"/>
      <w:numFmt w:val="bullet"/>
      <w:lvlText w:val=""/>
      <w:lvlJc w:val="left"/>
      <w:pPr>
        <w:ind w:left="5108" w:hanging="360"/>
      </w:pPr>
      <w:rPr>
        <w:rFonts w:ascii="Wingdings" w:hAnsi="Wingdings" w:hint="default"/>
      </w:rPr>
    </w:lvl>
    <w:lvl w:ilvl="6" w:tplc="04090001" w:tentative="1">
      <w:start w:val="1"/>
      <w:numFmt w:val="bullet"/>
      <w:lvlText w:val=""/>
      <w:lvlJc w:val="left"/>
      <w:pPr>
        <w:ind w:left="5828" w:hanging="360"/>
      </w:pPr>
      <w:rPr>
        <w:rFonts w:ascii="Symbol" w:hAnsi="Symbol" w:hint="default"/>
      </w:rPr>
    </w:lvl>
    <w:lvl w:ilvl="7" w:tplc="04090003" w:tentative="1">
      <w:start w:val="1"/>
      <w:numFmt w:val="bullet"/>
      <w:lvlText w:val="o"/>
      <w:lvlJc w:val="left"/>
      <w:pPr>
        <w:ind w:left="6548" w:hanging="360"/>
      </w:pPr>
      <w:rPr>
        <w:rFonts w:ascii="Courier New" w:hAnsi="Courier New" w:cs="Courier New" w:hint="default"/>
      </w:rPr>
    </w:lvl>
    <w:lvl w:ilvl="8" w:tplc="04090005" w:tentative="1">
      <w:start w:val="1"/>
      <w:numFmt w:val="bullet"/>
      <w:lvlText w:val=""/>
      <w:lvlJc w:val="left"/>
      <w:pPr>
        <w:ind w:left="7268" w:hanging="360"/>
      </w:pPr>
      <w:rPr>
        <w:rFonts w:ascii="Wingdings" w:hAnsi="Wingdings" w:hint="default"/>
      </w:rPr>
    </w:lvl>
  </w:abstractNum>
  <w:abstractNum w:abstractNumId="10">
    <w:nsid w:val="1D921246"/>
    <w:multiLevelType w:val="hybridMultilevel"/>
    <w:tmpl w:val="716E0270"/>
    <w:lvl w:ilvl="0" w:tplc="04020001">
      <w:start w:val="1"/>
      <w:numFmt w:val="bullet"/>
      <w:lvlText w:val=""/>
      <w:lvlJc w:val="left"/>
      <w:pPr>
        <w:tabs>
          <w:tab w:val="num" w:pos="720"/>
        </w:tabs>
        <w:ind w:left="720" w:hanging="360"/>
      </w:pPr>
      <w:rPr>
        <w:rFonts w:ascii="Symbol" w:hAnsi="Symbol" w:hint="default"/>
      </w:rPr>
    </w:lvl>
    <w:lvl w:ilvl="1" w:tplc="04020003" w:tentative="1">
      <w:start w:val="1"/>
      <w:numFmt w:val="bullet"/>
      <w:lvlText w:val="o"/>
      <w:lvlJc w:val="left"/>
      <w:pPr>
        <w:tabs>
          <w:tab w:val="num" w:pos="1440"/>
        </w:tabs>
        <w:ind w:left="1440" w:hanging="360"/>
      </w:pPr>
      <w:rPr>
        <w:rFonts w:ascii="Courier New" w:hAnsi="Courier New" w:hint="default"/>
      </w:rPr>
    </w:lvl>
    <w:lvl w:ilvl="2" w:tplc="04020005" w:tentative="1">
      <w:start w:val="1"/>
      <w:numFmt w:val="bullet"/>
      <w:lvlText w:val=""/>
      <w:lvlJc w:val="left"/>
      <w:pPr>
        <w:tabs>
          <w:tab w:val="num" w:pos="2160"/>
        </w:tabs>
        <w:ind w:left="2160" w:hanging="360"/>
      </w:pPr>
      <w:rPr>
        <w:rFonts w:ascii="Wingdings" w:hAnsi="Wingdings" w:hint="default"/>
      </w:rPr>
    </w:lvl>
    <w:lvl w:ilvl="3" w:tplc="04020001" w:tentative="1">
      <w:start w:val="1"/>
      <w:numFmt w:val="bullet"/>
      <w:lvlText w:val=""/>
      <w:lvlJc w:val="left"/>
      <w:pPr>
        <w:tabs>
          <w:tab w:val="num" w:pos="2880"/>
        </w:tabs>
        <w:ind w:left="2880" w:hanging="360"/>
      </w:pPr>
      <w:rPr>
        <w:rFonts w:ascii="Symbol" w:hAnsi="Symbol" w:hint="default"/>
      </w:rPr>
    </w:lvl>
    <w:lvl w:ilvl="4" w:tplc="04020003" w:tentative="1">
      <w:start w:val="1"/>
      <w:numFmt w:val="bullet"/>
      <w:lvlText w:val="o"/>
      <w:lvlJc w:val="left"/>
      <w:pPr>
        <w:tabs>
          <w:tab w:val="num" w:pos="3600"/>
        </w:tabs>
        <w:ind w:left="3600" w:hanging="360"/>
      </w:pPr>
      <w:rPr>
        <w:rFonts w:ascii="Courier New" w:hAnsi="Courier New" w:hint="default"/>
      </w:rPr>
    </w:lvl>
    <w:lvl w:ilvl="5" w:tplc="04020005" w:tentative="1">
      <w:start w:val="1"/>
      <w:numFmt w:val="bullet"/>
      <w:lvlText w:val=""/>
      <w:lvlJc w:val="left"/>
      <w:pPr>
        <w:tabs>
          <w:tab w:val="num" w:pos="4320"/>
        </w:tabs>
        <w:ind w:left="4320" w:hanging="360"/>
      </w:pPr>
      <w:rPr>
        <w:rFonts w:ascii="Wingdings" w:hAnsi="Wingdings" w:hint="default"/>
      </w:rPr>
    </w:lvl>
    <w:lvl w:ilvl="6" w:tplc="04020001" w:tentative="1">
      <w:start w:val="1"/>
      <w:numFmt w:val="bullet"/>
      <w:lvlText w:val=""/>
      <w:lvlJc w:val="left"/>
      <w:pPr>
        <w:tabs>
          <w:tab w:val="num" w:pos="5040"/>
        </w:tabs>
        <w:ind w:left="5040" w:hanging="360"/>
      </w:pPr>
      <w:rPr>
        <w:rFonts w:ascii="Symbol" w:hAnsi="Symbol" w:hint="default"/>
      </w:rPr>
    </w:lvl>
    <w:lvl w:ilvl="7" w:tplc="04020003" w:tentative="1">
      <w:start w:val="1"/>
      <w:numFmt w:val="bullet"/>
      <w:lvlText w:val="o"/>
      <w:lvlJc w:val="left"/>
      <w:pPr>
        <w:tabs>
          <w:tab w:val="num" w:pos="5760"/>
        </w:tabs>
        <w:ind w:left="5760" w:hanging="360"/>
      </w:pPr>
      <w:rPr>
        <w:rFonts w:ascii="Courier New" w:hAnsi="Courier New" w:hint="default"/>
      </w:rPr>
    </w:lvl>
    <w:lvl w:ilvl="8" w:tplc="04020005" w:tentative="1">
      <w:start w:val="1"/>
      <w:numFmt w:val="bullet"/>
      <w:lvlText w:val=""/>
      <w:lvlJc w:val="left"/>
      <w:pPr>
        <w:tabs>
          <w:tab w:val="num" w:pos="6480"/>
        </w:tabs>
        <w:ind w:left="6480" w:hanging="360"/>
      </w:pPr>
      <w:rPr>
        <w:rFonts w:ascii="Wingdings" w:hAnsi="Wingdings" w:hint="default"/>
      </w:rPr>
    </w:lvl>
  </w:abstractNum>
  <w:abstractNum w:abstractNumId="11">
    <w:nsid w:val="22710D62"/>
    <w:multiLevelType w:val="hybridMultilevel"/>
    <w:tmpl w:val="A85C8192"/>
    <w:lvl w:ilvl="0" w:tplc="024099D2">
      <w:start w:val="1"/>
      <w:numFmt w:val="decimal"/>
      <w:lvlText w:val="%1)"/>
      <w:lvlJc w:val="left"/>
      <w:pPr>
        <w:ind w:left="720" w:hanging="360"/>
      </w:pPr>
      <w:rPr>
        <w:rFonts w:cs="Times New Roman" w:hint="default"/>
      </w:rPr>
    </w:lvl>
    <w:lvl w:ilvl="1" w:tplc="64268FDA">
      <w:start w:val="1"/>
      <w:numFmt w:val="decimal"/>
      <w:lvlText w:val="%2."/>
      <w:lvlJc w:val="left"/>
      <w:pPr>
        <w:ind w:left="1440" w:hanging="360"/>
      </w:pPr>
      <w:rPr>
        <w:rFonts w:hint="default"/>
      </w:rPr>
    </w:lvl>
    <w:lvl w:ilvl="2" w:tplc="040C001B" w:tentative="1">
      <w:start w:val="1"/>
      <w:numFmt w:val="lowerRoman"/>
      <w:lvlText w:val="%3."/>
      <w:lvlJc w:val="right"/>
      <w:pPr>
        <w:ind w:left="2160" w:hanging="180"/>
      </w:pPr>
      <w:rPr>
        <w:rFonts w:cs="Times New Roman"/>
      </w:rPr>
    </w:lvl>
    <w:lvl w:ilvl="3" w:tplc="040C000F" w:tentative="1">
      <w:start w:val="1"/>
      <w:numFmt w:val="decimal"/>
      <w:lvlText w:val="%4."/>
      <w:lvlJc w:val="left"/>
      <w:pPr>
        <w:ind w:left="2880" w:hanging="360"/>
      </w:pPr>
      <w:rPr>
        <w:rFonts w:cs="Times New Roman"/>
      </w:rPr>
    </w:lvl>
    <w:lvl w:ilvl="4" w:tplc="040C0019" w:tentative="1">
      <w:start w:val="1"/>
      <w:numFmt w:val="lowerLetter"/>
      <w:lvlText w:val="%5."/>
      <w:lvlJc w:val="left"/>
      <w:pPr>
        <w:ind w:left="3600" w:hanging="360"/>
      </w:pPr>
      <w:rPr>
        <w:rFonts w:cs="Times New Roman"/>
      </w:rPr>
    </w:lvl>
    <w:lvl w:ilvl="5" w:tplc="040C001B" w:tentative="1">
      <w:start w:val="1"/>
      <w:numFmt w:val="lowerRoman"/>
      <w:lvlText w:val="%6."/>
      <w:lvlJc w:val="right"/>
      <w:pPr>
        <w:ind w:left="4320" w:hanging="180"/>
      </w:pPr>
      <w:rPr>
        <w:rFonts w:cs="Times New Roman"/>
      </w:rPr>
    </w:lvl>
    <w:lvl w:ilvl="6" w:tplc="040C000F" w:tentative="1">
      <w:start w:val="1"/>
      <w:numFmt w:val="decimal"/>
      <w:lvlText w:val="%7."/>
      <w:lvlJc w:val="left"/>
      <w:pPr>
        <w:ind w:left="5040" w:hanging="360"/>
      </w:pPr>
      <w:rPr>
        <w:rFonts w:cs="Times New Roman"/>
      </w:rPr>
    </w:lvl>
    <w:lvl w:ilvl="7" w:tplc="040C0019" w:tentative="1">
      <w:start w:val="1"/>
      <w:numFmt w:val="lowerLetter"/>
      <w:lvlText w:val="%8."/>
      <w:lvlJc w:val="left"/>
      <w:pPr>
        <w:ind w:left="5760" w:hanging="360"/>
      </w:pPr>
      <w:rPr>
        <w:rFonts w:cs="Times New Roman"/>
      </w:rPr>
    </w:lvl>
    <w:lvl w:ilvl="8" w:tplc="040C001B" w:tentative="1">
      <w:start w:val="1"/>
      <w:numFmt w:val="lowerRoman"/>
      <w:lvlText w:val="%9."/>
      <w:lvlJc w:val="right"/>
      <w:pPr>
        <w:ind w:left="6480" w:hanging="180"/>
      </w:pPr>
      <w:rPr>
        <w:rFonts w:cs="Times New Roman"/>
      </w:rPr>
    </w:lvl>
  </w:abstractNum>
  <w:abstractNum w:abstractNumId="12">
    <w:nsid w:val="25B9648B"/>
    <w:multiLevelType w:val="hybridMultilevel"/>
    <w:tmpl w:val="0B4254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2758164E"/>
    <w:multiLevelType w:val="multilevel"/>
    <w:tmpl w:val="0409001F"/>
    <w:lvl w:ilvl="0">
      <w:start w:val="1"/>
      <w:numFmt w:val="decimal"/>
      <w:lvlText w:val="%1."/>
      <w:lvlJc w:val="left"/>
      <w:pPr>
        <w:ind w:left="360" w:hanging="360"/>
      </w:pPr>
      <w:rPr>
        <w:rFonts w:cs="Times New Roman"/>
      </w:rPr>
    </w:lvl>
    <w:lvl w:ilvl="1">
      <w:start w:val="1"/>
      <w:numFmt w:val="decimal"/>
      <w:lvlText w:val="%1.%2."/>
      <w:lvlJc w:val="left"/>
      <w:pPr>
        <w:ind w:left="792" w:hanging="432"/>
      </w:pPr>
      <w:rPr>
        <w:rFonts w:cs="Times New Roman"/>
      </w:rPr>
    </w:lvl>
    <w:lvl w:ilvl="2">
      <w:start w:val="1"/>
      <w:numFmt w:val="decimal"/>
      <w:lvlText w:val="%1.%2.%3."/>
      <w:lvlJc w:val="left"/>
      <w:pPr>
        <w:ind w:left="1224" w:hanging="504"/>
      </w:pPr>
      <w:rPr>
        <w:rFonts w:cs="Times New Roman"/>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14">
    <w:nsid w:val="2D0C6171"/>
    <w:multiLevelType w:val="hybridMultilevel"/>
    <w:tmpl w:val="D6B68DDC"/>
    <w:lvl w:ilvl="0" w:tplc="04090003">
      <w:start w:val="1"/>
      <w:numFmt w:val="bullet"/>
      <w:lvlText w:val="o"/>
      <w:lvlJc w:val="left"/>
      <w:pPr>
        <w:tabs>
          <w:tab w:val="num" w:pos="720"/>
        </w:tabs>
        <w:ind w:left="720" w:hanging="360"/>
      </w:pPr>
      <w:rPr>
        <w:rFonts w:ascii="Courier New" w:hAnsi="Courier New"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5">
    <w:nsid w:val="36F51EA8"/>
    <w:multiLevelType w:val="hybridMultilevel"/>
    <w:tmpl w:val="8D5C91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EFE4A5E"/>
    <w:multiLevelType w:val="multilevel"/>
    <w:tmpl w:val="0409001F"/>
    <w:lvl w:ilvl="0">
      <w:start w:val="1"/>
      <w:numFmt w:val="decimal"/>
      <w:lvlText w:val="%1."/>
      <w:lvlJc w:val="left"/>
      <w:pPr>
        <w:ind w:left="360" w:hanging="360"/>
      </w:pPr>
      <w:rPr>
        <w:rFonts w:cs="Times New Roman"/>
      </w:rPr>
    </w:lvl>
    <w:lvl w:ilvl="1">
      <w:start w:val="1"/>
      <w:numFmt w:val="decimal"/>
      <w:lvlText w:val="%1.%2."/>
      <w:lvlJc w:val="left"/>
      <w:pPr>
        <w:ind w:left="792" w:hanging="432"/>
      </w:pPr>
      <w:rPr>
        <w:rFonts w:cs="Times New Roman"/>
      </w:rPr>
    </w:lvl>
    <w:lvl w:ilvl="2">
      <w:start w:val="1"/>
      <w:numFmt w:val="decimal"/>
      <w:lvlText w:val="%1.%2.%3."/>
      <w:lvlJc w:val="left"/>
      <w:pPr>
        <w:ind w:left="1224" w:hanging="504"/>
      </w:pPr>
      <w:rPr>
        <w:rFonts w:cs="Times New Roman"/>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17">
    <w:nsid w:val="407A3DDD"/>
    <w:multiLevelType w:val="hybridMultilevel"/>
    <w:tmpl w:val="047A0892"/>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8">
    <w:nsid w:val="440D7042"/>
    <w:multiLevelType w:val="multilevel"/>
    <w:tmpl w:val="30A48F08"/>
    <w:lvl w:ilvl="0">
      <w:start w:val="1"/>
      <w:numFmt w:val="decimal"/>
      <w:lvlText w:val="%1."/>
      <w:lvlJc w:val="left"/>
      <w:pPr>
        <w:ind w:left="360" w:hanging="360"/>
      </w:pPr>
      <w:rPr>
        <w:rFonts w:cs="Times New Roman" w:hint="default"/>
      </w:rPr>
    </w:lvl>
    <w:lvl w:ilvl="1">
      <w:start w:val="1"/>
      <w:numFmt w:val="decimal"/>
      <w:lvlText w:val="%1.%2."/>
      <w:lvlJc w:val="left"/>
      <w:pPr>
        <w:ind w:left="432" w:hanging="432"/>
      </w:pPr>
      <w:rPr>
        <w:rFonts w:cs="Times New Roman" w:hint="default"/>
      </w:rPr>
    </w:lvl>
    <w:lvl w:ilvl="2">
      <w:start w:val="1"/>
      <w:numFmt w:val="decimal"/>
      <w:lvlText w:val="%1.%2.%3."/>
      <w:lvlJc w:val="left"/>
      <w:pPr>
        <w:ind w:left="1224" w:hanging="504"/>
      </w:pPr>
      <w:rPr>
        <w:rFonts w:cs="Times New Roman" w:hint="default"/>
      </w:rPr>
    </w:lvl>
    <w:lvl w:ilvl="3">
      <w:start w:val="1"/>
      <w:numFmt w:val="decimal"/>
      <w:lvlText w:val="%1.%2.%3.%4."/>
      <w:lvlJc w:val="left"/>
      <w:pPr>
        <w:ind w:left="1728" w:hanging="648"/>
      </w:pPr>
      <w:rPr>
        <w:rFonts w:cs="Times New Roman" w:hint="default"/>
      </w:rPr>
    </w:lvl>
    <w:lvl w:ilvl="4">
      <w:start w:val="1"/>
      <w:numFmt w:val="decimal"/>
      <w:lvlText w:val="%1.%2.%3.%4.%5."/>
      <w:lvlJc w:val="left"/>
      <w:pPr>
        <w:ind w:left="2232" w:hanging="792"/>
      </w:pPr>
      <w:rPr>
        <w:rFonts w:cs="Times New Roman" w:hint="default"/>
      </w:rPr>
    </w:lvl>
    <w:lvl w:ilvl="5">
      <w:start w:val="1"/>
      <w:numFmt w:val="decimal"/>
      <w:lvlText w:val="%1.%2.%3.%4.%5.%6."/>
      <w:lvlJc w:val="left"/>
      <w:pPr>
        <w:ind w:left="2736" w:hanging="936"/>
      </w:pPr>
      <w:rPr>
        <w:rFonts w:cs="Times New Roman" w:hint="default"/>
      </w:rPr>
    </w:lvl>
    <w:lvl w:ilvl="6">
      <w:start w:val="1"/>
      <w:numFmt w:val="decimal"/>
      <w:lvlText w:val="%1.%2.%3.%4.%5.%6.%7."/>
      <w:lvlJc w:val="left"/>
      <w:pPr>
        <w:ind w:left="3240" w:hanging="1080"/>
      </w:pPr>
      <w:rPr>
        <w:rFonts w:cs="Times New Roman" w:hint="default"/>
      </w:rPr>
    </w:lvl>
    <w:lvl w:ilvl="7">
      <w:start w:val="1"/>
      <w:numFmt w:val="decimal"/>
      <w:lvlText w:val="%1.%2.%3.%4.%5.%6.%7.%8."/>
      <w:lvlJc w:val="left"/>
      <w:pPr>
        <w:ind w:left="3744" w:hanging="1224"/>
      </w:pPr>
      <w:rPr>
        <w:rFonts w:cs="Times New Roman" w:hint="default"/>
      </w:rPr>
    </w:lvl>
    <w:lvl w:ilvl="8">
      <w:start w:val="1"/>
      <w:numFmt w:val="decimal"/>
      <w:lvlText w:val="%1.%2.%3.%4.%5.%6.%7.%8.%9."/>
      <w:lvlJc w:val="left"/>
      <w:pPr>
        <w:ind w:left="4320" w:hanging="1440"/>
      </w:pPr>
      <w:rPr>
        <w:rFonts w:cs="Times New Roman" w:hint="default"/>
      </w:rPr>
    </w:lvl>
  </w:abstractNum>
  <w:abstractNum w:abstractNumId="19">
    <w:nsid w:val="446B0CED"/>
    <w:multiLevelType w:val="hybridMultilevel"/>
    <w:tmpl w:val="D7A4427C"/>
    <w:lvl w:ilvl="0" w:tplc="04090003">
      <w:start w:val="1"/>
      <w:numFmt w:val="bullet"/>
      <w:lvlText w:val="o"/>
      <w:lvlJc w:val="left"/>
      <w:pPr>
        <w:tabs>
          <w:tab w:val="num" w:pos="720"/>
        </w:tabs>
        <w:ind w:left="720" w:hanging="360"/>
      </w:pPr>
      <w:rPr>
        <w:rFonts w:ascii="Courier New" w:hAnsi="Courier New"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0">
    <w:nsid w:val="44773F69"/>
    <w:multiLevelType w:val="hybridMultilevel"/>
    <w:tmpl w:val="CF28D3A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nsid w:val="4B873BFD"/>
    <w:multiLevelType w:val="hybridMultilevel"/>
    <w:tmpl w:val="1FD6B0C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2">
    <w:nsid w:val="4D7D03B4"/>
    <w:multiLevelType w:val="hybridMultilevel"/>
    <w:tmpl w:val="C8C02A80"/>
    <w:lvl w:ilvl="0" w:tplc="0409000F">
      <w:start w:val="1"/>
      <w:numFmt w:val="decimal"/>
      <w:lvlText w:val="%1."/>
      <w:lvlJc w:val="left"/>
      <w:pPr>
        <w:tabs>
          <w:tab w:val="num" w:pos="360"/>
        </w:tabs>
        <w:ind w:left="360" w:hanging="360"/>
      </w:pPr>
      <w:rPr>
        <w:rFonts w:cs="Times New Roman" w:hint="default"/>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FB905358">
      <w:start w:val="1"/>
      <w:numFmt w:val="decimal"/>
      <w:lvlText w:val="%4)"/>
      <w:lvlJc w:val="left"/>
      <w:pPr>
        <w:tabs>
          <w:tab w:val="num" w:pos="2880"/>
        </w:tabs>
        <w:ind w:left="2880" w:hanging="360"/>
      </w:pPr>
      <w:rPr>
        <w:rFonts w:cs="Times New Roman" w:hint="default"/>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23">
    <w:nsid w:val="500B010D"/>
    <w:multiLevelType w:val="hybridMultilevel"/>
    <w:tmpl w:val="FB603B76"/>
    <w:lvl w:ilvl="0" w:tplc="04090003">
      <w:start w:val="1"/>
      <w:numFmt w:val="bullet"/>
      <w:lvlText w:val="o"/>
      <w:lvlJc w:val="left"/>
      <w:pPr>
        <w:tabs>
          <w:tab w:val="num" w:pos="360"/>
        </w:tabs>
        <w:ind w:left="360" w:hanging="360"/>
      </w:pPr>
      <w:rPr>
        <w:rFonts w:ascii="Courier New" w:hAnsi="Courier New" w:hint="default"/>
      </w:rPr>
    </w:lvl>
    <w:lvl w:ilvl="1" w:tplc="04090003" w:tentative="1">
      <w:start w:val="1"/>
      <w:numFmt w:val="bullet"/>
      <w:lvlText w:val="o"/>
      <w:lvlJc w:val="left"/>
      <w:pPr>
        <w:tabs>
          <w:tab w:val="num" w:pos="1080"/>
        </w:tabs>
        <w:ind w:left="1080" w:hanging="360"/>
      </w:pPr>
      <w:rPr>
        <w:rFonts w:ascii="Courier New" w:hAnsi="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24">
    <w:nsid w:val="533E3A49"/>
    <w:multiLevelType w:val="hybridMultilevel"/>
    <w:tmpl w:val="86C6FE7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5">
    <w:nsid w:val="590D0F29"/>
    <w:multiLevelType w:val="hybridMultilevel"/>
    <w:tmpl w:val="77B60B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59A60DEF"/>
    <w:multiLevelType w:val="hybridMultilevel"/>
    <w:tmpl w:val="EF14690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hint="default"/>
      </w:rPr>
    </w:lvl>
    <w:lvl w:ilvl="8" w:tplc="04090005">
      <w:start w:val="1"/>
      <w:numFmt w:val="bullet"/>
      <w:lvlText w:val=""/>
      <w:lvlJc w:val="left"/>
      <w:pPr>
        <w:ind w:left="6120" w:hanging="360"/>
      </w:pPr>
      <w:rPr>
        <w:rFonts w:ascii="Wingdings" w:hAnsi="Wingdings" w:hint="default"/>
      </w:rPr>
    </w:lvl>
  </w:abstractNum>
  <w:abstractNum w:abstractNumId="27">
    <w:nsid w:val="62064808"/>
    <w:multiLevelType w:val="hybridMultilevel"/>
    <w:tmpl w:val="90E076F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661E6C66"/>
    <w:multiLevelType w:val="hybridMultilevel"/>
    <w:tmpl w:val="B1BE3AE0"/>
    <w:lvl w:ilvl="0" w:tplc="35E8581A">
      <w:start w:val="1"/>
      <w:numFmt w:val="bullet"/>
      <w:lvlText w:val=""/>
      <w:lvlJc w:val="left"/>
      <w:pPr>
        <w:tabs>
          <w:tab w:val="num" w:pos="720"/>
        </w:tabs>
        <w:ind w:left="720" w:hanging="360"/>
      </w:pPr>
      <w:rPr>
        <w:rFonts w:ascii="Wingdings 2" w:hAnsi="Wingdings 2"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9">
    <w:nsid w:val="66307F31"/>
    <w:multiLevelType w:val="hybridMultilevel"/>
    <w:tmpl w:val="D2CEDDA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0">
    <w:nsid w:val="66797F39"/>
    <w:multiLevelType w:val="hybridMultilevel"/>
    <w:tmpl w:val="B90A46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6DB21A0B"/>
    <w:multiLevelType w:val="hybridMultilevel"/>
    <w:tmpl w:val="7AF80D32"/>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32">
    <w:nsid w:val="6F155167"/>
    <w:multiLevelType w:val="hybridMultilevel"/>
    <w:tmpl w:val="68F4CB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725F7B3E"/>
    <w:multiLevelType w:val="hybridMultilevel"/>
    <w:tmpl w:val="B7ACD6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74E3097E"/>
    <w:multiLevelType w:val="hybridMultilevel"/>
    <w:tmpl w:val="96EC6FC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768A7020"/>
    <w:multiLevelType w:val="hybridMultilevel"/>
    <w:tmpl w:val="8AF4353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6">
    <w:nsid w:val="77A37073"/>
    <w:multiLevelType w:val="hybridMultilevel"/>
    <w:tmpl w:val="77A8E27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7">
    <w:nsid w:val="7DC95307"/>
    <w:multiLevelType w:val="hybridMultilevel"/>
    <w:tmpl w:val="EEB4F1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7FE82FB5"/>
    <w:multiLevelType w:val="hybridMultilevel"/>
    <w:tmpl w:val="041A974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abstractNumId w:val="20"/>
  </w:num>
  <w:num w:numId="2">
    <w:abstractNumId w:val="2"/>
  </w:num>
  <w:num w:numId="3">
    <w:abstractNumId w:val="32"/>
  </w:num>
  <w:num w:numId="4">
    <w:abstractNumId w:val="5"/>
  </w:num>
  <w:num w:numId="5">
    <w:abstractNumId w:val="30"/>
  </w:num>
  <w:num w:numId="6">
    <w:abstractNumId w:val="27"/>
  </w:num>
  <w:num w:numId="7">
    <w:abstractNumId w:val="24"/>
  </w:num>
  <w:num w:numId="8">
    <w:abstractNumId w:val="15"/>
  </w:num>
  <w:num w:numId="9">
    <w:abstractNumId w:val="38"/>
  </w:num>
  <w:num w:numId="10">
    <w:abstractNumId w:val="35"/>
  </w:num>
  <w:num w:numId="11">
    <w:abstractNumId w:val="4"/>
  </w:num>
  <w:num w:numId="12">
    <w:abstractNumId w:val="17"/>
  </w:num>
  <w:num w:numId="13">
    <w:abstractNumId w:val="14"/>
  </w:num>
  <w:num w:numId="14">
    <w:abstractNumId w:val="29"/>
  </w:num>
  <w:num w:numId="15">
    <w:abstractNumId w:val="36"/>
  </w:num>
  <w:num w:numId="16">
    <w:abstractNumId w:val="28"/>
  </w:num>
  <w:num w:numId="17">
    <w:abstractNumId w:val="21"/>
  </w:num>
  <w:num w:numId="18">
    <w:abstractNumId w:val="23"/>
  </w:num>
  <w:num w:numId="19">
    <w:abstractNumId w:val="19"/>
  </w:num>
  <w:num w:numId="20">
    <w:abstractNumId w:val="22"/>
  </w:num>
  <w:num w:numId="21">
    <w:abstractNumId w:val="6"/>
  </w:num>
  <w:num w:numId="22">
    <w:abstractNumId w:val="0"/>
  </w:num>
  <w:num w:numId="23">
    <w:abstractNumId w:val="13"/>
  </w:num>
  <w:num w:numId="24">
    <w:abstractNumId w:val="18"/>
  </w:num>
  <w:num w:numId="25">
    <w:abstractNumId w:val="31"/>
  </w:num>
  <w:num w:numId="26">
    <w:abstractNumId w:val="8"/>
  </w:num>
  <w:num w:numId="27">
    <w:abstractNumId w:val="11"/>
  </w:num>
  <w:num w:numId="28">
    <w:abstractNumId w:val="1"/>
  </w:num>
  <w:num w:numId="29">
    <w:abstractNumId w:val="3"/>
  </w:num>
  <w:num w:numId="30">
    <w:abstractNumId w:val="26"/>
  </w:num>
  <w:num w:numId="31">
    <w:abstractNumId w:val="10"/>
  </w:num>
  <w:num w:numId="32">
    <w:abstractNumId w:val="16"/>
  </w:num>
  <w:num w:numId="33">
    <w:abstractNumId w:val="9"/>
  </w:num>
  <w:num w:numId="34">
    <w:abstractNumId w:val="7"/>
  </w:num>
  <w:num w:numId="35">
    <w:abstractNumId w:val="25"/>
  </w:num>
  <w:num w:numId="36">
    <w:abstractNumId w:val="12"/>
  </w:num>
  <w:num w:numId="37">
    <w:abstractNumId w:val="33"/>
  </w:num>
  <w:num w:numId="38">
    <w:abstractNumId w:val="37"/>
  </w:num>
  <w:num w:numId="39">
    <w:abstractNumId w:val="34"/>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A49C2"/>
    <w:rsid w:val="00000CBC"/>
    <w:rsid w:val="00000D45"/>
    <w:rsid w:val="00005A57"/>
    <w:rsid w:val="00006345"/>
    <w:rsid w:val="000066F5"/>
    <w:rsid w:val="00007AFC"/>
    <w:rsid w:val="000105F1"/>
    <w:rsid w:val="00010AA9"/>
    <w:rsid w:val="00011AE9"/>
    <w:rsid w:val="00011E23"/>
    <w:rsid w:val="00012A53"/>
    <w:rsid w:val="00014133"/>
    <w:rsid w:val="000150F4"/>
    <w:rsid w:val="00016624"/>
    <w:rsid w:val="0001685A"/>
    <w:rsid w:val="000174AD"/>
    <w:rsid w:val="0002023A"/>
    <w:rsid w:val="00022795"/>
    <w:rsid w:val="000233E6"/>
    <w:rsid w:val="000253B6"/>
    <w:rsid w:val="00027835"/>
    <w:rsid w:val="00031366"/>
    <w:rsid w:val="00031EFC"/>
    <w:rsid w:val="00033391"/>
    <w:rsid w:val="00033AE0"/>
    <w:rsid w:val="00033F37"/>
    <w:rsid w:val="00041D41"/>
    <w:rsid w:val="00042B4C"/>
    <w:rsid w:val="00044B21"/>
    <w:rsid w:val="00044E2A"/>
    <w:rsid w:val="00045AAC"/>
    <w:rsid w:val="00054A43"/>
    <w:rsid w:val="00054F6A"/>
    <w:rsid w:val="00055EEE"/>
    <w:rsid w:val="00057094"/>
    <w:rsid w:val="0006013E"/>
    <w:rsid w:val="0006016A"/>
    <w:rsid w:val="00063405"/>
    <w:rsid w:val="00064432"/>
    <w:rsid w:val="00066CB9"/>
    <w:rsid w:val="0006714B"/>
    <w:rsid w:val="00067573"/>
    <w:rsid w:val="00070FF1"/>
    <w:rsid w:val="0007184D"/>
    <w:rsid w:val="00071D19"/>
    <w:rsid w:val="00071FDF"/>
    <w:rsid w:val="00073EDE"/>
    <w:rsid w:val="00074A01"/>
    <w:rsid w:val="00074D4E"/>
    <w:rsid w:val="00075751"/>
    <w:rsid w:val="00076833"/>
    <w:rsid w:val="00076C1E"/>
    <w:rsid w:val="000805CE"/>
    <w:rsid w:val="00080E67"/>
    <w:rsid w:val="00081EDE"/>
    <w:rsid w:val="00082D01"/>
    <w:rsid w:val="00083CB6"/>
    <w:rsid w:val="00085623"/>
    <w:rsid w:val="00087A48"/>
    <w:rsid w:val="00091B92"/>
    <w:rsid w:val="00094F45"/>
    <w:rsid w:val="00095AFB"/>
    <w:rsid w:val="00096102"/>
    <w:rsid w:val="00096147"/>
    <w:rsid w:val="0009790B"/>
    <w:rsid w:val="000A0EC8"/>
    <w:rsid w:val="000A1628"/>
    <w:rsid w:val="000A1691"/>
    <w:rsid w:val="000A2059"/>
    <w:rsid w:val="000A3A2D"/>
    <w:rsid w:val="000A737A"/>
    <w:rsid w:val="000B012E"/>
    <w:rsid w:val="000B2C2B"/>
    <w:rsid w:val="000B2CDB"/>
    <w:rsid w:val="000B3768"/>
    <w:rsid w:val="000B5D90"/>
    <w:rsid w:val="000B621A"/>
    <w:rsid w:val="000B6FDA"/>
    <w:rsid w:val="000B6FEE"/>
    <w:rsid w:val="000C3177"/>
    <w:rsid w:val="000C3A36"/>
    <w:rsid w:val="000D0733"/>
    <w:rsid w:val="000E1C07"/>
    <w:rsid w:val="000E4370"/>
    <w:rsid w:val="000E615B"/>
    <w:rsid w:val="000F6075"/>
    <w:rsid w:val="00100207"/>
    <w:rsid w:val="001006F6"/>
    <w:rsid w:val="00110161"/>
    <w:rsid w:val="00114294"/>
    <w:rsid w:val="0011431C"/>
    <w:rsid w:val="00114F06"/>
    <w:rsid w:val="00114F0F"/>
    <w:rsid w:val="00116C6C"/>
    <w:rsid w:val="0011740E"/>
    <w:rsid w:val="00131A98"/>
    <w:rsid w:val="00131D45"/>
    <w:rsid w:val="00132E7C"/>
    <w:rsid w:val="00135837"/>
    <w:rsid w:val="001420BD"/>
    <w:rsid w:val="00147BBB"/>
    <w:rsid w:val="00150275"/>
    <w:rsid w:val="00150B36"/>
    <w:rsid w:val="001532A5"/>
    <w:rsid w:val="001538DF"/>
    <w:rsid w:val="001546A9"/>
    <w:rsid w:val="00161408"/>
    <w:rsid w:val="00162F2A"/>
    <w:rsid w:val="0016630F"/>
    <w:rsid w:val="00166EDE"/>
    <w:rsid w:val="00170917"/>
    <w:rsid w:val="00172365"/>
    <w:rsid w:val="0017343F"/>
    <w:rsid w:val="00173881"/>
    <w:rsid w:val="001764DF"/>
    <w:rsid w:val="00183193"/>
    <w:rsid w:val="00184A72"/>
    <w:rsid w:val="00186AF1"/>
    <w:rsid w:val="00190C6D"/>
    <w:rsid w:val="0019196B"/>
    <w:rsid w:val="00191DA4"/>
    <w:rsid w:val="001928A1"/>
    <w:rsid w:val="0019604F"/>
    <w:rsid w:val="00197712"/>
    <w:rsid w:val="001A2505"/>
    <w:rsid w:val="001A31CD"/>
    <w:rsid w:val="001A7638"/>
    <w:rsid w:val="001B096D"/>
    <w:rsid w:val="001B1021"/>
    <w:rsid w:val="001B1FBA"/>
    <w:rsid w:val="001B510A"/>
    <w:rsid w:val="001C01B9"/>
    <w:rsid w:val="001C3991"/>
    <w:rsid w:val="001C4DFD"/>
    <w:rsid w:val="001C58E3"/>
    <w:rsid w:val="001C6620"/>
    <w:rsid w:val="001C7935"/>
    <w:rsid w:val="001C7FB4"/>
    <w:rsid w:val="001D0FC0"/>
    <w:rsid w:val="001D16E2"/>
    <w:rsid w:val="001D4C5E"/>
    <w:rsid w:val="001D5832"/>
    <w:rsid w:val="001D6B36"/>
    <w:rsid w:val="001D7BF8"/>
    <w:rsid w:val="001D7E1A"/>
    <w:rsid w:val="001E2AD9"/>
    <w:rsid w:val="001E3984"/>
    <w:rsid w:val="001E3DCD"/>
    <w:rsid w:val="001E5F62"/>
    <w:rsid w:val="001E66E2"/>
    <w:rsid w:val="001E76A8"/>
    <w:rsid w:val="001E7A0E"/>
    <w:rsid w:val="001F2183"/>
    <w:rsid w:val="001F2629"/>
    <w:rsid w:val="001F3EB7"/>
    <w:rsid w:val="001F6052"/>
    <w:rsid w:val="001F6E49"/>
    <w:rsid w:val="00201D90"/>
    <w:rsid w:val="00203190"/>
    <w:rsid w:val="00203FEC"/>
    <w:rsid w:val="0020596F"/>
    <w:rsid w:val="002120D4"/>
    <w:rsid w:val="002162E5"/>
    <w:rsid w:val="00217B55"/>
    <w:rsid w:val="00220655"/>
    <w:rsid w:val="002237DA"/>
    <w:rsid w:val="0022654B"/>
    <w:rsid w:val="00227A64"/>
    <w:rsid w:val="00233515"/>
    <w:rsid w:val="00233C54"/>
    <w:rsid w:val="00234EA8"/>
    <w:rsid w:val="00234EAD"/>
    <w:rsid w:val="0023515B"/>
    <w:rsid w:val="0023548E"/>
    <w:rsid w:val="00235644"/>
    <w:rsid w:val="002361B7"/>
    <w:rsid w:val="00241F53"/>
    <w:rsid w:val="002435D3"/>
    <w:rsid w:val="002435E4"/>
    <w:rsid w:val="00245268"/>
    <w:rsid w:val="00246D24"/>
    <w:rsid w:val="00246F55"/>
    <w:rsid w:val="0024785E"/>
    <w:rsid w:val="00252D72"/>
    <w:rsid w:val="0025373F"/>
    <w:rsid w:val="00255589"/>
    <w:rsid w:val="00255819"/>
    <w:rsid w:val="00255B86"/>
    <w:rsid w:val="00256074"/>
    <w:rsid w:val="00262A06"/>
    <w:rsid w:val="00263406"/>
    <w:rsid w:val="00264952"/>
    <w:rsid w:val="0026705E"/>
    <w:rsid w:val="00270155"/>
    <w:rsid w:val="002738BC"/>
    <w:rsid w:val="002742C2"/>
    <w:rsid w:val="00276A37"/>
    <w:rsid w:val="00276B64"/>
    <w:rsid w:val="0028004D"/>
    <w:rsid w:val="002802DF"/>
    <w:rsid w:val="00281748"/>
    <w:rsid w:val="00281B0B"/>
    <w:rsid w:val="002850EC"/>
    <w:rsid w:val="00290A54"/>
    <w:rsid w:val="00290AA0"/>
    <w:rsid w:val="0029138D"/>
    <w:rsid w:val="002925FE"/>
    <w:rsid w:val="00292E55"/>
    <w:rsid w:val="002941F8"/>
    <w:rsid w:val="00295AA5"/>
    <w:rsid w:val="002A11D2"/>
    <w:rsid w:val="002A125A"/>
    <w:rsid w:val="002A2E58"/>
    <w:rsid w:val="002A33D7"/>
    <w:rsid w:val="002A3BA2"/>
    <w:rsid w:val="002A61EC"/>
    <w:rsid w:val="002A6250"/>
    <w:rsid w:val="002A6590"/>
    <w:rsid w:val="002A6769"/>
    <w:rsid w:val="002A6796"/>
    <w:rsid w:val="002B164F"/>
    <w:rsid w:val="002B1B7E"/>
    <w:rsid w:val="002B3081"/>
    <w:rsid w:val="002B5055"/>
    <w:rsid w:val="002B53FE"/>
    <w:rsid w:val="002B6C44"/>
    <w:rsid w:val="002C102D"/>
    <w:rsid w:val="002C1C7B"/>
    <w:rsid w:val="002C2B5E"/>
    <w:rsid w:val="002C479E"/>
    <w:rsid w:val="002C51C5"/>
    <w:rsid w:val="002C788E"/>
    <w:rsid w:val="002D7E02"/>
    <w:rsid w:val="002E4A56"/>
    <w:rsid w:val="002E750D"/>
    <w:rsid w:val="002F574B"/>
    <w:rsid w:val="002F7BEF"/>
    <w:rsid w:val="00301748"/>
    <w:rsid w:val="00302124"/>
    <w:rsid w:val="0030275E"/>
    <w:rsid w:val="00302EC9"/>
    <w:rsid w:val="00303148"/>
    <w:rsid w:val="003038F3"/>
    <w:rsid w:val="00304CA6"/>
    <w:rsid w:val="00305EF9"/>
    <w:rsid w:val="003068CC"/>
    <w:rsid w:val="00310218"/>
    <w:rsid w:val="003112D6"/>
    <w:rsid w:val="00311595"/>
    <w:rsid w:val="00315D39"/>
    <w:rsid w:val="00322189"/>
    <w:rsid w:val="00322770"/>
    <w:rsid w:val="0032542F"/>
    <w:rsid w:val="00326917"/>
    <w:rsid w:val="003300DE"/>
    <w:rsid w:val="00332DE5"/>
    <w:rsid w:val="00340FF8"/>
    <w:rsid w:val="00345DF7"/>
    <w:rsid w:val="003470C1"/>
    <w:rsid w:val="00351087"/>
    <w:rsid w:val="003526B9"/>
    <w:rsid w:val="003546C9"/>
    <w:rsid w:val="00356A32"/>
    <w:rsid w:val="00356E69"/>
    <w:rsid w:val="00360EE8"/>
    <w:rsid w:val="0036585E"/>
    <w:rsid w:val="003673F2"/>
    <w:rsid w:val="00367738"/>
    <w:rsid w:val="003726E1"/>
    <w:rsid w:val="0037283C"/>
    <w:rsid w:val="00374859"/>
    <w:rsid w:val="00376504"/>
    <w:rsid w:val="00376615"/>
    <w:rsid w:val="00380707"/>
    <w:rsid w:val="00381476"/>
    <w:rsid w:val="00383891"/>
    <w:rsid w:val="00383B85"/>
    <w:rsid w:val="00383ED0"/>
    <w:rsid w:val="00384924"/>
    <w:rsid w:val="0038561E"/>
    <w:rsid w:val="003862A2"/>
    <w:rsid w:val="00391084"/>
    <w:rsid w:val="00391E22"/>
    <w:rsid w:val="00393D0C"/>
    <w:rsid w:val="00396802"/>
    <w:rsid w:val="003A0359"/>
    <w:rsid w:val="003A0E9C"/>
    <w:rsid w:val="003A19E2"/>
    <w:rsid w:val="003A566B"/>
    <w:rsid w:val="003A5F75"/>
    <w:rsid w:val="003B103D"/>
    <w:rsid w:val="003B2A2C"/>
    <w:rsid w:val="003B5D3E"/>
    <w:rsid w:val="003B630E"/>
    <w:rsid w:val="003B6E5B"/>
    <w:rsid w:val="003C3CAC"/>
    <w:rsid w:val="003C5020"/>
    <w:rsid w:val="003D05E9"/>
    <w:rsid w:val="003D13ED"/>
    <w:rsid w:val="003D1C13"/>
    <w:rsid w:val="003D6C02"/>
    <w:rsid w:val="003E2473"/>
    <w:rsid w:val="003E443D"/>
    <w:rsid w:val="003F119D"/>
    <w:rsid w:val="003F2D9C"/>
    <w:rsid w:val="003F4539"/>
    <w:rsid w:val="003F4AF4"/>
    <w:rsid w:val="00404165"/>
    <w:rsid w:val="00404BD2"/>
    <w:rsid w:val="00405D06"/>
    <w:rsid w:val="00411249"/>
    <w:rsid w:val="00411EA3"/>
    <w:rsid w:val="00412343"/>
    <w:rsid w:val="004143C5"/>
    <w:rsid w:val="0041489D"/>
    <w:rsid w:val="004169ED"/>
    <w:rsid w:val="00421DC1"/>
    <w:rsid w:val="004229DC"/>
    <w:rsid w:val="004247F2"/>
    <w:rsid w:val="0042609A"/>
    <w:rsid w:val="00426199"/>
    <w:rsid w:val="004278CC"/>
    <w:rsid w:val="00427CCF"/>
    <w:rsid w:val="00430785"/>
    <w:rsid w:val="00432D67"/>
    <w:rsid w:val="00433E4B"/>
    <w:rsid w:val="004370C6"/>
    <w:rsid w:val="00437E16"/>
    <w:rsid w:val="004400AD"/>
    <w:rsid w:val="004419AE"/>
    <w:rsid w:val="00442A42"/>
    <w:rsid w:val="00443A1F"/>
    <w:rsid w:val="004457EA"/>
    <w:rsid w:val="00445AD7"/>
    <w:rsid w:val="00446D33"/>
    <w:rsid w:val="0044729C"/>
    <w:rsid w:val="004477A7"/>
    <w:rsid w:val="00450249"/>
    <w:rsid w:val="004509FB"/>
    <w:rsid w:val="00451738"/>
    <w:rsid w:val="0045262F"/>
    <w:rsid w:val="00461443"/>
    <w:rsid w:val="00461EF6"/>
    <w:rsid w:val="00463A03"/>
    <w:rsid w:val="00465040"/>
    <w:rsid w:val="004651F1"/>
    <w:rsid w:val="00470FFD"/>
    <w:rsid w:val="00471950"/>
    <w:rsid w:val="0047208D"/>
    <w:rsid w:val="00475E81"/>
    <w:rsid w:val="00480E60"/>
    <w:rsid w:val="0048274B"/>
    <w:rsid w:val="00484056"/>
    <w:rsid w:val="004867DD"/>
    <w:rsid w:val="00487E02"/>
    <w:rsid w:val="00490825"/>
    <w:rsid w:val="00492C02"/>
    <w:rsid w:val="004938AE"/>
    <w:rsid w:val="004947C7"/>
    <w:rsid w:val="00495AE7"/>
    <w:rsid w:val="00496298"/>
    <w:rsid w:val="0049631A"/>
    <w:rsid w:val="00497385"/>
    <w:rsid w:val="004A0B7C"/>
    <w:rsid w:val="004A1246"/>
    <w:rsid w:val="004A24F1"/>
    <w:rsid w:val="004A4103"/>
    <w:rsid w:val="004A485C"/>
    <w:rsid w:val="004A49C2"/>
    <w:rsid w:val="004A6793"/>
    <w:rsid w:val="004A7996"/>
    <w:rsid w:val="004B0F18"/>
    <w:rsid w:val="004B177D"/>
    <w:rsid w:val="004B1EA0"/>
    <w:rsid w:val="004B2D86"/>
    <w:rsid w:val="004B3289"/>
    <w:rsid w:val="004B572F"/>
    <w:rsid w:val="004B648C"/>
    <w:rsid w:val="004B7245"/>
    <w:rsid w:val="004C0F85"/>
    <w:rsid w:val="004C1703"/>
    <w:rsid w:val="004C554A"/>
    <w:rsid w:val="004C69D7"/>
    <w:rsid w:val="004D2DFE"/>
    <w:rsid w:val="004D3D77"/>
    <w:rsid w:val="004E731B"/>
    <w:rsid w:val="004F0BE4"/>
    <w:rsid w:val="004F1732"/>
    <w:rsid w:val="004F69CB"/>
    <w:rsid w:val="004F6EDC"/>
    <w:rsid w:val="00502EF9"/>
    <w:rsid w:val="00504768"/>
    <w:rsid w:val="00504E08"/>
    <w:rsid w:val="00504F1E"/>
    <w:rsid w:val="00505BAB"/>
    <w:rsid w:val="00506549"/>
    <w:rsid w:val="0050744C"/>
    <w:rsid w:val="00510F2A"/>
    <w:rsid w:val="005116B6"/>
    <w:rsid w:val="00512D64"/>
    <w:rsid w:val="005175DA"/>
    <w:rsid w:val="00522B2D"/>
    <w:rsid w:val="00522F7C"/>
    <w:rsid w:val="005230EF"/>
    <w:rsid w:val="00523249"/>
    <w:rsid w:val="005242B3"/>
    <w:rsid w:val="00525824"/>
    <w:rsid w:val="00525AEB"/>
    <w:rsid w:val="00527EE4"/>
    <w:rsid w:val="00532140"/>
    <w:rsid w:val="00533214"/>
    <w:rsid w:val="005340D7"/>
    <w:rsid w:val="00535318"/>
    <w:rsid w:val="00537D32"/>
    <w:rsid w:val="00541225"/>
    <w:rsid w:val="005423DF"/>
    <w:rsid w:val="0054252F"/>
    <w:rsid w:val="0054332C"/>
    <w:rsid w:val="0054422D"/>
    <w:rsid w:val="00550246"/>
    <w:rsid w:val="00550A30"/>
    <w:rsid w:val="00550C4D"/>
    <w:rsid w:val="00554B84"/>
    <w:rsid w:val="00555C08"/>
    <w:rsid w:val="005573D5"/>
    <w:rsid w:val="00565D17"/>
    <w:rsid w:val="005679C4"/>
    <w:rsid w:val="00571D7C"/>
    <w:rsid w:val="0057364E"/>
    <w:rsid w:val="00574026"/>
    <w:rsid w:val="005753A0"/>
    <w:rsid w:val="00575ABA"/>
    <w:rsid w:val="0057639D"/>
    <w:rsid w:val="0057674A"/>
    <w:rsid w:val="00576C49"/>
    <w:rsid w:val="00577FD5"/>
    <w:rsid w:val="00580A57"/>
    <w:rsid w:val="00582CEC"/>
    <w:rsid w:val="00583156"/>
    <w:rsid w:val="00585362"/>
    <w:rsid w:val="005871D6"/>
    <w:rsid w:val="00587904"/>
    <w:rsid w:val="00590504"/>
    <w:rsid w:val="005905DB"/>
    <w:rsid w:val="00591B22"/>
    <w:rsid w:val="00591C38"/>
    <w:rsid w:val="00591EB3"/>
    <w:rsid w:val="00594C78"/>
    <w:rsid w:val="00596BA3"/>
    <w:rsid w:val="00597975"/>
    <w:rsid w:val="005A177B"/>
    <w:rsid w:val="005A2212"/>
    <w:rsid w:val="005A2843"/>
    <w:rsid w:val="005A332F"/>
    <w:rsid w:val="005A43EA"/>
    <w:rsid w:val="005A4FEC"/>
    <w:rsid w:val="005A78BC"/>
    <w:rsid w:val="005B2513"/>
    <w:rsid w:val="005B2894"/>
    <w:rsid w:val="005B5CB2"/>
    <w:rsid w:val="005C0F6C"/>
    <w:rsid w:val="005C112C"/>
    <w:rsid w:val="005C1A92"/>
    <w:rsid w:val="005C2B3D"/>
    <w:rsid w:val="005C2DB4"/>
    <w:rsid w:val="005C70A2"/>
    <w:rsid w:val="005D2891"/>
    <w:rsid w:val="005D3568"/>
    <w:rsid w:val="005D41CE"/>
    <w:rsid w:val="005D454E"/>
    <w:rsid w:val="005D477B"/>
    <w:rsid w:val="005E016A"/>
    <w:rsid w:val="005E02B7"/>
    <w:rsid w:val="005E0BBE"/>
    <w:rsid w:val="005E15A3"/>
    <w:rsid w:val="005E2562"/>
    <w:rsid w:val="005E26A8"/>
    <w:rsid w:val="005E2C98"/>
    <w:rsid w:val="005E3DBF"/>
    <w:rsid w:val="005E4C30"/>
    <w:rsid w:val="005E54DB"/>
    <w:rsid w:val="005E5E6E"/>
    <w:rsid w:val="005E73AB"/>
    <w:rsid w:val="005E7621"/>
    <w:rsid w:val="005F03F6"/>
    <w:rsid w:val="005F2D51"/>
    <w:rsid w:val="005F5BC4"/>
    <w:rsid w:val="005F5BE4"/>
    <w:rsid w:val="005F7F04"/>
    <w:rsid w:val="00602EBF"/>
    <w:rsid w:val="00605672"/>
    <w:rsid w:val="006077E3"/>
    <w:rsid w:val="00607BB8"/>
    <w:rsid w:val="006123B4"/>
    <w:rsid w:val="00612B63"/>
    <w:rsid w:val="006135C5"/>
    <w:rsid w:val="006141F1"/>
    <w:rsid w:val="0061565C"/>
    <w:rsid w:val="00615E5A"/>
    <w:rsid w:val="006163AD"/>
    <w:rsid w:val="00623823"/>
    <w:rsid w:val="00624122"/>
    <w:rsid w:val="0062452F"/>
    <w:rsid w:val="00625A81"/>
    <w:rsid w:val="006267CD"/>
    <w:rsid w:val="00626AC8"/>
    <w:rsid w:val="00627005"/>
    <w:rsid w:val="00627042"/>
    <w:rsid w:val="00630081"/>
    <w:rsid w:val="006320A2"/>
    <w:rsid w:val="006322A5"/>
    <w:rsid w:val="00633F23"/>
    <w:rsid w:val="00635233"/>
    <w:rsid w:val="006403DE"/>
    <w:rsid w:val="0064073E"/>
    <w:rsid w:val="0064149B"/>
    <w:rsid w:val="00641ED5"/>
    <w:rsid w:val="00641F6B"/>
    <w:rsid w:val="00642034"/>
    <w:rsid w:val="00652029"/>
    <w:rsid w:val="00655905"/>
    <w:rsid w:val="00656BFC"/>
    <w:rsid w:val="00657BE5"/>
    <w:rsid w:val="006600DA"/>
    <w:rsid w:val="006602AB"/>
    <w:rsid w:val="00662645"/>
    <w:rsid w:val="00662E4D"/>
    <w:rsid w:val="006645B5"/>
    <w:rsid w:val="00666604"/>
    <w:rsid w:val="00670058"/>
    <w:rsid w:val="0067131C"/>
    <w:rsid w:val="006723C1"/>
    <w:rsid w:val="006758D3"/>
    <w:rsid w:val="00677603"/>
    <w:rsid w:val="006822F7"/>
    <w:rsid w:val="00682996"/>
    <w:rsid w:val="00684572"/>
    <w:rsid w:val="006847A1"/>
    <w:rsid w:val="00684EF1"/>
    <w:rsid w:val="006854E9"/>
    <w:rsid w:val="00690A5A"/>
    <w:rsid w:val="00691A3C"/>
    <w:rsid w:val="00695344"/>
    <w:rsid w:val="00696294"/>
    <w:rsid w:val="00697A12"/>
    <w:rsid w:val="006A361F"/>
    <w:rsid w:val="006A543A"/>
    <w:rsid w:val="006A659C"/>
    <w:rsid w:val="006A7AFB"/>
    <w:rsid w:val="006B094A"/>
    <w:rsid w:val="006B09DF"/>
    <w:rsid w:val="006B1DAA"/>
    <w:rsid w:val="006B20C6"/>
    <w:rsid w:val="006B720C"/>
    <w:rsid w:val="006C011E"/>
    <w:rsid w:val="006C2005"/>
    <w:rsid w:val="006C2964"/>
    <w:rsid w:val="006C3CB2"/>
    <w:rsid w:val="006C3FA3"/>
    <w:rsid w:val="006C5F3C"/>
    <w:rsid w:val="006C5FFE"/>
    <w:rsid w:val="006D0298"/>
    <w:rsid w:val="006D09D1"/>
    <w:rsid w:val="006D24EC"/>
    <w:rsid w:val="006D35DF"/>
    <w:rsid w:val="006D39C5"/>
    <w:rsid w:val="006D3CB2"/>
    <w:rsid w:val="006D5BBE"/>
    <w:rsid w:val="006D7D9F"/>
    <w:rsid w:val="006D7F70"/>
    <w:rsid w:val="006E2B6A"/>
    <w:rsid w:val="006E4163"/>
    <w:rsid w:val="006E5989"/>
    <w:rsid w:val="006E5A86"/>
    <w:rsid w:val="006E7A98"/>
    <w:rsid w:val="006E7D82"/>
    <w:rsid w:val="006E7F79"/>
    <w:rsid w:val="006E7FDB"/>
    <w:rsid w:val="006F2205"/>
    <w:rsid w:val="006F2B7D"/>
    <w:rsid w:val="006F51AA"/>
    <w:rsid w:val="006F6721"/>
    <w:rsid w:val="006F69F2"/>
    <w:rsid w:val="007023D2"/>
    <w:rsid w:val="00703967"/>
    <w:rsid w:val="0070402A"/>
    <w:rsid w:val="00710345"/>
    <w:rsid w:val="0071091D"/>
    <w:rsid w:val="007124D0"/>
    <w:rsid w:val="007138B9"/>
    <w:rsid w:val="00713EB7"/>
    <w:rsid w:val="007153F9"/>
    <w:rsid w:val="00715A32"/>
    <w:rsid w:val="00720559"/>
    <w:rsid w:val="00722586"/>
    <w:rsid w:val="00725341"/>
    <w:rsid w:val="00725D93"/>
    <w:rsid w:val="00726556"/>
    <w:rsid w:val="007271AE"/>
    <w:rsid w:val="00732E56"/>
    <w:rsid w:val="00733DD5"/>
    <w:rsid w:val="00734EF7"/>
    <w:rsid w:val="007365F6"/>
    <w:rsid w:val="00736EBC"/>
    <w:rsid w:val="00740A73"/>
    <w:rsid w:val="00743ACD"/>
    <w:rsid w:val="007458E1"/>
    <w:rsid w:val="00745BA4"/>
    <w:rsid w:val="00746AAD"/>
    <w:rsid w:val="00746ABC"/>
    <w:rsid w:val="00750032"/>
    <w:rsid w:val="0075197E"/>
    <w:rsid w:val="00751F82"/>
    <w:rsid w:val="007536AF"/>
    <w:rsid w:val="00753FCD"/>
    <w:rsid w:val="00755A11"/>
    <w:rsid w:val="0076023C"/>
    <w:rsid w:val="00760976"/>
    <w:rsid w:val="00760B5A"/>
    <w:rsid w:val="00761A39"/>
    <w:rsid w:val="00762D71"/>
    <w:rsid w:val="00763038"/>
    <w:rsid w:val="00763126"/>
    <w:rsid w:val="0076371A"/>
    <w:rsid w:val="00765786"/>
    <w:rsid w:val="00766C18"/>
    <w:rsid w:val="00766DA6"/>
    <w:rsid w:val="00771968"/>
    <w:rsid w:val="00771F09"/>
    <w:rsid w:val="00773999"/>
    <w:rsid w:val="00775385"/>
    <w:rsid w:val="007758D8"/>
    <w:rsid w:val="00777C2C"/>
    <w:rsid w:val="00780026"/>
    <w:rsid w:val="0078200F"/>
    <w:rsid w:val="00783D95"/>
    <w:rsid w:val="00790BD7"/>
    <w:rsid w:val="00793A21"/>
    <w:rsid w:val="00793CD8"/>
    <w:rsid w:val="00795DCB"/>
    <w:rsid w:val="007977C2"/>
    <w:rsid w:val="00797987"/>
    <w:rsid w:val="007A04D4"/>
    <w:rsid w:val="007A06CC"/>
    <w:rsid w:val="007A0F3A"/>
    <w:rsid w:val="007A1B9E"/>
    <w:rsid w:val="007A29FB"/>
    <w:rsid w:val="007A3487"/>
    <w:rsid w:val="007A4668"/>
    <w:rsid w:val="007A54E5"/>
    <w:rsid w:val="007A5966"/>
    <w:rsid w:val="007B09DD"/>
    <w:rsid w:val="007B2648"/>
    <w:rsid w:val="007B2FFC"/>
    <w:rsid w:val="007B428F"/>
    <w:rsid w:val="007B5FE5"/>
    <w:rsid w:val="007B6403"/>
    <w:rsid w:val="007C08CA"/>
    <w:rsid w:val="007C0D29"/>
    <w:rsid w:val="007C1106"/>
    <w:rsid w:val="007C144A"/>
    <w:rsid w:val="007C1B70"/>
    <w:rsid w:val="007C1FEB"/>
    <w:rsid w:val="007C2B38"/>
    <w:rsid w:val="007C31D9"/>
    <w:rsid w:val="007C41AC"/>
    <w:rsid w:val="007D09B8"/>
    <w:rsid w:val="007D13E9"/>
    <w:rsid w:val="007D27FC"/>
    <w:rsid w:val="007D35A5"/>
    <w:rsid w:val="007D38B8"/>
    <w:rsid w:val="007D4E8E"/>
    <w:rsid w:val="007D6396"/>
    <w:rsid w:val="007D6CAE"/>
    <w:rsid w:val="007D72D1"/>
    <w:rsid w:val="007E0504"/>
    <w:rsid w:val="007E0FED"/>
    <w:rsid w:val="007E14ED"/>
    <w:rsid w:val="007E29E0"/>
    <w:rsid w:val="007E3A37"/>
    <w:rsid w:val="007E55CA"/>
    <w:rsid w:val="007E65BE"/>
    <w:rsid w:val="007E7245"/>
    <w:rsid w:val="007F04EF"/>
    <w:rsid w:val="007F13A7"/>
    <w:rsid w:val="007F3231"/>
    <w:rsid w:val="007F42C4"/>
    <w:rsid w:val="007F60C9"/>
    <w:rsid w:val="007F720F"/>
    <w:rsid w:val="00802E82"/>
    <w:rsid w:val="00803A0B"/>
    <w:rsid w:val="00804534"/>
    <w:rsid w:val="00804A0D"/>
    <w:rsid w:val="00804C6F"/>
    <w:rsid w:val="008059A4"/>
    <w:rsid w:val="00805B43"/>
    <w:rsid w:val="008104E7"/>
    <w:rsid w:val="008116AA"/>
    <w:rsid w:val="00811940"/>
    <w:rsid w:val="008119D2"/>
    <w:rsid w:val="008141C8"/>
    <w:rsid w:val="008257B8"/>
    <w:rsid w:val="00826E1F"/>
    <w:rsid w:val="00826E6C"/>
    <w:rsid w:val="00827128"/>
    <w:rsid w:val="00827F3B"/>
    <w:rsid w:val="008309F6"/>
    <w:rsid w:val="008340A1"/>
    <w:rsid w:val="00834E52"/>
    <w:rsid w:val="008379B9"/>
    <w:rsid w:val="00842585"/>
    <w:rsid w:val="008427AD"/>
    <w:rsid w:val="0084401C"/>
    <w:rsid w:val="00844808"/>
    <w:rsid w:val="00845B1E"/>
    <w:rsid w:val="00852C2F"/>
    <w:rsid w:val="00854C32"/>
    <w:rsid w:val="0085615A"/>
    <w:rsid w:val="008608B0"/>
    <w:rsid w:val="00863A7C"/>
    <w:rsid w:val="00866BF8"/>
    <w:rsid w:val="00871168"/>
    <w:rsid w:val="008761B3"/>
    <w:rsid w:val="00881840"/>
    <w:rsid w:val="00886537"/>
    <w:rsid w:val="00886EF6"/>
    <w:rsid w:val="00890733"/>
    <w:rsid w:val="00890A31"/>
    <w:rsid w:val="00890E14"/>
    <w:rsid w:val="00893080"/>
    <w:rsid w:val="00893ED0"/>
    <w:rsid w:val="008A0E28"/>
    <w:rsid w:val="008A1D9E"/>
    <w:rsid w:val="008A5829"/>
    <w:rsid w:val="008A79F3"/>
    <w:rsid w:val="008A7BC0"/>
    <w:rsid w:val="008A7E62"/>
    <w:rsid w:val="008B0052"/>
    <w:rsid w:val="008B564C"/>
    <w:rsid w:val="008B5C80"/>
    <w:rsid w:val="008B69AB"/>
    <w:rsid w:val="008B6E3D"/>
    <w:rsid w:val="008C1478"/>
    <w:rsid w:val="008C21DC"/>
    <w:rsid w:val="008C5311"/>
    <w:rsid w:val="008C6D05"/>
    <w:rsid w:val="008C710B"/>
    <w:rsid w:val="008C7E5A"/>
    <w:rsid w:val="008D157A"/>
    <w:rsid w:val="008D359F"/>
    <w:rsid w:val="008D4264"/>
    <w:rsid w:val="008D53A8"/>
    <w:rsid w:val="008D7623"/>
    <w:rsid w:val="008E30E7"/>
    <w:rsid w:val="008E6727"/>
    <w:rsid w:val="008E74BD"/>
    <w:rsid w:val="008F177D"/>
    <w:rsid w:val="008F525B"/>
    <w:rsid w:val="008F5FF4"/>
    <w:rsid w:val="008F6B07"/>
    <w:rsid w:val="0090002E"/>
    <w:rsid w:val="00902B4B"/>
    <w:rsid w:val="00902FF5"/>
    <w:rsid w:val="009042D3"/>
    <w:rsid w:val="00910E48"/>
    <w:rsid w:val="0091449E"/>
    <w:rsid w:val="00915FE6"/>
    <w:rsid w:val="00917611"/>
    <w:rsid w:val="00920817"/>
    <w:rsid w:val="00920A94"/>
    <w:rsid w:val="00923334"/>
    <w:rsid w:val="009235A4"/>
    <w:rsid w:val="00925C92"/>
    <w:rsid w:val="009306FF"/>
    <w:rsid w:val="00933071"/>
    <w:rsid w:val="00944475"/>
    <w:rsid w:val="00944BE9"/>
    <w:rsid w:val="00945438"/>
    <w:rsid w:val="0094688E"/>
    <w:rsid w:val="0095025B"/>
    <w:rsid w:val="0095541A"/>
    <w:rsid w:val="00955700"/>
    <w:rsid w:val="009576E7"/>
    <w:rsid w:val="00960146"/>
    <w:rsid w:val="009627C9"/>
    <w:rsid w:val="009647C0"/>
    <w:rsid w:val="00967515"/>
    <w:rsid w:val="00970BB8"/>
    <w:rsid w:val="00970DBD"/>
    <w:rsid w:val="00971143"/>
    <w:rsid w:val="00971F1D"/>
    <w:rsid w:val="00976A15"/>
    <w:rsid w:val="009776CC"/>
    <w:rsid w:val="0098298A"/>
    <w:rsid w:val="00982AA9"/>
    <w:rsid w:val="00987E8E"/>
    <w:rsid w:val="0099684E"/>
    <w:rsid w:val="009A0CCB"/>
    <w:rsid w:val="009A2361"/>
    <w:rsid w:val="009A4789"/>
    <w:rsid w:val="009A6D3A"/>
    <w:rsid w:val="009A7D58"/>
    <w:rsid w:val="009B0A68"/>
    <w:rsid w:val="009B26E5"/>
    <w:rsid w:val="009B5E4B"/>
    <w:rsid w:val="009B643E"/>
    <w:rsid w:val="009B7A96"/>
    <w:rsid w:val="009C3602"/>
    <w:rsid w:val="009C43D7"/>
    <w:rsid w:val="009C45F6"/>
    <w:rsid w:val="009C5621"/>
    <w:rsid w:val="009D1832"/>
    <w:rsid w:val="009D28F3"/>
    <w:rsid w:val="009D3A53"/>
    <w:rsid w:val="009D7EEB"/>
    <w:rsid w:val="009E1715"/>
    <w:rsid w:val="009E6F27"/>
    <w:rsid w:val="009F120C"/>
    <w:rsid w:val="009F13CC"/>
    <w:rsid w:val="009F21B1"/>
    <w:rsid w:val="009F4D23"/>
    <w:rsid w:val="009F4F46"/>
    <w:rsid w:val="009F5283"/>
    <w:rsid w:val="009F5A37"/>
    <w:rsid w:val="009F689C"/>
    <w:rsid w:val="009F6B7C"/>
    <w:rsid w:val="00A01CF4"/>
    <w:rsid w:val="00A04C82"/>
    <w:rsid w:val="00A0500D"/>
    <w:rsid w:val="00A058A1"/>
    <w:rsid w:val="00A058BB"/>
    <w:rsid w:val="00A05BC8"/>
    <w:rsid w:val="00A0667C"/>
    <w:rsid w:val="00A1164B"/>
    <w:rsid w:val="00A117EF"/>
    <w:rsid w:val="00A14D85"/>
    <w:rsid w:val="00A1515C"/>
    <w:rsid w:val="00A20EBC"/>
    <w:rsid w:val="00A2231F"/>
    <w:rsid w:val="00A23E86"/>
    <w:rsid w:val="00A24BAB"/>
    <w:rsid w:val="00A268F1"/>
    <w:rsid w:val="00A27D49"/>
    <w:rsid w:val="00A3099F"/>
    <w:rsid w:val="00A31EEC"/>
    <w:rsid w:val="00A33A94"/>
    <w:rsid w:val="00A356AB"/>
    <w:rsid w:val="00A368D7"/>
    <w:rsid w:val="00A401AF"/>
    <w:rsid w:val="00A4099F"/>
    <w:rsid w:val="00A41183"/>
    <w:rsid w:val="00A466C5"/>
    <w:rsid w:val="00A46A28"/>
    <w:rsid w:val="00A47665"/>
    <w:rsid w:val="00A50821"/>
    <w:rsid w:val="00A50850"/>
    <w:rsid w:val="00A5359E"/>
    <w:rsid w:val="00A53A37"/>
    <w:rsid w:val="00A5515D"/>
    <w:rsid w:val="00A55D1C"/>
    <w:rsid w:val="00A613BC"/>
    <w:rsid w:val="00A65FBA"/>
    <w:rsid w:val="00A6641A"/>
    <w:rsid w:val="00A70A40"/>
    <w:rsid w:val="00A714B1"/>
    <w:rsid w:val="00A73E2D"/>
    <w:rsid w:val="00A76993"/>
    <w:rsid w:val="00A77A42"/>
    <w:rsid w:val="00A841D3"/>
    <w:rsid w:val="00A907E2"/>
    <w:rsid w:val="00A94061"/>
    <w:rsid w:val="00A9464E"/>
    <w:rsid w:val="00A94EDD"/>
    <w:rsid w:val="00A96179"/>
    <w:rsid w:val="00A97EF7"/>
    <w:rsid w:val="00AA69BA"/>
    <w:rsid w:val="00AA71AC"/>
    <w:rsid w:val="00AB0FB4"/>
    <w:rsid w:val="00AB105A"/>
    <w:rsid w:val="00AB10C3"/>
    <w:rsid w:val="00AB28B9"/>
    <w:rsid w:val="00AB2D1F"/>
    <w:rsid w:val="00AC00E7"/>
    <w:rsid w:val="00AC1818"/>
    <w:rsid w:val="00AC217B"/>
    <w:rsid w:val="00AC3BF7"/>
    <w:rsid w:val="00AC5AE3"/>
    <w:rsid w:val="00AC5F5D"/>
    <w:rsid w:val="00AC78F2"/>
    <w:rsid w:val="00AD00EB"/>
    <w:rsid w:val="00AD167C"/>
    <w:rsid w:val="00AD1B40"/>
    <w:rsid w:val="00AD1E1C"/>
    <w:rsid w:val="00AD2F37"/>
    <w:rsid w:val="00AE0ADA"/>
    <w:rsid w:val="00AE0F8B"/>
    <w:rsid w:val="00AE11AF"/>
    <w:rsid w:val="00AE1E55"/>
    <w:rsid w:val="00AE6B36"/>
    <w:rsid w:val="00AF02C9"/>
    <w:rsid w:val="00AF143C"/>
    <w:rsid w:val="00AF1B96"/>
    <w:rsid w:val="00AF6A76"/>
    <w:rsid w:val="00B01978"/>
    <w:rsid w:val="00B034CA"/>
    <w:rsid w:val="00B104EB"/>
    <w:rsid w:val="00B11B5D"/>
    <w:rsid w:val="00B139D6"/>
    <w:rsid w:val="00B14B4C"/>
    <w:rsid w:val="00B14D3C"/>
    <w:rsid w:val="00B1506E"/>
    <w:rsid w:val="00B160F3"/>
    <w:rsid w:val="00B208AA"/>
    <w:rsid w:val="00B21C29"/>
    <w:rsid w:val="00B235FF"/>
    <w:rsid w:val="00B24378"/>
    <w:rsid w:val="00B2474E"/>
    <w:rsid w:val="00B24BBF"/>
    <w:rsid w:val="00B258E8"/>
    <w:rsid w:val="00B26EB6"/>
    <w:rsid w:val="00B3050A"/>
    <w:rsid w:val="00B33299"/>
    <w:rsid w:val="00B33F2C"/>
    <w:rsid w:val="00B33FFC"/>
    <w:rsid w:val="00B370CB"/>
    <w:rsid w:val="00B37D7C"/>
    <w:rsid w:val="00B40F7B"/>
    <w:rsid w:val="00B42DD5"/>
    <w:rsid w:val="00B43234"/>
    <w:rsid w:val="00B44AA9"/>
    <w:rsid w:val="00B4575B"/>
    <w:rsid w:val="00B45FC6"/>
    <w:rsid w:val="00B47537"/>
    <w:rsid w:val="00B476D3"/>
    <w:rsid w:val="00B50195"/>
    <w:rsid w:val="00B51726"/>
    <w:rsid w:val="00B5321E"/>
    <w:rsid w:val="00B5414E"/>
    <w:rsid w:val="00B55653"/>
    <w:rsid w:val="00B56C09"/>
    <w:rsid w:val="00B57565"/>
    <w:rsid w:val="00B57883"/>
    <w:rsid w:val="00B64323"/>
    <w:rsid w:val="00B67955"/>
    <w:rsid w:val="00B70A98"/>
    <w:rsid w:val="00B719C0"/>
    <w:rsid w:val="00B71A9C"/>
    <w:rsid w:val="00B72925"/>
    <w:rsid w:val="00B72AAE"/>
    <w:rsid w:val="00B74CB0"/>
    <w:rsid w:val="00B81445"/>
    <w:rsid w:val="00B8360C"/>
    <w:rsid w:val="00B83F70"/>
    <w:rsid w:val="00B85640"/>
    <w:rsid w:val="00B925D1"/>
    <w:rsid w:val="00BA0567"/>
    <w:rsid w:val="00BA25A0"/>
    <w:rsid w:val="00BA37FC"/>
    <w:rsid w:val="00BB29F8"/>
    <w:rsid w:val="00BB7B37"/>
    <w:rsid w:val="00BC0169"/>
    <w:rsid w:val="00BC1372"/>
    <w:rsid w:val="00BC1CC0"/>
    <w:rsid w:val="00BC2360"/>
    <w:rsid w:val="00BC3942"/>
    <w:rsid w:val="00BC45B8"/>
    <w:rsid w:val="00BC6167"/>
    <w:rsid w:val="00BC61BB"/>
    <w:rsid w:val="00BD12F6"/>
    <w:rsid w:val="00BD2427"/>
    <w:rsid w:val="00BD41AB"/>
    <w:rsid w:val="00BD757F"/>
    <w:rsid w:val="00BE03F4"/>
    <w:rsid w:val="00BF1F82"/>
    <w:rsid w:val="00BF209E"/>
    <w:rsid w:val="00BF4FBC"/>
    <w:rsid w:val="00BF5CBF"/>
    <w:rsid w:val="00BF6F7F"/>
    <w:rsid w:val="00C01950"/>
    <w:rsid w:val="00C01F75"/>
    <w:rsid w:val="00C0427C"/>
    <w:rsid w:val="00C04536"/>
    <w:rsid w:val="00C061D6"/>
    <w:rsid w:val="00C06DFC"/>
    <w:rsid w:val="00C06EB9"/>
    <w:rsid w:val="00C07B2C"/>
    <w:rsid w:val="00C11AFC"/>
    <w:rsid w:val="00C12F0C"/>
    <w:rsid w:val="00C13AE7"/>
    <w:rsid w:val="00C14918"/>
    <w:rsid w:val="00C16F16"/>
    <w:rsid w:val="00C202EF"/>
    <w:rsid w:val="00C22863"/>
    <w:rsid w:val="00C22AC4"/>
    <w:rsid w:val="00C236F5"/>
    <w:rsid w:val="00C24F94"/>
    <w:rsid w:val="00C30101"/>
    <w:rsid w:val="00C301AC"/>
    <w:rsid w:val="00C33EFD"/>
    <w:rsid w:val="00C35180"/>
    <w:rsid w:val="00C408B4"/>
    <w:rsid w:val="00C42146"/>
    <w:rsid w:val="00C4254A"/>
    <w:rsid w:val="00C4285A"/>
    <w:rsid w:val="00C43B84"/>
    <w:rsid w:val="00C43B9C"/>
    <w:rsid w:val="00C44353"/>
    <w:rsid w:val="00C44F41"/>
    <w:rsid w:val="00C455B5"/>
    <w:rsid w:val="00C464C1"/>
    <w:rsid w:val="00C47211"/>
    <w:rsid w:val="00C50B89"/>
    <w:rsid w:val="00C514F4"/>
    <w:rsid w:val="00C53ADF"/>
    <w:rsid w:val="00C54C6C"/>
    <w:rsid w:val="00C6217B"/>
    <w:rsid w:val="00C6236C"/>
    <w:rsid w:val="00C63A6E"/>
    <w:rsid w:val="00C63BCC"/>
    <w:rsid w:val="00C664F7"/>
    <w:rsid w:val="00C70175"/>
    <w:rsid w:val="00C705D8"/>
    <w:rsid w:val="00C73A94"/>
    <w:rsid w:val="00C75888"/>
    <w:rsid w:val="00C76B66"/>
    <w:rsid w:val="00C824B9"/>
    <w:rsid w:val="00C84C29"/>
    <w:rsid w:val="00C851DE"/>
    <w:rsid w:val="00C92696"/>
    <w:rsid w:val="00C9278F"/>
    <w:rsid w:val="00C934D2"/>
    <w:rsid w:val="00C94F83"/>
    <w:rsid w:val="00C961B9"/>
    <w:rsid w:val="00C97126"/>
    <w:rsid w:val="00C977DB"/>
    <w:rsid w:val="00CA25DD"/>
    <w:rsid w:val="00CA3F4C"/>
    <w:rsid w:val="00CA5F00"/>
    <w:rsid w:val="00CA648F"/>
    <w:rsid w:val="00CB2899"/>
    <w:rsid w:val="00CB3191"/>
    <w:rsid w:val="00CC22BF"/>
    <w:rsid w:val="00CC26D8"/>
    <w:rsid w:val="00CC63B4"/>
    <w:rsid w:val="00CC70D2"/>
    <w:rsid w:val="00CD001B"/>
    <w:rsid w:val="00CD19E8"/>
    <w:rsid w:val="00CD242A"/>
    <w:rsid w:val="00CD493E"/>
    <w:rsid w:val="00CD4B19"/>
    <w:rsid w:val="00CE2C82"/>
    <w:rsid w:val="00CE4F2B"/>
    <w:rsid w:val="00CF09FB"/>
    <w:rsid w:val="00CF28CD"/>
    <w:rsid w:val="00CF42BB"/>
    <w:rsid w:val="00CF5753"/>
    <w:rsid w:val="00CF727A"/>
    <w:rsid w:val="00D034C3"/>
    <w:rsid w:val="00D0373F"/>
    <w:rsid w:val="00D06A93"/>
    <w:rsid w:val="00D07B6B"/>
    <w:rsid w:val="00D10738"/>
    <w:rsid w:val="00D10D02"/>
    <w:rsid w:val="00D145AE"/>
    <w:rsid w:val="00D23DA7"/>
    <w:rsid w:val="00D268CB"/>
    <w:rsid w:val="00D31B11"/>
    <w:rsid w:val="00D357EB"/>
    <w:rsid w:val="00D37622"/>
    <w:rsid w:val="00D43C3B"/>
    <w:rsid w:val="00D44032"/>
    <w:rsid w:val="00D45B4B"/>
    <w:rsid w:val="00D46D71"/>
    <w:rsid w:val="00D47DEE"/>
    <w:rsid w:val="00D508A2"/>
    <w:rsid w:val="00D51DCA"/>
    <w:rsid w:val="00D52289"/>
    <w:rsid w:val="00D5295A"/>
    <w:rsid w:val="00D54CEC"/>
    <w:rsid w:val="00D54FEB"/>
    <w:rsid w:val="00D55793"/>
    <w:rsid w:val="00D57E54"/>
    <w:rsid w:val="00D67470"/>
    <w:rsid w:val="00D703EA"/>
    <w:rsid w:val="00D71364"/>
    <w:rsid w:val="00D71EFE"/>
    <w:rsid w:val="00D72639"/>
    <w:rsid w:val="00D72F0B"/>
    <w:rsid w:val="00D73504"/>
    <w:rsid w:val="00D75665"/>
    <w:rsid w:val="00D762C5"/>
    <w:rsid w:val="00D800E7"/>
    <w:rsid w:val="00D801C4"/>
    <w:rsid w:val="00D81901"/>
    <w:rsid w:val="00D82578"/>
    <w:rsid w:val="00D84817"/>
    <w:rsid w:val="00D85E46"/>
    <w:rsid w:val="00D863EB"/>
    <w:rsid w:val="00D87208"/>
    <w:rsid w:val="00DA4871"/>
    <w:rsid w:val="00DA55D3"/>
    <w:rsid w:val="00DA5E52"/>
    <w:rsid w:val="00DA6EA1"/>
    <w:rsid w:val="00DA7702"/>
    <w:rsid w:val="00DB0296"/>
    <w:rsid w:val="00DB11A8"/>
    <w:rsid w:val="00DB1FF3"/>
    <w:rsid w:val="00DB2B0D"/>
    <w:rsid w:val="00DB2E58"/>
    <w:rsid w:val="00DB6445"/>
    <w:rsid w:val="00DB6A15"/>
    <w:rsid w:val="00DC2BDE"/>
    <w:rsid w:val="00DC38DC"/>
    <w:rsid w:val="00DC5862"/>
    <w:rsid w:val="00DD0163"/>
    <w:rsid w:val="00DD2F86"/>
    <w:rsid w:val="00DD3AC3"/>
    <w:rsid w:val="00DD52EF"/>
    <w:rsid w:val="00DD5429"/>
    <w:rsid w:val="00DD5EE0"/>
    <w:rsid w:val="00DE0A87"/>
    <w:rsid w:val="00DE1279"/>
    <w:rsid w:val="00DE171F"/>
    <w:rsid w:val="00DE2910"/>
    <w:rsid w:val="00DE4B8F"/>
    <w:rsid w:val="00DE65B3"/>
    <w:rsid w:val="00DE68C2"/>
    <w:rsid w:val="00DE7B7E"/>
    <w:rsid w:val="00DF2E8C"/>
    <w:rsid w:val="00DF4F6B"/>
    <w:rsid w:val="00DF50B6"/>
    <w:rsid w:val="00DF52EC"/>
    <w:rsid w:val="00DF6203"/>
    <w:rsid w:val="00E005C4"/>
    <w:rsid w:val="00E03728"/>
    <w:rsid w:val="00E03ABB"/>
    <w:rsid w:val="00E116C4"/>
    <w:rsid w:val="00E11BFC"/>
    <w:rsid w:val="00E125D2"/>
    <w:rsid w:val="00E136BA"/>
    <w:rsid w:val="00E164AE"/>
    <w:rsid w:val="00E17B2E"/>
    <w:rsid w:val="00E228C0"/>
    <w:rsid w:val="00E23022"/>
    <w:rsid w:val="00E237AE"/>
    <w:rsid w:val="00E2419F"/>
    <w:rsid w:val="00E2486E"/>
    <w:rsid w:val="00E27479"/>
    <w:rsid w:val="00E312ED"/>
    <w:rsid w:val="00E325E7"/>
    <w:rsid w:val="00E32D93"/>
    <w:rsid w:val="00E33B10"/>
    <w:rsid w:val="00E351D0"/>
    <w:rsid w:val="00E366F9"/>
    <w:rsid w:val="00E40419"/>
    <w:rsid w:val="00E40DC4"/>
    <w:rsid w:val="00E44EE7"/>
    <w:rsid w:val="00E519CF"/>
    <w:rsid w:val="00E54BC9"/>
    <w:rsid w:val="00E54C55"/>
    <w:rsid w:val="00E56977"/>
    <w:rsid w:val="00E576A1"/>
    <w:rsid w:val="00E61B53"/>
    <w:rsid w:val="00E6287D"/>
    <w:rsid w:val="00E64A48"/>
    <w:rsid w:val="00E66B00"/>
    <w:rsid w:val="00E67C7A"/>
    <w:rsid w:val="00E74049"/>
    <w:rsid w:val="00E751AF"/>
    <w:rsid w:val="00E757B1"/>
    <w:rsid w:val="00E76714"/>
    <w:rsid w:val="00E809D6"/>
    <w:rsid w:val="00E81130"/>
    <w:rsid w:val="00E86F3E"/>
    <w:rsid w:val="00E91FC5"/>
    <w:rsid w:val="00E9225A"/>
    <w:rsid w:val="00E926BC"/>
    <w:rsid w:val="00E927DA"/>
    <w:rsid w:val="00E9382D"/>
    <w:rsid w:val="00E948CA"/>
    <w:rsid w:val="00E97C6E"/>
    <w:rsid w:val="00EA0EAB"/>
    <w:rsid w:val="00EA34AE"/>
    <w:rsid w:val="00EA504C"/>
    <w:rsid w:val="00EA5365"/>
    <w:rsid w:val="00EA60D0"/>
    <w:rsid w:val="00EA761F"/>
    <w:rsid w:val="00EA7F74"/>
    <w:rsid w:val="00EB1CE2"/>
    <w:rsid w:val="00EB52D4"/>
    <w:rsid w:val="00EC0A3B"/>
    <w:rsid w:val="00EC3ACB"/>
    <w:rsid w:val="00EC3B56"/>
    <w:rsid w:val="00EC3BA3"/>
    <w:rsid w:val="00EC4077"/>
    <w:rsid w:val="00EC6BCB"/>
    <w:rsid w:val="00EC6F06"/>
    <w:rsid w:val="00ED0668"/>
    <w:rsid w:val="00ED15CA"/>
    <w:rsid w:val="00ED180D"/>
    <w:rsid w:val="00ED200B"/>
    <w:rsid w:val="00ED6E8F"/>
    <w:rsid w:val="00EE10E8"/>
    <w:rsid w:val="00EE14DD"/>
    <w:rsid w:val="00EE32E9"/>
    <w:rsid w:val="00EE488D"/>
    <w:rsid w:val="00EE539D"/>
    <w:rsid w:val="00EE71FC"/>
    <w:rsid w:val="00EF3FD9"/>
    <w:rsid w:val="00EF570E"/>
    <w:rsid w:val="00EF5932"/>
    <w:rsid w:val="00F00796"/>
    <w:rsid w:val="00F00F03"/>
    <w:rsid w:val="00F01DC2"/>
    <w:rsid w:val="00F02C33"/>
    <w:rsid w:val="00F03101"/>
    <w:rsid w:val="00F06653"/>
    <w:rsid w:val="00F06D7B"/>
    <w:rsid w:val="00F10C5F"/>
    <w:rsid w:val="00F1339B"/>
    <w:rsid w:val="00F14F35"/>
    <w:rsid w:val="00F163BB"/>
    <w:rsid w:val="00F17452"/>
    <w:rsid w:val="00F20045"/>
    <w:rsid w:val="00F21AB8"/>
    <w:rsid w:val="00F2214B"/>
    <w:rsid w:val="00F23295"/>
    <w:rsid w:val="00F233A0"/>
    <w:rsid w:val="00F258F3"/>
    <w:rsid w:val="00F2598F"/>
    <w:rsid w:val="00F25B1E"/>
    <w:rsid w:val="00F27D66"/>
    <w:rsid w:val="00F27FB6"/>
    <w:rsid w:val="00F3022B"/>
    <w:rsid w:val="00F310B7"/>
    <w:rsid w:val="00F3301D"/>
    <w:rsid w:val="00F34F00"/>
    <w:rsid w:val="00F34F3B"/>
    <w:rsid w:val="00F35E1E"/>
    <w:rsid w:val="00F401D1"/>
    <w:rsid w:val="00F42CB9"/>
    <w:rsid w:val="00F439F5"/>
    <w:rsid w:val="00F43C45"/>
    <w:rsid w:val="00F5099E"/>
    <w:rsid w:val="00F51A57"/>
    <w:rsid w:val="00F51D9F"/>
    <w:rsid w:val="00F540D3"/>
    <w:rsid w:val="00F5450F"/>
    <w:rsid w:val="00F5455D"/>
    <w:rsid w:val="00F545F0"/>
    <w:rsid w:val="00F57AF9"/>
    <w:rsid w:val="00F57D08"/>
    <w:rsid w:val="00F611E6"/>
    <w:rsid w:val="00F61836"/>
    <w:rsid w:val="00F6477C"/>
    <w:rsid w:val="00F64C89"/>
    <w:rsid w:val="00F715C5"/>
    <w:rsid w:val="00F7474E"/>
    <w:rsid w:val="00F7598A"/>
    <w:rsid w:val="00F76202"/>
    <w:rsid w:val="00F76C41"/>
    <w:rsid w:val="00F76E6C"/>
    <w:rsid w:val="00F808DB"/>
    <w:rsid w:val="00F826F1"/>
    <w:rsid w:val="00F82C2B"/>
    <w:rsid w:val="00F82C35"/>
    <w:rsid w:val="00F837CA"/>
    <w:rsid w:val="00F85268"/>
    <w:rsid w:val="00F86992"/>
    <w:rsid w:val="00F8702F"/>
    <w:rsid w:val="00F87AB1"/>
    <w:rsid w:val="00F90CE1"/>
    <w:rsid w:val="00F925C4"/>
    <w:rsid w:val="00F9274E"/>
    <w:rsid w:val="00F965BA"/>
    <w:rsid w:val="00F971D2"/>
    <w:rsid w:val="00F972CF"/>
    <w:rsid w:val="00FA01E1"/>
    <w:rsid w:val="00FA261E"/>
    <w:rsid w:val="00FA510C"/>
    <w:rsid w:val="00FB1C6B"/>
    <w:rsid w:val="00FB1FDC"/>
    <w:rsid w:val="00FB7932"/>
    <w:rsid w:val="00FB79FC"/>
    <w:rsid w:val="00FC231D"/>
    <w:rsid w:val="00FC5718"/>
    <w:rsid w:val="00FC5925"/>
    <w:rsid w:val="00FD1C68"/>
    <w:rsid w:val="00FD6E80"/>
    <w:rsid w:val="00FE0B7C"/>
    <w:rsid w:val="00FE6671"/>
    <w:rsid w:val="00FE7D4B"/>
    <w:rsid w:val="00FF1DE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sz w:val="24"/>
        <w:szCs w:val="24"/>
        <w:lang w:val="en-US" w:eastAsia="en-US" w:bidi="ar-SA"/>
      </w:rPr>
    </w:rPrDefault>
    <w:pPrDefault/>
  </w:docDefaults>
  <w:latentStyles w:defLockedState="0" w:defUIPriority="99" w:defSemiHidden="0" w:defUnhideWhenUsed="0" w:defQFormat="0" w:count="267">
    <w:lsdException w:name="Normal" w:uiPriority="0" w:qFormat="1"/>
    <w:lsdException w:name="heading 1" w:uiPriority="0" w:qFormat="1"/>
    <w:lsdException w:name="heading 2" w:qFormat="1"/>
    <w:lsdException w:name="heading 3"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locked="1" w:semiHidden="1" w:unhideWhenUsed="1"/>
    <w:lsdException w:name="index 2" w:locked="1" w:semiHidden="1" w:unhideWhenUsed="1"/>
    <w:lsdException w:name="index 3" w:locked="1"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uiPriority="39"/>
    <w:lsdException w:name="toc 2" w:uiPriority="39"/>
    <w:lsdException w:name="toc 3" w:uiPriority="39"/>
    <w:lsdException w:name="toc 4" w:uiPriority="0"/>
    <w:lsdException w:name="toc 5" w:uiPriority="0"/>
    <w:lsdException w:name="toc 6" w:uiPriority="0"/>
    <w:lsdException w:name="toc 7" w:uiPriority="0"/>
    <w:lsdException w:name="toc 8" w:uiPriority="0"/>
    <w:lsdException w:name="toc 9" w:uiPriority="0"/>
    <w:lsdException w:name="Normal Indent" w:locked="1" w:semiHidden="1" w:unhideWhenUsed="1"/>
    <w:lsdException w:name="footnote text" w:locked="1" w:semiHidden="1" w:unhideWhenUsed="1"/>
    <w:lsdException w:name="annotation text" w:locked="1" w:semiHidden="1" w:unhideWhenUsed="1"/>
    <w:lsdException w:name="header" w:locked="1" w:semiHidden="1" w:unhideWhenUsed="1"/>
    <w:lsdException w:name="footer" w:locked="1" w:semiHidden="1" w:unhideWhenUsed="1"/>
    <w:lsdException w:name="index heading" w:locked="1" w:semiHidden="1" w:unhideWhenUsed="1"/>
    <w:lsdException w:name="caption" w:uiPriority="0"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locked="1" w:semiHidden="1" w:unhideWhenUsed="1"/>
    <w:lsdException w:name="endnote reference" w:locked="1" w:semiHidden="1" w:unhideWhenUsed="1"/>
    <w:lsdException w:name="endnote text" w:locked="1" w:semiHidden="1" w:unhideWhenUsed="1"/>
    <w:lsdException w:name="table of authorities" w:locked="1" w:semiHidden="1" w:unhideWhenUsed="1"/>
    <w:lsdException w:name="macro" w:locked="1" w:semiHidden="1" w:unhideWhenUsed="1"/>
    <w:lsdException w:name="toa heading" w:locked="1" w:semiHidden="1" w:unhideWhenUsed="1"/>
    <w:lsdException w:name="List" w:locked="1" w:semiHidden="1" w:unhideWhenUsed="1"/>
    <w:lsdException w:name="List Bullet" w:locked="1" w:semiHidden="1" w:unhideWhenUsed="1"/>
    <w:lsdException w:name="List Number" w:locked="1" w:semiHidden="1" w:unhideWhenUsed="1"/>
    <w:lsdException w:name="List 2" w:locked="1" w:semiHidden="1" w:unhideWhenUsed="1"/>
    <w:lsdException w:name="List 3" w:locked="1" w:semiHidden="1" w:unhideWhenUsed="1"/>
    <w:lsdException w:name="List 4" w:locked="1" w:semiHidden="1" w:unhideWhenUsed="1"/>
    <w:lsdException w:name="List 5" w:locked="1" w:semiHidden="1" w:unhideWhenUs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uiPriority="0" w:qFormat="1"/>
    <w:lsdException w:name="Closing" w:locked="1" w:semiHidden="1" w:unhideWhenUsed="1"/>
    <w:lsdException w:name="Signature" w:locked="1" w:semiHidden="1" w:unhideWhenUsed="1"/>
    <w:lsdException w:name="Default Paragraph Font" w:uiPriority="0"/>
    <w:lsdException w:name="Body Text" w:locked="1" w:semiHidden="1" w:unhideWhenUsed="1"/>
    <w:lsdException w:name="Body Text Indent" w:locked="1" w:semiHidden="1" w:unhideWhenUsed="1"/>
    <w:lsdException w:name="List Continue" w:locked="1" w:semiHidden="1" w:unhideWhenUsed="1"/>
    <w:lsdException w:name="List Continue 2" w:locked="1" w:semiHidden="1" w:unhideWhenUsed="1"/>
    <w:lsdException w:name="List Continue 3" w:locked="1" w:semiHidden="1" w:unhideWhenUsed="1"/>
    <w:lsdException w:name="List Continue 4" w:locked="1" w:semiHidden="1" w:unhideWhenUsed="1"/>
    <w:lsdException w:name="List Continue 5" w:locked="1" w:semiHidden="1" w:unhideWhenUsed="1"/>
    <w:lsdException w:name="Message Header" w:locked="1" w:semiHidden="1" w:unhideWhenUsed="1"/>
    <w:lsdException w:name="Subtitle" w:uiPriority="0" w:qFormat="1"/>
    <w:lsdException w:name="Salutation" w:locked="1" w:semiHidden="1" w:unhideWhenUsed="1"/>
    <w:lsdException w:name="Date" w:locked="1" w:semiHidden="1" w:unhideWhenUsed="1"/>
    <w:lsdException w:name="Body Text First Indent" w:locked="1" w:semiHidden="1" w:unhideWhenUs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nhideWhenUsed="1"/>
    <w:lsdException w:name="FollowedHyperlink" w:locked="1" w:semiHidden="1" w:unhideWhenUsed="1"/>
    <w:lsdException w:name="Strong" w:uiPriority="0" w:qFormat="1"/>
    <w:lsdException w:name="Emphasis" w:uiPriority="0" w:qFormat="1"/>
    <w:lsdException w:name="Document Map" w:locked="1" w:semiHidden="1" w:unhideWhenUsed="1"/>
    <w:lsdException w:name="Plain Text" w:locked="1" w:semiHidden="1" w:unhideWhenUsed="1"/>
    <w:lsdException w:name="E-mail Signature" w:locked="1" w:semiHidden="1" w:unhideWhenUsed="1"/>
    <w:lsdException w:name="HTML Top of Form" w:locked="1" w:semiHidden="1" w:unhideWhenUsed="1"/>
    <w:lsdException w:name="HTML Bottom of Form" w:locked="1" w:semiHidden="1" w:unhideWhenUsed="1"/>
    <w:lsdException w:name="Normal (Web)" w:locked="1" w:semiHidden="1"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locked="1" w:semiHidden="1" w:unhideWhenUsed="1"/>
    <w:lsdException w:name="annotation subject" w:locked="1" w:semiHidden="1" w:unhideWhenUsed="1"/>
    <w:lsdException w:name="No List" w:locked="1"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semiHidden="1" w:unhideWhenUsed="1"/>
    <w:lsdException w:name="Table Grid" w:uiPriority="0"/>
    <w:lsdException w:name="Table Theme" w:locked="1"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atentStyles>
  <w:style w:type="paragraph" w:default="1" w:styleId="Normal">
    <w:name w:val="Normal"/>
    <w:qFormat/>
    <w:rsid w:val="00550C4D"/>
  </w:style>
  <w:style w:type="paragraph" w:styleId="Heading1">
    <w:name w:val="heading 1"/>
    <w:basedOn w:val="Normal"/>
    <w:link w:val="Heading1Char"/>
    <w:uiPriority w:val="99"/>
    <w:qFormat/>
    <w:rsid w:val="00AE0ADA"/>
    <w:pPr>
      <w:spacing w:before="100" w:beforeAutospacing="1" w:after="100" w:afterAutospacing="1"/>
      <w:outlineLvl w:val="0"/>
    </w:pPr>
    <w:rPr>
      <w:rFonts w:ascii="Cambria" w:hAnsi="Cambria"/>
      <w:b/>
      <w:bCs/>
      <w:kern w:val="32"/>
      <w:sz w:val="32"/>
      <w:szCs w:val="32"/>
      <w:lang w:eastAsia="bg-BG"/>
    </w:rPr>
  </w:style>
  <w:style w:type="paragraph" w:styleId="Heading2">
    <w:name w:val="heading 2"/>
    <w:basedOn w:val="Normal"/>
    <w:next w:val="Normal"/>
    <w:link w:val="Heading2Char"/>
    <w:uiPriority w:val="99"/>
    <w:qFormat/>
    <w:rsid w:val="00AE0ADA"/>
    <w:pPr>
      <w:keepNext/>
      <w:spacing w:before="240" w:after="60"/>
      <w:outlineLvl w:val="1"/>
    </w:pPr>
    <w:rPr>
      <w:rFonts w:ascii="Arial" w:hAnsi="Arial"/>
      <w:b/>
      <w:i/>
      <w:sz w:val="28"/>
      <w:szCs w:val="20"/>
    </w:rPr>
  </w:style>
  <w:style w:type="paragraph" w:styleId="Heading3">
    <w:name w:val="heading 3"/>
    <w:basedOn w:val="Normal"/>
    <w:next w:val="Normal"/>
    <w:link w:val="Heading3Char"/>
    <w:uiPriority w:val="99"/>
    <w:qFormat/>
    <w:rsid w:val="00AE0ADA"/>
    <w:pPr>
      <w:keepNext/>
      <w:spacing w:before="240" w:after="60"/>
      <w:outlineLvl w:val="2"/>
    </w:pPr>
    <w:rPr>
      <w:rFonts w:ascii="Arial" w:hAnsi="Arial"/>
      <w:b/>
      <w:sz w:val="26"/>
      <w:szCs w:val="20"/>
    </w:rPr>
  </w:style>
  <w:style w:type="paragraph" w:styleId="Heading4">
    <w:name w:val="heading 4"/>
    <w:basedOn w:val="Normal"/>
    <w:next w:val="Normal"/>
    <w:link w:val="Heading4Char"/>
    <w:uiPriority w:val="99"/>
    <w:qFormat/>
    <w:rsid w:val="008A7BC0"/>
    <w:pPr>
      <w:keepNext/>
      <w:spacing w:before="240" w:after="60"/>
      <w:outlineLvl w:val="3"/>
    </w:pPr>
    <w:rPr>
      <w:rFonts w:ascii="Calibri" w:hAnsi="Calibri"/>
      <w:b/>
      <w:bCs/>
      <w:sz w:val="28"/>
      <w:szCs w:val="28"/>
      <w:lang w:eastAsia="bg-BG"/>
    </w:rPr>
  </w:style>
  <w:style w:type="paragraph" w:styleId="Heading5">
    <w:name w:val="heading 5"/>
    <w:basedOn w:val="Normal"/>
    <w:next w:val="Normal"/>
    <w:link w:val="Heading5Char"/>
    <w:uiPriority w:val="99"/>
    <w:qFormat/>
    <w:rsid w:val="00484056"/>
    <w:pPr>
      <w:keepNext/>
      <w:keepLines/>
      <w:spacing w:before="200"/>
      <w:outlineLvl w:val="4"/>
    </w:pPr>
    <w:rPr>
      <w:rFonts w:ascii="Cambria" w:hAnsi="Cambria"/>
      <w:color w:val="243F60"/>
    </w:rPr>
  </w:style>
  <w:style w:type="paragraph" w:styleId="Heading6">
    <w:name w:val="heading 6"/>
    <w:basedOn w:val="Normal"/>
    <w:next w:val="Normal"/>
    <w:link w:val="Heading6Char"/>
    <w:uiPriority w:val="99"/>
    <w:qFormat/>
    <w:rsid w:val="00484056"/>
    <w:pPr>
      <w:keepNext/>
      <w:keepLines/>
      <w:spacing w:before="200"/>
      <w:outlineLvl w:val="5"/>
    </w:pPr>
    <w:rPr>
      <w:rFonts w:ascii="Cambria" w:hAnsi="Cambria"/>
      <w:i/>
      <w:iCs/>
      <w:color w:val="243F60"/>
    </w:rPr>
  </w:style>
  <w:style w:type="paragraph" w:styleId="Heading7">
    <w:name w:val="heading 7"/>
    <w:basedOn w:val="Normal"/>
    <w:next w:val="Normal"/>
    <w:link w:val="Heading7Char"/>
    <w:uiPriority w:val="99"/>
    <w:qFormat/>
    <w:rsid w:val="00484056"/>
    <w:pPr>
      <w:keepNext/>
      <w:keepLines/>
      <w:spacing w:before="200"/>
      <w:outlineLvl w:val="6"/>
    </w:pPr>
    <w:rPr>
      <w:rFonts w:ascii="Cambria" w:hAnsi="Cambria"/>
      <w:i/>
      <w:iCs/>
      <w:color w:val="404040"/>
    </w:rPr>
  </w:style>
  <w:style w:type="paragraph" w:styleId="Heading8">
    <w:name w:val="heading 8"/>
    <w:basedOn w:val="Normal"/>
    <w:next w:val="Normal"/>
    <w:link w:val="Heading8Char"/>
    <w:uiPriority w:val="99"/>
    <w:qFormat/>
    <w:rsid w:val="00484056"/>
    <w:pPr>
      <w:keepNext/>
      <w:keepLines/>
      <w:spacing w:before="200"/>
      <w:outlineLvl w:val="7"/>
    </w:pPr>
    <w:rPr>
      <w:rFonts w:ascii="Cambria" w:hAnsi="Cambria"/>
      <w:color w:val="404040"/>
      <w:sz w:val="20"/>
      <w:szCs w:val="20"/>
    </w:rPr>
  </w:style>
  <w:style w:type="paragraph" w:styleId="Heading9">
    <w:name w:val="heading 9"/>
    <w:basedOn w:val="Normal"/>
    <w:next w:val="Normal"/>
    <w:link w:val="Heading9Char"/>
    <w:uiPriority w:val="99"/>
    <w:qFormat/>
    <w:rsid w:val="00484056"/>
    <w:pPr>
      <w:keepNext/>
      <w:keepLines/>
      <w:spacing w:before="200"/>
      <w:outlineLvl w:val="8"/>
    </w:pPr>
    <w:rPr>
      <w:rFonts w:ascii="Cambria" w:hAnsi="Cambria"/>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locked/>
    <w:rsid w:val="00722586"/>
    <w:rPr>
      <w:rFonts w:ascii="Cambria" w:hAnsi="Cambria"/>
      <w:b/>
      <w:kern w:val="32"/>
      <w:sz w:val="32"/>
    </w:rPr>
  </w:style>
  <w:style w:type="character" w:customStyle="1" w:styleId="Heading2Char">
    <w:name w:val="Heading 2 Char"/>
    <w:basedOn w:val="DefaultParagraphFont"/>
    <w:link w:val="Heading2"/>
    <w:uiPriority w:val="99"/>
    <w:locked/>
    <w:rsid w:val="00AE0ADA"/>
    <w:rPr>
      <w:rFonts w:ascii="Arial" w:hAnsi="Arial"/>
      <w:b/>
      <w:i/>
      <w:sz w:val="28"/>
      <w:lang w:val="en-US" w:eastAsia="en-US"/>
    </w:rPr>
  </w:style>
  <w:style w:type="character" w:customStyle="1" w:styleId="Heading3Char">
    <w:name w:val="Heading 3 Char"/>
    <w:basedOn w:val="DefaultParagraphFont"/>
    <w:link w:val="Heading3"/>
    <w:uiPriority w:val="99"/>
    <w:locked/>
    <w:rsid w:val="00AE0ADA"/>
    <w:rPr>
      <w:rFonts w:ascii="Arial" w:hAnsi="Arial"/>
      <w:b/>
      <w:sz w:val="26"/>
      <w:lang w:val="en-US" w:eastAsia="en-US"/>
    </w:rPr>
  </w:style>
  <w:style w:type="character" w:customStyle="1" w:styleId="Heading4Char">
    <w:name w:val="Heading 4 Char"/>
    <w:basedOn w:val="DefaultParagraphFont"/>
    <w:link w:val="Heading4"/>
    <w:uiPriority w:val="99"/>
    <w:semiHidden/>
    <w:locked/>
    <w:rsid w:val="00722586"/>
    <w:rPr>
      <w:rFonts w:ascii="Calibri" w:hAnsi="Calibri"/>
      <w:b/>
      <w:sz w:val="28"/>
    </w:rPr>
  </w:style>
  <w:style w:type="character" w:customStyle="1" w:styleId="Heading5Char">
    <w:name w:val="Heading 5 Char"/>
    <w:basedOn w:val="DefaultParagraphFont"/>
    <w:link w:val="Heading5"/>
    <w:uiPriority w:val="99"/>
    <w:semiHidden/>
    <w:locked/>
    <w:rsid w:val="00484056"/>
    <w:rPr>
      <w:rFonts w:ascii="Cambria" w:hAnsi="Cambria"/>
      <w:color w:val="243F60"/>
      <w:sz w:val="24"/>
      <w:lang w:val="en-US" w:eastAsia="en-US"/>
    </w:rPr>
  </w:style>
  <w:style w:type="character" w:customStyle="1" w:styleId="Heading6Char">
    <w:name w:val="Heading 6 Char"/>
    <w:basedOn w:val="DefaultParagraphFont"/>
    <w:link w:val="Heading6"/>
    <w:uiPriority w:val="99"/>
    <w:semiHidden/>
    <w:locked/>
    <w:rsid w:val="00484056"/>
    <w:rPr>
      <w:rFonts w:ascii="Cambria" w:hAnsi="Cambria"/>
      <w:i/>
      <w:color w:val="243F60"/>
      <w:sz w:val="24"/>
      <w:lang w:val="en-US" w:eastAsia="en-US"/>
    </w:rPr>
  </w:style>
  <w:style w:type="character" w:customStyle="1" w:styleId="Heading7Char">
    <w:name w:val="Heading 7 Char"/>
    <w:basedOn w:val="DefaultParagraphFont"/>
    <w:link w:val="Heading7"/>
    <w:uiPriority w:val="99"/>
    <w:semiHidden/>
    <w:locked/>
    <w:rsid w:val="00484056"/>
    <w:rPr>
      <w:rFonts w:ascii="Cambria" w:hAnsi="Cambria"/>
      <w:i/>
      <w:color w:val="404040"/>
      <w:sz w:val="24"/>
      <w:lang w:val="en-US" w:eastAsia="en-US"/>
    </w:rPr>
  </w:style>
  <w:style w:type="character" w:customStyle="1" w:styleId="Heading8Char">
    <w:name w:val="Heading 8 Char"/>
    <w:basedOn w:val="DefaultParagraphFont"/>
    <w:link w:val="Heading8"/>
    <w:uiPriority w:val="99"/>
    <w:semiHidden/>
    <w:locked/>
    <w:rsid w:val="00484056"/>
    <w:rPr>
      <w:rFonts w:ascii="Cambria" w:hAnsi="Cambria"/>
      <w:color w:val="404040"/>
      <w:lang w:val="en-US" w:eastAsia="en-US"/>
    </w:rPr>
  </w:style>
  <w:style w:type="character" w:customStyle="1" w:styleId="Heading9Char">
    <w:name w:val="Heading 9 Char"/>
    <w:basedOn w:val="DefaultParagraphFont"/>
    <w:link w:val="Heading9"/>
    <w:uiPriority w:val="99"/>
    <w:semiHidden/>
    <w:locked/>
    <w:rsid w:val="00484056"/>
    <w:rPr>
      <w:rFonts w:ascii="Cambria" w:hAnsi="Cambria"/>
      <w:i/>
      <w:color w:val="404040"/>
      <w:lang w:val="en-US" w:eastAsia="en-US"/>
    </w:rPr>
  </w:style>
  <w:style w:type="table" w:styleId="TableGrid">
    <w:name w:val="Table Grid"/>
    <w:basedOn w:val="TableNormal"/>
    <w:uiPriority w:val="99"/>
    <w:rsid w:val="00AE0ADA"/>
    <w:rPr>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Default">
    <w:name w:val="Default"/>
    <w:uiPriority w:val="99"/>
    <w:rsid w:val="00AE0ADA"/>
    <w:pPr>
      <w:autoSpaceDE w:val="0"/>
      <w:autoSpaceDN w:val="0"/>
      <w:adjustRightInd w:val="0"/>
    </w:pPr>
    <w:rPr>
      <w:rFonts w:ascii="Arial" w:hAnsi="Arial" w:cs="Arial"/>
      <w:color w:val="000000"/>
    </w:rPr>
  </w:style>
  <w:style w:type="character" w:styleId="Strong">
    <w:name w:val="Strong"/>
    <w:basedOn w:val="DefaultParagraphFont"/>
    <w:uiPriority w:val="99"/>
    <w:qFormat/>
    <w:rsid w:val="00AE0ADA"/>
    <w:rPr>
      <w:rFonts w:cs="Times New Roman"/>
      <w:b/>
    </w:rPr>
  </w:style>
  <w:style w:type="character" w:styleId="Hyperlink">
    <w:name w:val="Hyperlink"/>
    <w:basedOn w:val="DefaultParagraphFont"/>
    <w:uiPriority w:val="99"/>
    <w:rsid w:val="00AE0ADA"/>
    <w:rPr>
      <w:rFonts w:cs="Times New Roman"/>
      <w:color w:val="0000FF"/>
      <w:u w:val="single"/>
    </w:rPr>
  </w:style>
  <w:style w:type="character" w:styleId="FollowedHyperlink">
    <w:name w:val="FollowedHyperlink"/>
    <w:basedOn w:val="DefaultParagraphFont"/>
    <w:uiPriority w:val="99"/>
    <w:rsid w:val="00AE0ADA"/>
    <w:rPr>
      <w:rFonts w:cs="Times New Roman"/>
      <w:color w:val="800080"/>
      <w:u w:val="single"/>
    </w:rPr>
  </w:style>
  <w:style w:type="paragraph" w:styleId="Footer">
    <w:name w:val="footer"/>
    <w:basedOn w:val="Normal"/>
    <w:link w:val="FooterChar"/>
    <w:uiPriority w:val="99"/>
    <w:rsid w:val="00AE0ADA"/>
    <w:pPr>
      <w:tabs>
        <w:tab w:val="center" w:pos="4703"/>
        <w:tab w:val="right" w:pos="9406"/>
      </w:tabs>
    </w:pPr>
    <w:rPr>
      <w:lang w:eastAsia="bg-BG"/>
    </w:rPr>
  </w:style>
  <w:style w:type="character" w:customStyle="1" w:styleId="FooterChar">
    <w:name w:val="Footer Char"/>
    <w:basedOn w:val="DefaultParagraphFont"/>
    <w:link w:val="Footer"/>
    <w:uiPriority w:val="99"/>
    <w:semiHidden/>
    <w:locked/>
    <w:rsid w:val="00722586"/>
    <w:rPr>
      <w:sz w:val="24"/>
    </w:rPr>
  </w:style>
  <w:style w:type="character" w:styleId="PageNumber">
    <w:name w:val="page number"/>
    <w:basedOn w:val="DefaultParagraphFont"/>
    <w:uiPriority w:val="99"/>
    <w:rsid w:val="00AE0ADA"/>
    <w:rPr>
      <w:rFonts w:cs="Times New Roman"/>
    </w:rPr>
  </w:style>
  <w:style w:type="paragraph" w:styleId="BalloonText">
    <w:name w:val="Balloon Text"/>
    <w:basedOn w:val="Normal"/>
    <w:link w:val="BalloonTextChar"/>
    <w:uiPriority w:val="99"/>
    <w:semiHidden/>
    <w:rsid w:val="00550C4D"/>
    <w:rPr>
      <w:sz w:val="16"/>
      <w:szCs w:val="20"/>
      <w:lang w:eastAsia="bg-BG"/>
    </w:rPr>
  </w:style>
  <w:style w:type="character" w:customStyle="1" w:styleId="BalloonTextChar">
    <w:name w:val="Balloon Text Char"/>
    <w:basedOn w:val="DefaultParagraphFont"/>
    <w:link w:val="BalloonText"/>
    <w:uiPriority w:val="99"/>
    <w:semiHidden/>
    <w:locked/>
    <w:rsid w:val="00550C4D"/>
    <w:rPr>
      <w:sz w:val="16"/>
      <w:szCs w:val="20"/>
      <w:lang w:eastAsia="bg-BG"/>
    </w:rPr>
  </w:style>
  <w:style w:type="character" w:styleId="CommentReference">
    <w:name w:val="annotation reference"/>
    <w:basedOn w:val="DefaultParagraphFont"/>
    <w:uiPriority w:val="99"/>
    <w:semiHidden/>
    <w:rsid w:val="00AE0ADA"/>
    <w:rPr>
      <w:rFonts w:cs="Times New Roman"/>
      <w:sz w:val="16"/>
    </w:rPr>
  </w:style>
  <w:style w:type="paragraph" w:styleId="CommentText">
    <w:name w:val="annotation text"/>
    <w:basedOn w:val="Normal"/>
    <w:link w:val="CommentTextChar"/>
    <w:uiPriority w:val="99"/>
    <w:semiHidden/>
    <w:rsid w:val="00AE0ADA"/>
    <w:rPr>
      <w:sz w:val="20"/>
      <w:szCs w:val="20"/>
      <w:lang w:eastAsia="bg-BG"/>
    </w:rPr>
  </w:style>
  <w:style w:type="character" w:customStyle="1" w:styleId="CommentTextChar">
    <w:name w:val="Comment Text Char"/>
    <w:basedOn w:val="DefaultParagraphFont"/>
    <w:link w:val="CommentText"/>
    <w:uiPriority w:val="99"/>
    <w:semiHidden/>
    <w:locked/>
    <w:rsid w:val="00722586"/>
    <w:rPr>
      <w:sz w:val="20"/>
    </w:rPr>
  </w:style>
  <w:style w:type="paragraph" w:styleId="CommentSubject">
    <w:name w:val="annotation subject"/>
    <w:basedOn w:val="CommentText"/>
    <w:next w:val="CommentText"/>
    <w:link w:val="CommentSubjectChar"/>
    <w:uiPriority w:val="99"/>
    <w:semiHidden/>
    <w:rsid w:val="00AE0ADA"/>
    <w:rPr>
      <w:b/>
      <w:bCs/>
    </w:rPr>
  </w:style>
  <w:style w:type="character" w:customStyle="1" w:styleId="CommentSubjectChar">
    <w:name w:val="Comment Subject Char"/>
    <w:basedOn w:val="CommentTextChar"/>
    <w:link w:val="CommentSubject"/>
    <w:uiPriority w:val="99"/>
    <w:semiHidden/>
    <w:locked/>
    <w:rsid w:val="00722586"/>
    <w:rPr>
      <w:b/>
      <w:sz w:val="20"/>
    </w:rPr>
  </w:style>
  <w:style w:type="character" w:customStyle="1" w:styleId="inlmmlbox">
    <w:name w:val="inlmmlbox"/>
    <w:uiPriority w:val="99"/>
    <w:rsid w:val="00AE0ADA"/>
  </w:style>
  <w:style w:type="paragraph" w:styleId="Caption">
    <w:name w:val="caption"/>
    <w:basedOn w:val="Normal"/>
    <w:next w:val="Normal"/>
    <w:uiPriority w:val="99"/>
    <w:qFormat/>
    <w:rsid w:val="00AE0ADA"/>
    <w:rPr>
      <w:b/>
      <w:bCs/>
      <w:sz w:val="20"/>
      <w:szCs w:val="20"/>
    </w:rPr>
  </w:style>
  <w:style w:type="paragraph" w:styleId="TOC1">
    <w:name w:val="toc 1"/>
    <w:basedOn w:val="Normal"/>
    <w:next w:val="Normal"/>
    <w:autoRedefine/>
    <w:uiPriority w:val="39"/>
    <w:rsid w:val="00627042"/>
    <w:pPr>
      <w:spacing w:before="120"/>
    </w:pPr>
    <w:rPr>
      <w:rFonts w:ascii="Calibri" w:hAnsi="Calibri" w:cs="Calibri"/>
      <w:b/>
      <w:bCs/>
      <w:i/>
      <w:iCs/>
    </w:rPr>
  </w:style>
  <w:style w:type="paragraph" w:styleId="TOC2">
    <w:name w:val="toc 2"/>
    <w:basedOn w:val="Normal"/>
    <w:next w:val="Normal"/>
    <w:autoRedefine/>
    <w:uiPriority w:val="39"/>
    <w:rsid w:val="002120D4"/>
    <w:pPr>
      <w:spacing w:before="120"/>
      <w:ind w:left="240"/>
    </w:pPr>
    <w:rPr>
      <w:rFonts w:ascii="Calibri" w:hAnsi="Calibri" w:cs="Calibri"/>
      <w:b/>
      <w:bCs/>
      <w:sz w:val="22"/>
      <w:szCs w:val="22"/>
    </w:rPr>
  </w:style>
  <w:style w:type="paragraph" w:styleId="TOC3">
    <w:name w:val="toc 3"/>
    <w:basedOn w:val="Normal"/>
    <w:next w:val="Normal"/>
    <w:autoRedefine/>
    <w:uiPriority w:val="39"/>
    <w:rsid w:val="0045262F"/>
    <w:pPr>
      <w:ind w:left="480"/>
    </w:pPr>
    <w:rPr>
      <w:rFonts w:ascii="Calibri" w:hAnsi="Calibri" w:cs="Calibri"/>
      <w:sz w:val="20"/>
      <w:szCs w:val="20"/>
    </w:rPr>
  </w:style>
  <w:style w:type="paragraph" w:customStyle="1" w:styleId="Style1">
    <w:name w:val="Style1"/>
    <w:basedOn w:val="TOC3"/>
    <w:uiPriority w:val="99"/>
    <w:rsid w:val="00AE0ADA"/>
    <w:pPr>
      <w:tabs>
        <w:tab w:val="left" w:pos="720"/>
        <w:tab w:val="right" w:leader="dot" w:pos="8630"/>
      </w:tabs>
    </w:pPr>
    <w:rPr>
      <w:noProof/>
    </w:rPr>
  </w:style>
  <w:style w:type="paragraph" w:customStyle="1" w:styleId="Style2">
    <w:name w:val="Style2"/>
    <w:basedOn w:val="Title"/>
    <w:uiPriority w:val="99"/>
    <w:rsid w:val="00AE0ADA"/>
    <w:rPr>
      <w:rFonts w:ascii="Times New Roman" w:hAnsi="Times New Roman"/>
      <w:b w:val="0"/>
      <w:sz w:val="24"/>
      <w:szCs w:val="28"/>
      <w:lang w:val="en-GB"/>
    </w:rPr>
  </w:style>
  <w:style w:type="paragraph" w:styleId="Title">
    <w:name w:val="Title"/>
    <w:basedOn w:val="Normal"/>
    <w:link w:val="TitleChar"/>
    <w:uiPriority w:val="99"/>
    <w:qFormat/>
    <w:rsid w:val="00AE0ADA"/>
    <w:pPr>
      <w:spacing w:before="240" w:after="60"/>
      <w:jc w:val="center"/>
      <w:outlineLvl w:val="0"/>
    </w:pPr>
    <w:rPr>
      <w:rFonts w:ascii="Cambria" w:hAnsi="Cambria"/>
      <w:b/>
      <w:bCs/>
      <w:kern w:val="28"/>
      <w:sz w:val="32"/>
      <w:szCs w:val="32"/>
      <w:lang w:eastAsia="bg-BG"/>
    </w:rPr>
  </w:style>
  <w:style w:type="character" w:customStyle="1" w:styleId="TitleChar">
    <w:name w:val="Title Char"/>
    <w:basedOn w:val="DefaultParagraphFont"/>
    <w:link w:val="Title"/>
    <w:uiPriority w:val="99"/>
    <w:locked/>
    <w:rsid w:val="00722586"/>
    <w:rPr>
      <w:rFonts w:ascii="Cambria" w:hAnsi="Cambria"/>
      <w:b/>
      <w:kern w:val="28"/>
      <w:sz w:val="32"/>
    </w:rPr>
  </w:style>
  <w:style w:type="paragraph" w:styleId="Header">
    <w:name w:val="header"/>
    <w:basedOn w:val="Normal"/>
    <w:link w:val="HeaderChar"/>
    <w:uiPriority w:val="99"/>
    <w:rsid w:val="00805B43"/>
    <w:pPr>
      <w:tabs>
        <w:tab w:val="center" w:pos="4320"/>
        <w:tab w:val="right" w:pos="8640"/>
      </w:tabs>
    </w:pPr>
    <w:rPr>
      <w:lang w:eastAsia="bg-BG"/>
    </w:rPr>
  </w:style>
  <w:style w:type="character" w:customStyle="1" w:styleId="HeaderChar">
    <w:name w:val="Header Char"/>
    <w:basedOn w:val="DefaultParagraphFont"/>
    <w:link w:val="Header"/>
    <w:uiPriority w:val="99"/>
    <w:semiHidden/>
    <w:locked/>
    <w:rsid w:val="00722586"/>
    <w:rPr>
      <w:sz w:val="24"/>
    </w:rPr>
  </w:style>
  <w:style w:type="paragraph" w:styleId="TOCHeading">
    <w:name w:val="TOC Heading"/>
    <w:basedOn w:val="Heading1"/>
    <w:next w:val="Normal"/>
    <w:uiPriority w:val="99"/>
    <w:qFormat/>
    <w:rsid w:val="00826E6C"/>
    <w:pPr>
      <w:keepNext/>
      <w:keepLines/>
      <w:spacing w:before="480" w:beforeAutospacing="0" w:after="0" w:afterAutospacing="0" w:line="276" w:lineRule="auto"/>
      <w:outlineLvl w:val="9"/>
    </w:pPr>
    <w:rPr>
      <w:rFonts w:eastAsia="SimSun"/>
      <w:color w:val="365F91"/>
      <w:kern w:val="0"/>
      <w:sz w:val="28"/>
      <w:szCs w:val="28"/>
    </w:rPr>
  </w:style>
  <w:style w:type="paragraph" w:styleId="ListParagraph">
    <w:name w:val="List Paragraph"/>
    <w:basedOn w:val="Normal"/>
    <w:uiPriority w:val="99"/>
    <w:qFormat/>
    <w:rsid w:val="005175DA"/>
    <w:pPr>
      <w:spacing w:after="200" w:line="276" w:lineRule="auto"/>
      <w:ind w:left="720"/>
      <w:contextualSpacing/>
    </w:pPr>
    <w:rPr>
      <w:rFonts w:ascii="Calibri" w:hAnsi="Calibri"/>
      <w:sz w:val="22"/>
      <w:szCs w:val="22"/>
    </w:rPr>
  </w:style>
  <w:style w:type="paragraph" w:customStyle="1" w:styleId="Style3">
    <w:name w:val="Style3"/>
    <w:basedOn w:val="Heading4"/>
    <w:uiPriority w:val="99"/>
    <w:rsid w:val="008A7BC0"/>
    <w:pPr>
      <w:tabs>
        <w:tab w:val="num" w:pos="1440"/>
      </w:tabs>
      <w:ind w:left="1224" w:hanging="504"/>
      <w:jc w:val="both"/>
    </w:pPr>
    <w:rPr>
      <w:sz w:val="24"/>
      <w:lang w:val="en-GB"/>
    </w:rPr>
  </w:style>
  <w:style w:type="paragraph" w:customStyle="1" w:styleId="Style4">
    <w:name w:val="Style4"/>
    <w:basedOn w:val="Heading3"/>
    <w:next w:val="Heading4"/>
    <w:uiPriority w:val="99"/>
    <w:rsid w:val="00497385"/>
    <w:pPr>
      <w:tabs>
        <w:tab w:val="num" w:pos="720"/>
      </w:tabs>
      <w:ind w:left="1225" w:hanging="505"/>
      <w:jc w:val="both"/>
    </w:pPr>
    <w:rPr>
      <w:rFonts w:ascii="Times New Roman" w:hAnsi="Times New Roman"/>
      <w:sz w:val="24"/>
      <w:lang w:val="en-GB"/>
    </w:rPr>
  </w:style>
  <w:style w:type="paragraph" w:customStyle="1" w:styleId="Style5">
    <w:name w:val="Style5"/>
    <w:basedOn w:val="Heading4"/>
    <w:uiPriority w:val="99"/>
    <w:rsid w:val="00497385"/>
    <w:pPr>
      <w:jc w:val="both"/>
    </w:pPr>
    <w:rPr>
      <w:sz w:val="24"/>
      <w:lang w:val="en-GB"/>
    </w:rPr>
  </w:style>
  <w:style w:type="paragraph" w:styleId="NormalWeb">
    <w:name w:val="Normal (Web)"/>
    <w:basedOn w:val="Normal"/>
    <w:uiPriority w:val="99"/>
    <w:rsid w:val="00006345"/>
    <w:pPr>
      <w:spacing w:before="100" w:beforeAutospacing="1" w:after="100" w:afterAutospacing="1"/>
    </w:pPr>
  </w:style>
  <w:style w:type="paragraph" w:styleId="TOC4">
    <w:name w:val="toc 4"/>
    <w:basedOn w:val="Normal"/>
    <w:next w:val="Normal"/>
    <w:autoRedefine/>
    <w:uiPriority w:val="99"/>
    <w:rsid w:val="00EC0A3B"/>
    <w:pPr>
      <w:ind w:left="720"/>
    </w:pPr>
    <w:rPr>
      <w:rFonts w:ascii="Calibri" w:hAnsi="Calibri" w:cs="Calibri"/>
      <w:sz w:val="20"/>
      <w:szCs w:val="20"/>
    </w:rPr>
  </w:style>
  <w:style w:type="table" w:styleId="TableClassic1">
    <w:name w:val="Table Classic 1"/>
    <w:basedOn w:val="TableNormal"/>
    <w:uiPriority w:val="99"/>
    <w:rsid w:val="00A058BB"/>
    <w:rPr>
      <w:sz w:val="20"/>
      <w:szCs w:val="20"/>
    </w:rPr>
    <w:tblPr>
      <w:tblInd w:w="0" w:type="dxa"/>
      <w:tblBorders>
        <w:top w:val="single" w:sz="12" w:space="0" w:color="000000"/>
        <w:bottom w:val="single" w:sz="12" w:space="0" w:color="000000"/>
      </w:tblBorders>
      <w:tblCellMar>
        <w:top w:w="0" w:type="dxa"/>
        <w:left w:w="108" w:type="dxa"/>
        <w:bottom w:w="0" w:type="dxa"/>
        <w:right w:w="108" w:type="dxa"/>
      </w:tblCellMar>
    </w:tblPr>
    <w:tblStylePr w:type="firstRow">
      <w:rPr>
        <w:rFonts w:cs="Times New Roman"/>
        <w:i/>
        <w:iCs/>
      </w:rPr>
      <w:tblPr/>
      <w:tcPr>
        <w:tcBorders>
          <w:bottom w:val="single" w:sz="6" w:space="0" w:color="000000"/>
          <w:tl2br w:val="none" w:sz="0" w:space="0" w:color="auto"/>
          <w:tr2bl w:val="none" w:sz="0" w:space="0" w:color="auto"/>
        </w:tcBorders>
      </w:tcPr>
    </w:tblStylePr>
    <w:tblStylePr w:type="lastRow">
      <w:rPr>
        <w:rFonts w:cs="Times New Roman"/>
        <w:color w:val="auto"/>
      </w:rPr>
      <w:tblPr/>
      <w:tcPr>
        <w:tcBorders>
          <w:top w:val="single" w:sz="6" w:space="0" w:color="000000"/>
          <w:tl2br w:val="none" w:sz="0" w:space="0" w:color="auto"/>
          <w:tr2bl w:val="none" w:sz="0" w:space="0" w:color="auto"/>
        </w:tcBorders>
      </w:tcPr>
    </w:tblStylePr>
    <w:tblStylePr w:type="firstCol">
      <w:rPr>
        <w:rFonts w:cs="Times New Roman"/>
      </w:rPr>
      <w:tblPr/>
      <w:tcPr>
        <w:tcBorders>
          <w:right w:val="single" w:sz="6" w:space="0" w:color="000000"/>
          <w:tl2br w:val="none" w:sz="0" w:space="0" w:color="auto"/>
          <w:tr2bl w:val="none" w:sz="0" w:space="0" w:color="auto"/>
        </w:tcBorders>
      </w:tcPr>
    </w:tblStylePr>
    <w:tblStylePr w:type="neCell">
      <w:rPr>
        <w:rFonts w:cs="Times New Roman"/>
        <w:b/>
        <w:bCs/>
        <w:i w:val="0"/>
        <w:iCs w:val="0"/>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paragraph" w:customStyle="1" w:styleId="p1a">
    <w:name w:val="p1a"/>
    <w:basedOn w:val="Normal"/>
    <w:next w:val="Normal"/>
    <w:uiPriority w:val="99"/>
    <w:rsid w:val="00A058BB"/>
    <w:pPr>
      <w:overflowPunct w:val="0"/>
      <w:autoSpaceDE w:val="0"/>
      <w:autoSpaceDN w:val="0"/>
      <w:adjustRightInd w:val="0"/>
      <w:spacing w:line="240" w:lineRule="atLeast"/>
      <w:jc w:val="both"/>
      <w:textAlignment w:val="baseline"/>
    </w:pPr>
    <w:rPr>
      <w:rFonts w:ascii="Times" w:hAnsi="Times"/>
      <w:sz w:val="20"/>
      <w:szCs w:val="20"/>
      <w:lang w:eastAsia="de-DE"/>
    </w:rPr>
  </w:style>
  <w:style w:type="table" w:customStyle="1" w:styleId="eqation">
    <w:name w:val="eqation"/>
    <w:uiPriority w:val="99"/>
    <w:rsid w:val="00A058BB"/>
    <w:pPr>
      <w:jc w:val="center"/>
    </w:pPr>
    <w:rPr>
      <w:sz w:val="20"/>
      <w:szCs w:val="20"/>
    </w:rPr>
    <w:tblPr>
      <w:tblInd w:w="0" w:type="dxa"/>
      <w:tblCellMar>
        <w:top w:w="0" w:type="dxa"/>
        <w:left w:w="108" w:type="dxa"/>
        <w:bottom w:w="0" w:type="dxa"/>
        <w:right w:w="108" w:type="dxa"/>
      </w:tblCellMar>
    </w:tblPr>
  </w:style>
  <w:style w:type="character" w:styleId="PlaceholderText">
    <w:name w:val="Placeholder Text"/>
    <w:basedOn w:val="DefaultParagraphFont"/>
    <w:uiPriority w:val="99"/>
    <w:semiHidden/>
    <w:rsid w:val="00C4254A"/>
    <w:rPr>
      <w:color w:val="808080"/>
    </w:rPr>
  </w:style>
  <w:style w:type="paragraph" w:styleId="TOC5">
    <w:name w:val="toc 5"/>
    <w:basedOn w:val="Normal"/>
    <w:next w:val="Normal"/>
    <w:autoRedefine/>
    <w:uiPriority w:val="99"/>
    <w:rsid w:val="005F7F04"/>
    <w:pPr>
      <w:ind w:left="960"/>
    </w:pPr>
    <w:rPr>
      <w:rFonts w:ascii="Calibri" w:hAnsi="Calibri" w:cs="Calibri"/>
      <w:sz w:val="20"/>
      <w:szCs w:val="20"/>
    </w:rPr>
  </w:style>
  <w:style w:type="paragraph" w:styleId="TOC6">
    <w:name w:val="toc 6"/>
    <w:basedOn w:val="Normal"/>
    <w:next w:val="Normal"/>
    <w:autoRedefine/>
    <w:uiPriority w:val="99"/>
    <w:rsid w:val="005F7F04"/>
    <w:pPr>
      <w:ind w:left="1200"/>
    </w:pPr>
    <w:rPr>
      <w:rFonts w:ascii="Calibri" w:hAnsi="Calibri" w:cs="Calibri"/>
      <w:sz w:val="20"/>
      <w:szCs w:val="20"/>
    </w:rPr>
  </w:style>
  <w:style w:type="paragraph" w:styleId="TOC7">
    <w:name w:val="toc 7"/>
    <w:basedOn w:val="Normal"/>
    <w:next w:val="Normal"/>
    <w:autoRedefine/>
    <w:uiPriority w:val="99"/>
    <w:rsid w:val="005F7F04"/>
    <w:pPr>
      <w:ind w:left="1440"/>
    </w:pPr>
    <w:rPr>
      <w:rFonts w:ascii="Calibri" w:hAnsi="Calibri" w:cs="Calibri"/>
      <w:sz w:val="20"/>
      <w:szCs w:val="20"/>
    </w:rPr>
  </w:style>
  <w:style w:type="paragraph" w:styleId="TOC8">
    <w:name w:val="toc 8"/>
    <w:basedOn w:val="Normal"/>
    <w:next w:val="Normal"/>
    <w:autoRedefine/>
    <w:uiPriority w:val="99"/>
    <w:rsid w:val="005F7F04"/>
    <w:pPr>
      <w:ind w:left="1680"/>
    </w:pPr>
    <w:rPr>
      <w:rFonts w:ascii="Calibri" w:hAnsi="Calibri" w:cs="Calibri"/>
      <w:sz w:val="20"/>
      <w:szCs w:val="20"/>
    </w:rPr>
  </w:style>
  <w:style w:type="paragraph" w:styleId="TOC9">
    <w:name w:val="toc 9"/>
    <w:basedOn w:val="Normal"/>
    <w:next w:val="Normal"/>
    <w:autoRedefine/>
    <w:uiPriority w:val="99"/>
    <w:rsid w:val="005F7F04"/>
    <w:pPr>
      <w:ind w:left="1920"/>
    </w:pPr>
    <w:rPr>
      <w:rFonts w:ascii="Calibri" w:hAnsi="Calibri" w:cs="Calibri"/>
      <w:sz w:val="20"/>
      <w:szCs w:val="20"/>
    </w:rPr>
  </w:style>
  <w:style w:type="character" w:styleId="Emphasis">
    <w:name w:val="Emphasis"/>
    <w:basedOn w:val="DefaultParagraphFont"/>
    <w:qFormat/>
    <w:rsid w:val="00AF143C"/>
    <w:rPr>
      <w:i/>
      <w:iCs/>
    </w:rPr>
  </w:style>
  <w:style w:type="paragraph" w:styleId="Revision">
    <w:name w:val="Revision"/>
    <w:hidden/>
    <w:uiPriority w:val="99"/>
    <w:semiHidden/>
    <w:rsid w:val="005E26A8"/>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sz w:val="24"/>
        <w:szCs w:val="24"/>
        <w:lang w:val="en-US" w:eastAsia="en-US" w:bidi="ar-SA"/>
      </w:rPr>
    </w:rPrDefault>
    <w:pPrDefault/>
  </w:docDefaults>
  <w:latentStyles w:defLockedState="0" w:defUIPriority="99" w:defSemiHidden="0" w:defUnhideWhenUsed="0" w:defQFormat="0" w:count="267">
    <w:lsdException w:name="Normal" w:uiPriority="0" w:qFormat="1"/>
    <w:lsdException w:name="heading 1" w:uiPriority="0" w:qFormat="1"/>
    <w:lsdException w:name="heading 2" w:qFormat="1"/>
    <w:lsdException w:name="heading 3"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locked="1" w:semiHidden="1" w:unhideWhenUsed="1"/>
    <w:lsdException w:name="index 2" w:locked="1" w:semiHidden="1" w:unhideWhenUsed="1"/>
    <w:lsdException w:name="index 3" w:locked="1"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uiPriority="39"/>
    <w:lsdException w:name="toc 2" w:uiPriority="39"/>
    <w:lsdException w:name="toc 3" w:uiPriority="39"/>
    <w:lsdException w:name="toc 4" w:uiPriority="0"/>
    <w:lsdException w:name="toc 5" w:uiPriority="0"/>
    <w:lsdException w:name="toc 6" w:uiPriority="0"/>
    <w:lsdException w:name="toc 7" w:uiPriority="0"/>
    <w:lsdException w:name="toc 8" w:uiPriority="0"/>
    <w:lsdException w:name="toc 9" w:uiPriority="0"/>
    <w:lsdException w:name="Normal Indent" w:locked="1" w:semiHidden="1" w:unhideWhenUsed="1"/>
    <w:lsdException w:name="footnote text" w:locked="1" w:semiHidden="1" w:unhideWhenUsed="1"/>
    <w:lsdException w:name="annotation text" w:locked="1" w:semiHidden="1" w:unhideWhenUsed="1"/>
    <w:lsdException w:name="header" w:locked="1" w:semiHidden="1" w:unhideWhenUsed="1"/>
    <w:lsdException w:name="footer" w:locked="1" w:semiHidden="1" w:unhideWhenUsed="1"/>
    <w:lsdException w:name="index heading" w:locked="1" w:semiHidden="1" w:unhideWhenUsed="1"/>
    <w:lsdException w:name="caption" w:uiPriority="0"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locked="1" w:semiHidden="1" w:unhideWhenUsed="1"/>
    <w:lsdException w:name="endnote reference" w:locked="1" w:semiHidden="1" w:unhideWhenUsed="1"/>
    <w:lsdException w:name="endnote text" w:locked="1" w:semiHidden="1" w:unhideWhenUsed="1"/>
    <w:lsdException w:name="table of authorities" w:locked="1" w:semiHidden="1" w:unhideWhenUsed="1"/>
    <w:lsdException w:name="macro" w:locked="1" w:semiHidden="1" w:unhideWhenUsed="1"/>
    <w:lsdException w:name="toa heading" w:locked="1" w:semiHidden="1" w:unhideWhenUsed="1"/>
    <w:lsdException w:name="List" w:locked="1" w:semiHidden="1" w:unhideWhenUsed="1"/>
    <w:lsdException w:name="List Bullet" w:locked="1" w:semiHidden="1" w:unhideWhenUsed="1"/>
    <w:lsdException w:name="List Number" w:locked="1" w:semiHidden="1" w:unhideWhenUsed="1"/>
    <w:lsdException w:name="List 2" w:locked="1" w:semiHidden="1" w:unhideWhenUsed="1"/>
    <w:lsdException w:name="List 3" w:locked="1" w:semiHidden="1" w:unhideWhenUsed="1"/>
    <w:lsdException w:name="List 4" w:locked="1" w:semiHidden="1" w:unhideWhenUsed="1"/>
    <w:lsdException w:name="List 5" w:locked="1" w:semiHidden="1" w:unhideWhenUs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uiPriority="0" w:qFormat="1"/>
    <w:lsdException w:name="Closing" w:locked="1" w:semiHidden="1" w:unhideWhenUsed="1"/>
    <w:lsdException w:name="Signature" w:locked="1" w:semiHidden="1" w:unhideWhenUsed="1"/>
    <w:lsdException w:name="Default Paragraph Font" w:uiPriority="0"/>
    <w:lsdException w:name="Body Text" w:locked="1" w:semiHidden="1" w:unhideWhenUsed="1"/>
    <w:lsdException w:name="Body Text Indent" w:locked="1" w:semiHidden="1" w:unhideWhenUsed="1"/>
    <w:lsdException w:name="List Continue" w:locked="1" w:semiHidden="1" w:unhideWhenUsed="1"/>
    <w:lsdException w:name="List Continue 2" w:locked="1" w:semiHidden="1" w:unhideWhenUsed="1"/>
    <w:lsdException w:name="List Continue 3" w:locked="1" w:semiHidden="1" w:unhideWhenUsed="1"/>
    <w:lsdException w:name="List Continue 4" w:locked="1" w:semiHidden="1" w:unhideWhenUsed="1"/>
    <w:lsdException w:name="List Continue 5" w:locked="1" w:semiHidden="1" w:unhideWhenUsed="1"/>
    <w:lsdException w:name="Message Header" w:locked="1" w:semiHidden="1" w:unhideWhenUsed="1"/>
    <w:lsdException w:name="Subtitle" w:uiPriority="0" w:qFormat="1"/>
    <w:lsdException w:name="Salutation" w:locked="1" w:semiHidden="1" w:unhideWhenUsed="1"/>
    <w:lsdException w:name="Date" w:locked="1" w:semiHidden="1" w:unhideWhenUsed="1"/>
    <w:lsdException w:name="Body Text First Indent" w:locked="1" w:semiHidden="1" w:unhideWhenUs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nhideWhenUsed="1"/>
    <w:lsdException w:name="FollowedHyperlink" w:locked="1" w:semiHidden="1" w:unhideWhenUsed="1"/>
    <w:lsdException w:name="Strong" w:uiPriority="0" w:qFormat="1"/>
    <w:lsdException w:name="Emphasis" w:uiPriority="0" w:qFormat="1"/>
    <w:lsdException w:name="Document Map" w:locked="1" w:semiHidden="1" w:unhideWhenUsed="1"/>
    <w:lsdException w:name="Plain Text" w:locked="1" w:semiHidden="1" w:unhideWhenUsed="1"/>
    <w:lsdException w:name="E-mail Signature" w:locked="1" w:semiHidden="1" w:unhideWhenUsed="1"/>
    <w:lsdException w:name="HTML Top of Form" w:locked="1" w:semiHidden="1" w:unhideWhenUsed="1"/>
    <w:lsdException w:name="HTML Bottom of Form" w:locked="1" w:semiHidden="1" w:unhideWhenUsed="1"/>
    <w:lsdException w:name="Normal (Web)" w:locked="1" w:semiHidden="1"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locked="1" w:semiHidden="1" w:unhideWhenUsed="1"/>
    <w:lsdException w:name="annotation subject" w:locked="1" w:semiHidden="1" w:unhideWhenUsed="1"/>
    <w:lsdException w:name="No List" w:locked="1"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semiHidden="1" w:unhideWhenUsed="1"/>
    <w:lsdException w:name="Table Grid" w:uiPriority="0"/>
    <w:lsdException w:name="Table Theme" w:locked="1"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atentStyles>
  <w:style w:type="paragraph" w:default="1" w:styleId="Normal">
    <w:name w:val="Normal"/>
    <w:qFormat/>
    <w:rsid w:val="00550C4D"/>
  </w:style>
  <w:style w:type="paragraph" w:styleId="Heading1">
    <w:name w:val="heading 1"/>
    <w:basedOn w:val="Normal"/>
    <w:link w:val="Heading1Char"/>
    <w:uiPriority w:val="99"/>
    <w:qFormat/>
    <w:rsid w:val="00AE0ADA"/>
    <w:pPr>
      <w:spacing w:before="100" w:beforeAutospacing="1" w:after="100" w:afterAutospacing="1"/>
      <w:outlineLvl w:val="0"/>
    </w:pPr>
    <w:rPr>
      <w:rFonts w:ascii="Cambria" w:hAnsi="Cambria"/>
      <w:b/>
      <w:bCs/>
      <w:kern w:val="32"/>
      <w:sz w:val="32"/>
      <w:szCs w:val="32"/>
      <w:lang w:eastAsia="bg-BG"/>
    </w:rPr>
  </w:style>
  <w:style w:type="paragraph" w:styleId="Heading2">
    <w:name w:val="heading 2"/>
    <w:basedOn w:val="Normal"/>
    <w:next w:val="Normal"/>
    <w:link w:val="Heading2Char"/>
    <w:uiPriority w:val="99"/>
    <w:qFormat/>
    <w:rsid w:val="00AE0ADA"/>
    <w:pPr>
      <w:keepNext/>
      <w:spacing w:before="240" w:after="60"/>
      <w:outlineLvl w:val="1"/>
    </w:pPr>
    <w:rPr>
      <w:rFonts w:ascii="Arial" w:hAnsi="Arial"/>
      <w:b/>
      <w:i/>
      <w:sz w:val="28"/>
      <w:szCs w:val="20"/>
    </w:rPr>
  </w:style>
  <w:style w:type="paragraph" w:styleId="Heading3">
    <w:name w:val="heading 3"/>
    <w:basedOn w:val="Normal"/>
    <w:next w:val="Normal"/>
    <w:link w:val="Heading3Char"/>
    <w:uiPriority w:val="99"/>
    <w:qFormat/>
    <w:rsid w:val="00AE0ADA"/>
    <w:pPr>
      <w:keepNext/>
      <w:spacing w:before="240" w:after="60"/>
      <w:outlineLvl w:val="2"/>
    </w:pPr>
    <w:rPr>
      <w:rFonts w:ascii="Arial" w:hAnsi="Arial"/>
      <w:b/>
      <w:sz w:val="26"/>
      <w:szCs w:val="20"/>
    </w:rPr>
  </w:style>
  <w:style w:type="paragraph" w:styleId="Heading4">
    <w:name w:val="heading 4"/>
    <w:basedOn w:val="Normal"/>
    <w:next w:val="Normal"/>
    <w:link w:val="Heading4Char"/>
    <w:uiPriority w:val="99"/>
    <w:qFormat/>
    <w:rsid w:val="008A7BC0"/>
    <w:pPr>
      <w:keepNext/>
      <w:spacing w:before="240" w:after="60"/>
      <w:outlineLvl w:val="3"/>
    </w:pPr>
    <w:rPr>
      <w:rFonts w:ascii="Calibri" w:hAnsi="Calibri"/>
      <w:b/>
      <w:bCs/>
      <w:sz w:val="28"/>
      <w:szCs w:val="28"/>
      <w:lang w:eastAsia="bg-BG"/>
    </w:rPr>
  </w:style>
  <w:style w:type="paragraph" w:styleId="Heading5">
    <w:name w:val="heading 5"/>
    <w:basedOn w:val="Normal"/>
    <w:next w:val="Normal"/>
    <w:link w:val="Heading5Char"/>
    <w:uiPriority w:val="99"/>
    <w:qFormat/>
    <w:rsid w:val="00484056"/>
    <w:pPr>
      <w:keepNext/>
      <w:keepLines/>
      <w:spacing w:before="200"/>
      <w:outlineLvl w:val="4"/>
    </w:pPr>
    <w:rPr>
      <w:rFonts w:ascii="Cambria" w:hAnsi="Cambria"/>
      <w:color w:val="243F60"/>
    </w:rPr>
  </w:style>
  <w:style w:type="paragraph" w:styleId="Heading6">
    <w:name w:val="heading 6"/>
    <w:basedOn w:val="Normal"/>
    <w:next w:val="Normal"/>
    <w:link w:val="Heading6Char"/>
    <w:uiPriority w:val="99"/>
    <w:qFormat/>
    <w:rsid w:val="00484056"/>
    <w:pPr>
      <w:keepNext/>
      <w:keepLines/>
      <w:spacing w:before="200"/>
      <w:outlineLvl w:val="5"/>
    </w:pPr>
    <w:rPr>
      <w:rFonts w:ascii="Cambria" w:hAnsi="Cambria"/>
      <w:i/>
      <w:iCs/>
      <w:color w:val="243F60"/>
    </w:rPr>
  </w:style>
  <w:style w:type="paragraph" w:styleId="Heading7">
    <w:name w:val="heading 7"/>
    <w:basedOn w:val="Normal"/>
    <w:next w:val="Normal"/>
    <w:link w:val="Heading7Char"/>
    <w:uiPriority w:val="99"/>
    <w:qFormat/>
    <w:rsid w:val="00484056"/>
    <w:pPr>
      <w:keepNext/>
      <w:keepLines/>
      <w:spacing w:before="200"/>
      <w:outlineLvl w:val="6"/>
    </w:pPr>
    <w:rPr>
      <w:rFonts w:ascii="Cambria" w:hAnsi="Cambria"/>
      <w:i/>
      <w:iCs/>
      <w:color w:val="404040"/>
    </w:rPr>
  </w:style>
  <w:style w:type="paragraph" w:styleId="Heading8">
    <w:name w:val="heading 8"/>
    <w:basedOn w:val="Normal"/>
    <w:next w:val="Normal"/>
    <w:link w:val="Heading8Char"/>
    <w:uiPriority w:val="99"/>
    <w:qFormat/>
    <w:rsid w:val="00484056"/>
    <w:pPr>
      <w:keepNext/>
      <w:keepLines/>
      <w:spacing w:before="200"/>
      <w:outlineLvl w:val="7"/>
    </w:pPr>
    <w:rPr>
      <w:rFonts w:ascii="Cambria" w:hAnsi="Cambria"/>
      <w:color w:val="404040"/>
      <w:sz w:val="20"/>
      <w:szCs w:val="20"/>
    </w:rPr>
  </w:style>
  <w:style w:type="paragraph" w:styleId="Heading9">
    <w:name w:val="heading 9"/>
    <w:basedOn w:val="Normal"/>
    <w:next w:val="Normal"/>
    <w:link w:val="Heading9Char"/>
    <w:uiPriority w:val="99"/>
    <w:qFormat/>
    <w:rsid w:val="00484056"/>
    <w:pPr>
      <w:keepNext/>
      <w:keepLines/>
      <w:spacing w:before="200"/>
      <w:outlineLvl w:val="8"/>
    </w:pPr>
    <w:rPr>
      <w:rFonts w:ascii="Cambria" w:hAnsi="Cambria"/>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locked/>
    <w:rsid w:val="00722586"/>
    <w:rPr>
      <w:rFonts w:ascii="Cambria" w:hAnsi="Cambria"/>
      <w:b/>
      <w:kern w:val="32"/>
      <w:sz w:val="32"/>
    </w:rPr>
  </w:style>
  <w:style w:type="character" w:customStyle="1" w:styleId="Heading2Char">
    <w:name w:val="Heading 2 Char"/>
    <w:basedOn w:val="DefaultParagraphFont"/>
    <w:link w:val="Heading2"/>
    <w:uiPriority w:val="99"/>
    <w:locked/>
    <w:rsid w:val="00AE0ADA"/>
    <w:rPr>
      <w:rFonts w:ascii="Arial" w:hAnsi="Arial"/>
      <w:b/>
      <w:i/>
      <w:sz w:val="28"/>
      <w:lang w:val="en-US" w:eastAsia="en-US"/>
    </w:rPr>
  </w:style>
  <w:style w:type="character" w:customStyle="1" w:styleId="Heading3Char">
    <w:name w:val="Heading 3 Char"/>
    <w:basedOn w:val="DefaultParagraphFont"/>
    <w:link w:val="Heading3"/>
    <w:uiPriority w:val="99"/>
    <w:locked/>
    <w:rsid w:val="00AE0ADA"/>
    <w:rPr>
      <w:rFonts w:ascii="Arial" w:hAnsi="Arial"/>
      <w:b/>
      <w:sz w:val="26"/>
      <w:lang w:val="en-US" w:eastAsia="en-US"/>
    </w:rPr>
  </w:style>
  <w:style w:type="character" w:customStyle="1" w:styleId="Heading4Char">
    <w:name w:val="Heading 4 Char"/>
    <w:basedOn w:val="DefaultParagraphFont"/>
    <w:link w:val="Heading4"/>
    <w:uiPriority w:val="99"/>
    <w:semiHidden/>
    <w:locked/>
    <w:rsid w:val="00722586"/>
    <w:rPr>
      <w:rFonts w:ascii="Calibri" w:hAnsi="Calibri"/>
      <w:b/>
      <w:sz w:val="28"/>
    </w:rPr>
  </w:style>
  <w:style w:type="character" w:customStyle="1" w:styleId="Heading5Char">
    <w:name w:val="Heading 5 Char"/>
    <w:basedOn w:val="DefaultParagraphFont"/>
    <w:link w:val="Heading5"/>
    <w:uiPriority w:val="99"/>
    <w:semiHidden/>
    <w:locked/>
    <w:rsid w:val="00484056"/>
    <w:rPr>
      <w:rFonts w:ascii="Cambria" w:hAnsi="Cambria"/>
      <w:color w:val="243F60"/>
      <w:sz w:val="24"/>
      <w:lang w:val="en-US" w:eastAsia="en-US"/>
    </w:rPr>
  </w:style>
  <w:style w:type="character" w:customStyle="1" w:styleId="Heading6Char">
    <w:name w:val="Heading 6 Char"/>
    <w:basedOn w:val="DefaultParagraphFont"/>
    <w:link w:val="Heading6"/>
    <w:uiPriority w:val="99"/>
    <w:semiHidden/>
    <w:locked/>
    <w:rsid w:val="00484056"/>
    <w:rPr>
      <w:rFonts w:ascii="Cambria" w:hAnsi="Cambria"/>
      <w:i/>
      <w:color w:val="243F60"/>
      <w:sz w:val="24"/>
      <w:lang w:val="en-US" w:eastAsia="en-US"/>
    </w:rPr>
  </w:style>
  <w:style w:type="character" w:customStyle="1" w:styleId="Heading7Char">
    <w:name w:val="Heading 7 Char"/>
    <w:basedOn w:val="DefaultParagraphFont"/>
    <w:link w:val="Heading7"/>
    <w:uiPriority w:val="99"/>
    <w:semiHidden/>
    <w:locked/>
    <w:rsid w:val="00484056"/>
    <w:rPr>
      <w:rFonts w:ascii="Cambria" w:hAnsi="Cambria"/>
      <w:i/>
      <w:color w:val="404040"/>
      <w:sz w:val="24"/>
      <w:lang w:val="en-US" w:eastAsia="en-US"/>
    </w:rPr>
  </w:style>
  <w:style w:type="character" w:customStyle="1" w:styleId="Heading8Char">
    <w:name w:val="Heading 8 Char"/>
    <w:basedOn w:val="DefaultParagraphFont"/>
    <w:link w:val="Heading8"/>
    <w:uiPriority w:val="99"/>
    <w:semiHidden/>
    <w:locked/>
    <w:rsid w:val="00484056"/>
    <w:rPr>
      <w:rFonts w:ascii="Cambria" w:hAnsi="Cambria"/>
      <w:color w:val="404040"/>
      <w:lang w:val="en-US" w:eastAsia="en-US"/>
    </w:rPr>
  </w:style>
  <w:style w:type="character" w:customStyle="1" w:styleId="Heading9Char">
    <w:name w:val="Heading 9 Char"/>
    <w:basedOn w:val="DefaultParagraphFont"/>
    <w:link w:val="Heading9"/>
    <w:uiPriority w:val="99"/>
    <w:semiHidden/>
    <w:locked/>
    <w:rsid w:val="00484056"/>
    <w:rPr>
      <w:rFonts w:ascii="Cambria" w:hAnsi="Cambria"/>
      <w:i/>
      <w:color w:val="404040"/>
      <w:lang w:val="en-US" w:eastAsia="en-US"/>
    </w:rPr>
  </w:style>
  <w:style w:type="table" w:styleId="TableGrid">
    <w:name w:val="Table Grid"/>
    <w:basedOn w:val="TableNormal"/>
    <w:uiPriority w:val="99"/>
    <w:rsid w:val="00AE0ADA"/>
    <w:rPr>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Default">
    <w:name w:val="Default"/>
    <w:uiPriority w:val="99"/>
    <w:rsid w:val="00AE0ADA"/>
    <w:pPr>
      <w:autoSpaceDE w:val="0"/>
      <w:autoSpaceDN w:val="0"/>
      <w:adjustRightInd w:val="0"/>
    </w:pPr>
    <w:rPr>
      <w:rFonts w:ascii="Arial" w:hAnsi="Arial" w:cs="Arial"/>
      <w:color w:val="000000"/>
    </w:rPr>
  </w:style>
  <w:style w:type="character" w:styleId="Strong">
    <w:name w:val="Strong"/>
    <w:basedOn w:val="DefaultParagraphFont"/>
    <w:uiPriority w:val="99"/>
    <w:qFormat/>
    <w:rsid w:val="00AE0ADA"/>
    <w:rPr>
      <w:rFonts w:cs="Times New Roman"/>
      <w:b/>
    </w:rPr>
  </w:style>
  <w:style w:type="character" w:styleId="Hyperlink">
    <w:name w:val="Hyperlink"/>
    <w:basedOn w:val="DefaultParagraphFont"/>
    <w:uiPriority w:val="99"/>
    <w:rsid w:val="00AE0ADA"/>
    <w:rPr>
      <w:rFonts w:cs="Times New Roman"/>
      <w:color w:val="0000FF"/>
      <w:u w:val="single"/>
    </w:rPr>
  </w:style>
  <w:style w:type="character" w:styleId="FollowedHyperlink">
    <w:name w:val="FollowedHyperlink"/>
    <w:basedOn w:val="DefaultParagraphFont"/>
    <w:uiPriority w:val="99"/>
    <w:rsid w:val="00AE0ADA"/>
    <w:rPr>
      <w:rFonts w:cs="Times New Roman"/>
      <w:color w:val="800080"/>
      <w:u w:val="single"/>
    </w:rPr>
  </w:style>
  <w:style w:type="paragraph" w:styleId="Footer">
    <w:name w:val="footer"/>
    <w:basedOn w:val="Normal"/>
    <w:link w:val="FooterChar"/>
    <w:uiPriority w:val="99"/>
    <w:rsid w:val="00AE0ADA"/>
    <w:pPr>
      <w:tabs>
        <w:tab w:val="center" w:pos="4703"/>
        <w:tab w:val="right" w:pos="9406"/>
      </w:tabs>
    </w:pPr>
    <w:rPr>
      <w:lang w:eastAsia="bg-BG"/>
    </w:rPr>
  </w:style>
  <w:style w:type="character" w:customStyle="1" w:styleId="FooterChar">
    <w:name w:val="Footer Char"/>
    <w:basedOn w:val="DefaultParagraphFont"/>
    <w:link w:val="Footer"/>
    <w:uiPriority w:val="99"/>
    <w:semiHidden/>
    <w:locked/>
    <w:rsid w:val="00722586"/>
    <w:rPr>
      <w:sz w:val="24"/>
    </w:rPr>
  </w:style>
  <w:style w:type="character" w:styleId="PageNumber">
    <w:name w:val="page number"/>
    <w:basedOn w:val="DefaultParagraphFont"/>
    <w:uiPriority w:val="99"/>
    <w:rsid w:val="00AE0ADA"/>
    <w:rPr>
      <w:rFonts w:cs="Times New Roman"/>
    </w:rPr>
  </w:style>
  <w:style w:type="paragraph" w:styleId="BalloonText">
    <w:name w:val="Balloon Text"/>
    <w:basedOn w:val="Normal"/>
    <w:link w:val="BalloonTextChar"/>
    <w:uiPriority w:val="99"/>
    <w:semiHidden/>
    <w:rsid w:val="00550C4D"/>
    <w:rPr>
      <w:sz w:val="16"/>
      <w:szCs w:val="20"/>
      <w:lang w:eastAsia="bg-BG"/>
    </w:rPr>
  </w:style>
  <w:style w:type="character" w:customStyle="1" w:styleId="BalloonTextChar">
    <w:name w:val="Balloon Text Char"/>
    <w:basedOn w:val="DefaultParagraphFont"/>
    <w:link w:val="BalloonText"/>
    <w:uiPriority w:val="99"/>
    <w:semiHidden/>
    <w:locked/>
    <w:rsid w:val="00550C4D"/>
    <w:rPr>
      <w:sz w:val="16"/>
      <w:szCs w:val="20"/>
      <w:lang w:eastAsia="bg-BG"/>
    </w:rPr>
  </w:style>
  <w:style w:type="character" w:styleId="CommentReference">
    <w:name w:val="annotation reference"/>
    <w:basedOn w:val="DefaultParagraphFont"/>
    <w:uiPriority w:val="99"/>
    <w:semiHidden/>
    <w:rsid w:val="00AE0ADA"/>
    <w:rPr>
      <w:rFonts w:cs="Times New Roman"/>
      <w:sz w:val="16"/>
    </w:rPr>
  </w:style>
  <w:style w:type="paragraph" w:styleId="CommentText">
    <w:name w:val="annotation text"/>
    <w:basedOn w:val="Normal"/>
    <w:link w:val="CommentTextChar"/>
    <w:uiPriority w:val="99"/>
    <w:semiHidden/>
    <w:rsid w:val="00AE0ADA"/>
    <w:rPr>
      <w:sz w:val="20"/>
      <w:szCs w:val="20"/>
      <w:lang w:eastAsia="bg-BG"/>
    </w:rPr>
  </w:style>
  <w:style w:type="character" w:customStyle="1" w:styleId="CommentTextChar">
    <w:name w:val="Comment Text Char"/>
    <w:basedOn w:val="DefaultParagraphFont"/>
    <w:link w:val="CommentText"/>
    <w:uiPriority w:val="99"/>
    <w:semiHidden/>
    <w:locked/>
    <w:rsid w:val="00722586"/>
    <w:rPr>
      <w:sz w:val="20"/>
    </w:rPr>
  </w:style>
  <w:style w:type="paragraph" w:styleId="CommentSubject">
    <w:name w:val="annotation subject"/>
    <w:basedOn w:val="CommentText"/>
    <w:next w:val="CommentText"/>
    <w:link w:val="CommentSubjectChar"/>
    <w:uiPriority w:val="99"/>
    <w:semiHidden/>
    <w:rsid w:val="00AE0ADA"/>
    <w:rPr>
      <w:b/>
      <w:bCs/>
    </w:rPr>
  </w:style>
  <w:style w:type="character" w:customStyle="1" w:styleId="CommentSubjectChar">
    <w:name w:val="Comment Subject Char"/>
    <w:basedOn w:val="CommentTextChar"/>
    <w:link w:val="CommentSubject"/>
    <w:uiPriority w:val="99"/>
    <w:semiHidden/>
    <w:locked/>
    <w:rsid w:val="00722586"/>
    <w:rPr>
      <w:b/>
      <w:sz w:val="20"/>
    </w:rPr>
  </w:style>
  <w:style w:type="character" w:customStyle="1" w:styleId="inlmmlbox">
    <w:name w:val="inlmmlbox"/>
    <w:uiPriority w:val="99"/>
    <w:rsid w:val="00AE0ADA"/>
  </w:style>
  <w:style w:type="paragraph" w:styleId="Caption">
    <w:name w:val="caption"/>
    <w:basedOn w:val="Normal"/>
    <w:next w:val="Normal"/>
    <w:uiPriority w:val="99"/>
    <w:qFormat/>
    <w:rsid w:val="00AE0ADA"/>
    <w:rPr>
      <w:b/>
      <w:bCs/>
      <w:sz w:val="20"/>
      <w:szCs w:val="20"/>
    </w:rPr>
  </w:style>
  <w:style w:type="paragraph" w:styleId="TOC1">
    <w:name w:val="toc 1"/>
    <w:basedOn w:val="Normal"/>
    <w:next w:val="Normal"/>
    <w:autoRedefine/>
    <w:uiPriority w:val="39"/>
    <w:rsid w:val="00627042"/>
    <w:pPr>
      <w:spacing w:before="120"/>
    </w:pPr>
    <w:rPr>
      <w:rFonts w:ascii="Calibri" w:hAnsi="Calibri" w:cs="Calibri"/>
      <w:b/>
      <w:bCs/>
      <w:i/>
      <w:iCs/>
    </w:rPr>
  </w:style>
  <w:style w:type="paragraph" w:styleId="TOC2">
    <w:name w:val="toc 2"/>
    <w:basedOn w:val="Normal"/>
    <w:next w:val="Normal"/>
    <w:autoRedefine/>
    <w:uiPriority w:val="39"/>
    <w:rsid w:val="002120D4"/>
    <w:pPr>
      <w:spacing w:before="120"/>
      <w:ind w:left="240"/>
    </w:pPr>
    <w:rPr>
      <w:rFonts w:ascii="Calibri" w:hAnsi="Calibri" w:cs="Calibri"/>
      <w:b/>
      <w:bCs/>
      <w:sz w:val="22"/>
      <w:szCs w:val="22"/>
    </w:rPr>
  </w:style>
  <w:style w:type="paragraph" w:styleId="TOC3">
    <w:name w:val="toc 3"/>
    <w:basedOn w:val="Normal"/>
    <w:next w:val="Normal"/>
    <w:autoRedefine/>
    <w:uiPriority w:val="39"/>
    <w:rsid w:val="0045262F"/>
    <w:pPr>
      <w:ind w:left="480"/>
    </w:pPr>
    <w:rPr>
      <w:rFonts w:ascii="Calibri" w:hAnsi="Calibri" w:cs="Calibri"/>
      <w:sz w:val="20"/>
      <w:szCs w:val="20"/>
    </w:rPr>
  </w:style>
  <w:style w:type="paragraph" w:customStyle="1" w:styleId="Style1">
    <w:name w:val="Style1"/>
    <w:basedOn w:val="TOC3"/>
    <w:uiPriority w:val="99"/>
    <w:rsid w:val="00AE0ADA"/>
    <w:pPr>
      <w:tabs>
        <w:tab w:val="left" w:pos="720"/>
        <w:tab w:val="right" w:leader="dot" w:pos="8630"/>
      </w:tabs>
    </w:pPr>
    <w:rPr>
      <w:noProof/>
    </w:rPr>
  </w:style>
  <w:style w:type="paragraph" w:customStyle="1" w:styleId="Style2">
    <w:name w:val="Style2"/>
    <w:basedOn w:val="Title"/>
    <w:uiPriority w:val="99"/>
    <w:rsid w:val="00AE0ADA"/>
    <w:rPr>
      <w:rFonts w:ascii="Times New Roman" w:hAnsi="Times New Roman"/>
      <w:b w:val="0"/>
      <w:sz w:val="24"/>
      <w:szCs w:val="28"/>
      <w:lang w:val="en-GB"/>
    </w:rPr>
  </w:style>
  <w:style w:type="paragraph" w:styleId="Title">
    <w:name w:val="Title"/>
    <w:basedOn w:val="Normal"/>
    <w:link w:val="TitleChar"/>
    <w:uiPriority w:val="99"/>
    <w:qFormat/>
    <w:rsid w:val="00AE0ADA"/>
    <w:pPr>
      <w:spacing w:before="240" w:after="60"/>
      <w:jc w:val="center"/>
      <w:outlineLvl w:val="0"/>
    </w:pPr>
    <w:rPr>
      <w:rFonts w:ascii="Cambria" w:hAnsi="Cambria"/>
      <w:b/>
      <w:bCs/>
      <w:kern w:val="28"/>
      <w:sz w:val="32"/>
      <w:szCs w:val="32"/>
      <w:lang w:eastAsia="bg-BG"/>
    </w:rPr>
  </w:style>
  <w:style w:type="character" w:customStyle="1" w:styleId="TitleChar">
    <w:name w:val="Title Char"/>
    <w:basedOn w:val="DefaultParagraphFont"/>
    <w:link w:val="Title"/>
    <w:uiPriority w:val="99"/>
    <w:locked/>
    <w:rsid w:val="00722586"/>
    <w:rPr>
      <w:rFonts w:ascii="Cambria" w:hAnsi="Cambria"/>
      <w:b/>
      <w:kern w:val="28"/>
      <w:sz w:val="32"/>
    </w:rPr>
  </w:style>
  <w:style w:type="paragraph" w:styleId="Header">
    <w:name w:val="header"/>
    <w:basedOn w:val="Normal"/>
    <w:link w:val="HeaderChar"/>
    <w:uiPriority w:val="99"/>
    <w:rsid w:val="00805B43"/>
    <w:pPr>
      <w:tabs>
        <w:tab w:val="center" w:pos="4320"/>
        <w:tab w:val="right" w:pos="8640"/>
      </w:tabs>
    </w:pPr>
    <w:rPr>
      <w:lang w:eastAsia="bg-BG"/>
    </w:rPr>
  </w:style>
  <w:style w:type="character" w:customStyle="1" w:styleId="HeaderChar">
    <w:name w:val="Header Char"/>
    <w:basedOn w:val="DefaultParagraphFont"/>
    <w:link w:val="Header"/>
    <w:uiPriority w:val="99"/>
    <w:semiHidden/>
    <w:locked/>
    <w:rsid w:val="00722586"/>
    <w:rPr>
      <w:sz w:val="24"/>
    </w:rPr>
  </w:style>
  <w:style w:type="paragraph" w:styleId="TOCHeading">
    <w:name w:val="TOC Heading"/>
    <w:basedOn w:val="Heading1"/>
    <w:next w:val="Normal"/>
    <w:uiPriority w:val="99"/>
    <w:qFormat/>
    <w:rsid w:val="00826E6C"/>
    <w:pPr>
      <w:keepNext/>
      <w:keepLines/>
      <w:spacing w:before="480" w:beforeAutospacing="0" w:after="0" w:afterAutospacing="0" w:line="276" w:lineRule="auto"/>
      <w:outlineLvl w:val="9"/>
    </w:pPr>
    <w:rPr>
      <w:rFonts w:eastAsia="SimSun"/>
      <w:color w:val="365F91"/>
      <w:kern w:val="0"/>
      <w:sz w:val="28"/>
      <w:szCs w:val="28"/>
    </w:rPr>
  </w:style>
  <w:style w:type="paragraph" w:styleId="ListParagraph">
    <w:name w:val="List Paragraph"/>
    <w:basedOn w:val="Normal"/>
    <w:uiPriority w:val="99"/>
    <w:qFormat/>
    <w:rsid w:val="005175DA"/>
    <w:pPr>
      <w:spacing w:after="200" w:line="276" w:lineRule="auto"/>
      <w:ind w:left="720"/>
      <w:contextualSpacing/>
    </w:pPr>
    <w:rPr>
      <w:rFonts w:ascii="Calibri" w:hAnsi="Calibri"/>
      <w:sz w:val="22"/>
      <w:szCs w:val="22"/>
    </w:rPr>
  </w:style>
  <w:style w:type="paragraph" w:customStyle="1" w:styleId="Style3">
    <w:name w:val="Style3"/>
    <w:basedOn w:val="Heading4"/>
    <w:uiPriority w:val="99"/>
    <w:rsid w:val="008A7BC0"/>
    <w:pPr>
      <w:tabs>
        <w:tab w:val="num" w:pos="1440"/>
      </w:tabs>
      <w:ind w:left="1224" w:hanging="504"/>
      <w:jc w:val="both"/>
    </w:pPr>
    <w:rPr>
      <w:sz w:val="24"/>
      <w:lang w:val="en-GB"/>
    </w:rPr>
  </w:style>
  <w:style w:type="paragraph" w:customStyle="1" w:styleId="Style4">
    <w:name w:val="Style4"/>
    <w:basedOn w:val="Heading3"/>
    <w:next w:val="Heading4"/>
    <w:uiPriority w:val="99"/>
    <w:rsid w:val="00497385"/>
    <w:pPr>
      <w:tabs>
        <w:tab w:val="num" w:pos="720"/>
      </w:tabs>
      <w:ind w:left="1225" w:hanging="505"/>
      <w:jc w:val="both"/>
    </w:pPr>
    <w:rPr>
      <w:rFonts w:ascii="Times New Roman" w:hAnsi="Times New Roman"/>
      <w:sz w:val="24"/>
      <w:lang w:val="en-GB"/>
    </w:rPr>
  </w:style>
  <w:style w:type="paragraph" w:customStyle="1" w:styleId="Style5">
    <w:name w:val="Style5"/>
    <w:basedOn w:val="Heading4"/>
    <w:uiPriority w:val="99"/>
    <w:rsid w:val="00497385"/>
    <w:pPr>
      <w:jc w:val="both"/>
    </w:pPr>
    <w:rPr>
      <w:sz w:val="24"/>
      <w:lang w:val="en-GB"/>
    </w:rPr>
  </w:style>
  <w:style w:type="paragraph" w:styleId="NormalWeb">
    <w:name w:val="Normal (Web)"/>
    <w:basedOn w:val="Normal"/>
    <w:uiPriority w:val="99"/>
    <w:rsid w:val="00006345"/>
    <w:pPr>
      <w:spacing w:before="100" w:beforeAutospacing="1" w:after="100" w:afterAutospacing="1"/>
    </w:pPr>
  </w:style>
  <w:style w:type="paragraph" w:styleId="TOC4">
    <w:name w:val="toc 4"/>
    <w:basedOn w:val="Normal"/>
    <w:next w:val="Normal"/>
    <w:autoRedefine/>
    <w:uiPriority w:val="99"/>
    <w:rsid w:val="00EC0A3B"/>
    <w:pPr>
      <w:ind w:left="720"/>
    </w:pPr>
    <w:rPr>
      <w:rFonts w:ascii="Calibri" w:hAnsi="Calibri" w:cs="Calibri"/>
      <w:sz w:val="20"/>
      <w:szCs w:val="20"/>
    </w:rPr>
  </w:style>
  <w:style w:type="table" w:styleId="TableClassic1">
    <w:name w:val="Table Classic 1"/>
    <w:basedOn w:val="TableNormal"/>
    <w:uiPriority w:val="99"/>
    <w:rsid w:val="00A058BB"/>
    <w:rPr>
      <w:sz w:val="20"/>
      <w:szCs w:val="20"/>
    </w:rPr>
    <w:tblPr>
      <w:tblInd w:w="0" w:type="dxa"/>
      <w:tblBorders>
        <w:top w:val="single" w:sz="12" w:space="0" w:color="000000"/>
        <w:bottom w:val="single" w:sz="12" w:space="0" w:color="000000"/>
      </w:tblBorders>
      <w:tblCellMar>
        <w:top w:w="0" w:type="dxa"/>
        <w:left w:w="108" w:type="dxa"/>
        <w:bottom w:w="0" w:type="dxa"/>
        <w:right w:w="108" w:type="dxa"/>
      </w:tblCellMar>
    </w:tblPr>
    <w:tblStylePr w:type="firstRow">
      <w:rPr>
        <w:rFonts w:cs="Times New Roman"/>
        <w:i/>
        <w:iCs/>
      </w:rPr>
      <w:tblPr/>
      <w:tcPr>
        <w:tcBorders>
          <w:bottom w:val="single" w:sz="6" w:space="0" w:color="000000"/>
          <w:tl2br w:val="none" w:sz="0" w:space="0" w:color="auto"/>
          <w:tr2bl w:val="none" w:sz="0" w:space="0" w:color="auto"/>
        </w:tcBorders>
      </w:tcPr>
    </w:tblStylePr>
    <w:tblStylePr w:type="lastRow">
      <w:rPr>
        <w:rFonts w:cs="Times New Roman"/>
        <w:color w:val="auto"/>
      </w:rPr>
      <w:tblPr/>
      <w:tcPr>
        <w:tcBorders>
          <w:top w:val="single" w:sz="6" w:space="0" w:color="000000"/>
          <w:tl2br w:val="none" w:sz="0" w:space="0" w:color="auto"/>
          <w:tr2bl w:val="none" w:sz="0" w:space="0" w:color="auto"/>
        </w:tcBorders>
      </w:tcPr>
    </w:tblStylePr>
    <w:tblStylePr w:type="firstCol">
      <w:rPr>
        <w:rFonts w:cs="Times New Roman"/>
      </w:rPr>
      <w:tblPr/>
      <w:tcPr>
        <w:tcBorders>
          <w:right w:val="single" w:sz="6" w:space="0" w:color="000000"/>
          <w:tl2br w:val="none" w:sz="0" w:space="0" w:color="auto"/>
          <w:tr2bl w:val="none" w:sz="0" w:space="0" w:color="auto"/>
        </w:tcBorders>
      </w:tcPr>
    </w:tblStylePr>
    <w:tblStylePr w:type="neCell">
      <w:rPr>
        <w:rFonts w:cs="Times New Roman"/>
        <w:b/>
        <w:bCs/>
        <w:i w:val="0"/>
        <w:iCs w:val="0"/>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paragraph" w:customStyle="1" w:styleId="p1a">
    <w:name w:val="p1a"/>
    <w:basedOn w:val="Normal"/>
    <w:next w:val="Normal"/>
    <w:uiPriority w:val="99"/>
    <w:rsid w:val="00A058BB"/>
    <w:pPr>
      <w:overflowPunct w:val="0"/>
      <w:autoSpaceDE w:val="0"/>
      <w:autoSpaceDN w:val="0"/>
      <w:adjustRightInd w:val="0"/>
      <w:spacing w:line="240" w:lineRule="atLeast"/>
      <w:jc w:val="both"/>
      <w:textAlignment w:val="baseline"/>
    </w:pPr>
    <w:rPr>
      <w:rFonts w:ascii="Times" w:hAnsi="Times"/>
      <w:sz w:val="20"/>
      <w:szCs w:val="20"/>
      <w:lang w:eastAsia="de-DE"/>
    </w:rPr>
  </w:style>
  <w:style w:type="table" w:customStyle="1" w:styleId="eqation">
    <w:name w:val="eqation"/>
    <w:uiPriority w:val="99"/>
    <w:rsid w:val="00A058BB"/>
    <w:pPr>
      <w:jc w:val="center"/>
    </w:pPr>
    <w:rPr>
      <w:sz w:val="20"/>
      <w:szCs w:val="20"/>
    </w:rPr>
    <w:tblPr>
      <w:tblInd w:w="0" w:type="dxa"/>
      <w:tblCellMar>
        <w:top w:w="0" w:type="dxa"/>
        <w:left w:w="108" w:type="dxa"/>
        <w:bottom w:w="0" w:type="dxa"/>
        <w:right w:w="108" w:type="dxa"/>
      </w:tblCellMar>
    </w:tblPr>
  </w:style>
  <w:style w:type="character" w:styleId="PlaceholderText">
    <w:name w:val="Placeholder Text"/>
    <w:basedOn w:val="DefaultParagraphFont"/>
    <w:uiPriority w:val="99"/>
    <w:semiHidden/>
    <w:rsid w:val="00C4254A"/>
    <w:rPr>
      <w:color w:val="808080"/>
    </w:rPr>
  </w:style>
  <w:style w:type="paragraph" w:styleId="TOC5">
    <w:name w:val="toc 5"/>
    <w:basedOn w:val="Normal"/>
    <w:next w:val="Normal"/>
    <w:autoRedefine/>
    <w:uiPriority w:val="99"/>
    <w:rsid w:val="005F7F04"/>
    <w:pPr>
      <w:ind w:left="960"/>
    </w:pPr>
    <w:rPr>
      <w:rFonts w:ascii="Calibri" w:hAnsi="Calibri" w:cs="Calibri"/>
      <w:sz w:val="20"/>
      <w:szCs w:val="20"/>
    </w:rPr>
  </w:style>
  <w:style w:type="paragraph" w:styleId="TOC6">
    <w:name w:val="toc 6"/>
    <w:basedOn w:val="Normal"/>
    <w:next w:val="Normal"/>
    <w:autoRedefine/>
    <w:uiPriority w:val="99"/>
    <w:rsid w:val="005F7F04"/>
    <w:pPr>
      <w:ind w:left="1200"/>
    </w:pPr>
    <w:rPr>
      <w:rFonts w:ascii="Calibri" w:hAnsi="Calibri" w:cs="Calibri"/>
      <w:sz w:val="20"/>
      <w:szCs w:val="20"/>
    </w:rPr>
  </w:style>
  <w:style w:type="paragraph" w:styleId="TOC7">
    <w:name w:val="toc 7"/>
    <w:basedOn w:val="Normal"/>
    <w:next w:val="Normal"/>
    <w:autoRedefine/>
    <w:uiPriority w:val="99"/>
    <w:rsid w:val="005F7F04"/>
    <w:pPr>
      <w:ind w:left="1440"/>
    </w:pPr>
    <w:rPr>
      <w:rFonts w:ascii="Calibri" w:hAnsi="Calibri" w:cs="Calibri"/>
      <w:sz w:val="20"/>
      <w:szCs w:val="20"/>
    </w:rPr>
  </w:style>
  <w:style w:type="paragraph" w:styleId="TOC8">
    <w:name w:val="toc 8"/>
    <w:basedOn w:val="Normal"/>
    <w:next w:val="Normal"/>
    <w:autoRedefine/>
    <w:uiPriority w:val="99"/>
    <w:rsid w:val="005F7F04"/>
    <w:pPr>
      <w:ind w:left="1680"/>
    </w:pPr>
    <w:rPr>
      <w:rFonts w:ascii="Calibri" w:hAnsi="Calibri" w:cs="Calibri"/>
      <w:sz w:val="20"/>
      <w:szCs w:val="20"/>
    </w:rPr>
  </w:style>
  <w:style w:type="paragraph" w:styleId="TOC9">
    <w:name w:val="toc 9"/>
    <w:basedOn w:val="Normal"/>
    <w:next w:val="Normal"/>
    <w:autoRedefine/>
    <w:uiPriority w:val="99"/>
    <w:rsid w:val="005F7F04"/>
    <w:pPr>
      <w:ind w:left="1920"/>
    </w:pPr>
    <w:rPr>
      <w:rFonts w:ascii="Calibri" w:hAnsi="Calibri" w:cs="Calibri"/>
      <w:sz w:val="20"/>
      <w:szCs w:val="20"/>
    </w:rPr>
  </w:style>
  <w:style w:type="character" w:styleId="Emphasis">
    <w:name w:val="Emphasis"/>
    <w:basedOn w:val="DefaultParagraphFont"/>
    <w:qFormat/>
    <w:rsid w:val="00AF143C"/>
    <w:rPr>
      <w:i/>
      <w:iCs/>
    </w:rPr>
  </w:style>
  <w:style w:type="paragraph" w:styleId="Revision">
    <w:name w:val="Revision"/>
    <w:hidden/>
    <w:uiPriority w:val="99"/>
    <w:semiHidden/>
    <w:rsid w:val="005E26A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30045556">
      <w:marLeft w:val="0"/>
      <w:marRight w:val="0"/>
      <w:marTop w:val="0"/>
      <w:marBottom w:val="0"/>
      <w:divBdr>
        <w:top w:val="none" w:sz="0" w:space="0" w:color="auto"/>
        <w:left w:val="none" w:sz="0" w:space="0" w:color="auto"/>
        <w:bottom w:val="none" w:sz="0" w:space="0" w:color="auto"/>
        <w:right w:val="none" w:sz="0" w:space="0" w:color="auto"/>
      </w:divBdr>
    </w:div>
    <w:div w:id="930045557">
      <w:marLeft w:val="0"/>
      <w:marRight w:val="0"/>
      <w:marTop w:val="0"/>
      <w:marBottom w:val="0"/>
      <w:divBdr>
        <w:top w:val="none" w:sz="0" w:space="0" w:color="auto"/>
        <w:left w:val="none" w:sz="0" w:space="0" w:color="auto"/>
        <w:bottom w:val="none" w:sz="0" w:space="0" w:color="auto"/>
        <w:right w:val="none" w:sz="0" w:space="0" w:color="auto"/>
      </w:divBdr>
    </w:div>
    <w:div w:id="930045558">
      <w:marLeft w:val="0"/>
      <w:marRight w:val="0"/>
      <w:marTop w:val="0"/>
      <w:marBottom w:val="0"/>
      <w:divBdr>
        <w:top w:val="none" w:sz="0" w:space="0" w:color="auto"/>
        <w:left w:val="none" w:sz="0" w:space="0" w:color="auto"/>
        <w:bottom w:val="none" w:sz="0" w:space="0" w:color="auto"/>
        <w:right w:val="none" w:sz="0" w:space="0" w:color="auto"/>
      </w:divBdr>
    </w:div>
    <w:div w:id="930045559">
      <w:marLeft w:val="0"/>
      <w:marRight w:val="0"/>
      <w:marTop w:val="0"/>
      <w:marBottom w:val="0"/>
      <w:divBdr>
        <w:top w:val="none" w:sz="0" w:space="0" w:color="auto"/>
        <w:left w:val="none" w:sz="0" w:space="0" w:color="auto"/>
        <w:bottom w:val="none" w:sz="0" w:space="0" w:color="auto"/>
        <w:right w:val="none" w:sz="0" w:space="0" w:color="auto"/>
      </w:divBdr>
    </w:div>
    <w:div w:id="930045560">
      <w:marLeft w:val="0"/>
      <w:marRight w:val="0"/>
      <w:marTop w:val="0"/>
      <w:marBottom w:val="0"/>
      <w:divBdr>
        <w:top w:val="none" w:sz="0" w:space="0" w:color="auto"/>
        <w:left w:val="none" w:sz="0" w:space="0" w:color="auto"/>
        <w:bottom w:val="none" w:sz="0" w:space="0" w:color="auto"/>
        <w:right w:val="none" w:sz="0" w:space="0" w:color="auto"/>
      </w:divBdr>
    </w:div>
    <w:div w:id="930045561">
      <w:marLeft w:val="0"/>
      <w:marRight w:val="0"/>
      <w:marTop w:val="0"/>
      <w:marBottom w:val="0"/>
      <w:divBdr>
        <w:top w:val="none" w:sz="0" w:space="0" w:color="auto"/>
        <w:left w:val="none" w:sz="0" w:space="0" w:color="auto"/>
        <w:bottom w:val="none" w:sz="0" w:space="0" w:color="auto"/>
        <w:right w:val="none" w:sz="0" w:space="0" w:color="auto"/>
      </w:divBdr>
    </w:div>
    <w:div w:id="930045562">
      <w:marLeft w:val="0"/>
      <w:marRight w:val="0"/>
      <w:marTop w:val="0"/>
      <w:marBottom w:val="0"/>
      <w:divBdr>
        <w:top w:val="none" w:sz="0" w:space="0" w:color="auto"/>
        <w:left w:val="none" w:sz="0" w:space="0" w:color="auto"/>
        <w:bottom w:val="none" w:sz="0" w:space="0" w:color="auto"/>
        <w:right w:val="none" w:sz="0" w:space="0" w:color="auto"/>
      </w:divBdr>
    </w:div>
    <w:div w:id="930045563">
      <w:marLeft w:val="0"/>
      <w:marRight w:val="0"/>
      <w:marTop w:val="0"/>
      <w:marBottom w:val="0"/>
      <w:divBdr>
        <w:top w:val="none" w:sz="0" w:space="0" w:color="auto"/>
        <w:left w:val="none" w:sz="0" w:space="0" w:color="auto"/>
        <w:bottom w:val="none" w:sz="0" w:space="0" w:color="auto"/>
        <w:right w:val="none" w:sz="0" w:space="0" w:color="auto"/>
      </w:divBdr>
    </w:div>
    <w:div w:id="930045564">
      <w:marLeft w:val="0"/>
      <w:marRight w:val="0"/>
      <w:marTop w:val="0"/>
      <w:marBottom w:val="0"/>
      <w:divBdr>
        <w:top w:val="none" w:sz="0" w:space="0" w:color="auto"/>
        <w:left w:val="none" w:sz="0" w:space="0" w:color="auto"/>
        <w:bottom w:val="none" w:sz="0" w:space="0" w:color="auto"/>
        <w:right w:val="none" w:sz="0" w:space="0" w:color="auto"/>
      </w:divBdr>
    </w:div>
    <w:div w:id="930045565">
      <w:marLeft w:val="0"/>
      <w:marRight w:val="0"/>
      <w:marTop w:val="0"/>
      <w:marBottom w:val="0"/>
      <w:divBdr>
        <w:top w:val="none" w:sz="0" w:space="0" w:color="auto"/>
        <w:left w:val="none" w:sz="0" w:space="0" w:color="auto"/>
        <w:bottom w:val="none" w:sz="0" w:space="0" w:color="auto"/>
        <w:right w:val="none" w:sz="0" w:space="0" w:color="auto"/>
      </w:divBdr>
    </w:div>
    <w:div w:id="930045566">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wmf"/><Relationship Id="rId117" Type="http://schemas.openxmlformats.org/officeDocument/2006/relationships/oleObject" Target="embeddings/oleObject50.bin"/><Relationship Id="rId21" Type="http://schemas.openxmlformats.org/officeDocument/2006/relationships/oleObject" Target="embeddings/oleObject5.bin"/><Relationship Id="rId42" Type="http://schemas.openxmlformats.org/officeDocument/2006/relationships/image" Target="media/image18.wmf"/><Relationship Id="rId47" Type="http://schemas.openxmlformats.org/officeDocument/2006/relationships/oleObject" Target="embeddings/oleObject18.bin"/><Relationship Id="rId63" Type="http://schemas.openxmlformats.org/officeDocument/2006/relationships/oleObject" Target="embeddings/oleObject26.bin"/><Relationship Id="rId68" Type="http://schemas.openxmlformats.org/officeDocument/2006/relationships/image" Target="media/image31.wmf"/><Relationship Id="rId84" Type="http://schemas.openxmlformats.org/officeDocument/2006/relationships/oleObject" Target="embeddings/oleObject33.bin"/><Relationship Id="rId89" Type="http://schemas.openxmlformats.org/officeDocument/2006/relationships/image" Target="media/image44.wmf"/><Relationship Id="rId112" Type="http://schemas.openxmlformats.org/officeDocument/2006/relationships/image" Target="media/image54.wmf"/><Relationship Id="rId133" Type="http://schemas.openxmlformats.org/officeDocument/2006/relationships/image" Target="media/image67.wmf"/><Relationship Id="rId138" Type="http://schemas.openxmlformats.org/officeDocument/2006/relationships/oleObject" Target="embeddings/oleObject55.bin"/><Relationship Id="rId154" Type="http://schemas.openxmlformats.org/officeDocument/2006/relationships/image" Target="media/image84.png"/><Relationship Id="rId175" Type="http://schemas.openxmlformats.org/officeDocument/2006/relationships/image" Target="media/image670.jpeg"/><Relationship Id="rId16" Type="http://schemas.openxmlformats.org/officeDocument/2006/relationships/image" Target="media/image5.wmf"/><Relationship Id="rId107" Type="http://schemas.openxmlformats.org/officeDocument/2006/relationships/oleObject" Target="embeddings/oleObject45.bin"/><Relationship Id="rId11" Type="http://schemas.openxmlformats.org/officeDocument/2006/relationships/image" Target="media/image2.png"/><Relationship Id="rId32" Type="http://schemas.openxmlformats.org/officeDocument/2006/relationships/image" Target="media/image13.wmf"/><Relationship Id="rId37" Type="http://schemas.openxmlformats.org/officeDocument/2006/relationships/oleObject" Target="embeddings/oleObject13.bin"/><Relationship Id="rId53" Type="http://schemas.openxmlformats.org/officeDocument/2006/relationships/oleObject" Target="embeddings/oleObject21.bin"/><Relationship Id="rId58" Type="http://schemas.openxmlformats.org/officeDocument/2006/relationships/image" Target="media/image26.wmf"/><Relationship Id="rId74" Type="http://schemas.openxmlformats.org/officeDocument/2006/relationships/hyperlink" Target="file:///C:\Users\thuniph\Desktop\Delta_SVN\help\Playing" TargetMode="External"/><Relationship Id="rId79" Type="http://schemas.openxmlformats.org/officeDocument/2006/relationships/image" Target="media/image38.png"/><Relationship Id="rId102" Type="http://schemas.openxmlformats.org/officeDocument/2006/relationships/oleObject" Target="embeddings/oleObject42.bin"/><Relationship Id="rId123" Type="http://schemas.openxmlformats.org/officeDocument/2006/relationships/hyperlink" Target="http://fairmode.ew.eea.europa.eu/fol568175/work-groups" TargetMode="External"/><Relationship Id="rId128" Type="http://schemas.openxmlformats.org/officeDocument/2006/relationships/comments" Target="comments.xml"/><Relationship Id="rId144" Type="http://schemas.openxmlformats.org/officeDocument/2006/relationships/image" Target="media/image75.png"/><Relationship Id="rId149" Type="http://schemas.openxmlformats.org/officeDocument/2006/relationships/image" Target="media/image79.png"/><Relationship Id="rId5" Type="http://schemas.openxmlformats.org/officeDocument/2006/relationships/settings" Target="settings.xml"/><Relationship Id="rId90" Type="http://schemas.openxmlformats.org/officeDocument/2006/relationships/oleObject" Target="embeddings/oleObject36.bin"/><Relationship Id="rId95" Type="http://schemas.openxmlformats.org/officeDocument/2006/relationships/oleObject" Target="embeddings/oleObject39.bin"/><Relationship Id="rId22" Type="http://schemas.openxmlformats.org/officeDocument/2006/relationships/image" Target="media/image8.wmf"/><Relationship Id="rId27" Type="http://schemas.openxmlformats.org/officeDocument/2006/relationships/oleObject" Target="embeddings/oleObject8.bin"/><Relationship Id="rId43" Type="http://schemas.openxmlformats.org/officeDocument/2006/relationships/oleObject" Target="embeddings/oleObject16.bin"/><Relationship Id="rId48" Type="http://schemas.openxmlformats.org/officeDocument/2006/relationships/image" Target="media/image21.wmf"/><Relationship Id="rId64" Type="http://schemas.openxmlformats.org/officeDocument/2006/relationships/image" Target="media/image29.wmf"/><Relationship Id="rId69" Type="http://schemas.openxmlformats.org/officeDocument/2006/relationships/oleObject" Target="embeddings/oleObject29.bin"/><Relationship Id="rId113" Type="http://schemas.openxmlformats.org/officeDocument/2006/relationships/oleObject" Target="embeddings/oleObject48.bin"/><Relationship Id="rId118" Type="http://schemas.openxmlformats.org/officeDocument/2006/relationships/image" Target="media/image57.png"/><Relationship Id="rId134" Type="http://schemas.openxmlformats.org/officeDocument/2006/relationships/oleObject" Target="embeddings/oleObject53.bin"/><Relationship Id="rId139" Type="http://schemas.openxmlformats.org/officeDocument/2006/relationships/image" Target="media/image70.png"/><Relationship Id="rId80" Type="http://schemas.openxmlformats.org/officeDocument/2006/relationships/image" Target="media/image39.png"/><Relationship Id="rId85" Type="http://schemas.openxmlformats.org/officeDocument/2006/relationships/image" Target="media/image42.wmf"/><Relationship Id="rId150" Type="http://schemas.openxmlformats.org/officeDocument/2006/relationships/image" Target="media/image80.png"/><Relationship Id="rId155" Type="http://schemas.openxmlformats.org/officeDocument/2006/relationships/image" Target="media/image85.png"/><Relationship Id="rId176" Type="http://schemas.openxmlformats.org/officeDocument/2006/relationships/footer" Target="footer1.xml"/><Relationship Id="rId12" Type="http://schemas.openxmlformats.org/officeDocument/2006/relationships/image" Target="media/image3.wmf"/><Relationship Id="rId17" Type="http://schemas.openxmlformats.org/officeDocument/2006/relationships/oleObject" Target="embeddings/oleObject3.bin"/><Relationship Id="rId33" Type="http://schemas.openxmlformats.org/officeDocument/2006/relationships/oleObject" Target="embeddings/oleObject11.bin"/><Relationship Id="rId38" Type="http://schemas.openxmlformats.org/officeDocument/2006/relationships/image" Target="media/image16.wmf"/><Relationship Id="rId59" Type="http://schemas.openxmlformats.org/officeDocument/2006/relationships/oleObject" Target="embeddings/oleObject24.bin"/><Relationship Id="rId103" Type="http://schemas.openxmlformats.org/officeDocument/2006/relationships/image" Target="media/image50.wmf"/><Relationship Id="rId108" Type="http://schemas.openxmlformats.org/officeDocument/2006/relationships/image" Target="media/image52.wmf"/><Relationship Id="rId124" Type="http://schemas.openxmlformats.org/officeDocument/2006/relationships/hyperlink" Target="file:///C:\Users\thuniph\Desktop\Delta_SVN\help\Playing" TargetMode="External"/><Relationship Id="rId129" Type="http://schemas.openxmlformats.org/officeDocument/2006/relationships/image" Target="media/image64.png"/><Relationship Id="rId54" Type="http://schemas.openxmlformats.org/officeDocument/2006/relationships/image" Target="media/image24.wmf"/><Relationship Id="rId70" Type="http://schemas.openxmlformats.org/officeDocument/2006/relationships/image" Target="media/image32.wmf"/><Relationship Id="rId75" Type="http://schemas.openxmlformats.org/officeDocument/2006/relationships/image" Target="media/image34.png"/><Relationship Id="rId91" Type="http://schemas.openxmlformats.org/officeDocument/2006/relationships/image" Target="media/image45.wmf"/><Relationship Id="rId96" Type="http://schemas.openxmlformats.org/officeDocument/2006/relationships/image" Target="media/image47.wmf"/><Relationship Id="rId140" Type="http://schemas.openxmlformats.org/officeDocument/2006/relationships/image" Target="media/image71.png"/><Relationship Id="rId145" Type="http://schemas.openxmlformats.org/officeDocument/2006/relationships/image" Target="media/image76.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oleObject" Target="embeddings/oleObject2.bin"/><Relationship Id="rId23" Type="http://schemas.openxmlformats.org/officeDocument/2006/relationships/oleObject" Target="embeddings/oleObject6.bin"/><Relationship Id="rId28" Type="http://schemas.openxmlformats.org/officeDocument/2006/relationships/image" Target="media/image11.wmf"/><Relationship Id="rId36" Type="http://schemas.openxmlformats.org/officeDocument/2006/relationships/image" Target="media/image15.wmf"/><Relationship Id="rId49" Type="http://schemas.openxmlformats.org/officeDocument/2006/relationships/oleObject" Target="embeddings/oleObject19.bin"/><Relationship Id="rId57" Type="http://schemas.openxmlformats.org/officeDocument/2006/relationships/oleObject" Target="embeddings/oleObject23.bin"/><Relationship Id="rId106" Type="http://schemas.openxmlformats.org/officeDocument/2006/relationships/image" Target="media/image51.wmf"/><Relationship Id="rId114" Type="http://schemas.openxmlformats.org/officeDocument/2006/relationships/image" Target="media/image55.wmf"/><Relationship Id="rId119" Type="http://schemas.openxmlformats.org/officeDocument/2006/relationships/image" Target="media/image58.png"/><Relationship Id="rId127" Type="http://schemas.openxmlformats.org/officeDocument/2006/relationships/image" Target="media/image63.png"/><Relationship Id="rId10" Type="http://schemas.openxmlformats.org/officeDocument/2006/relationships/hyperlink" Target="file:///C:\Users\thuniph\Desktop\Delta_SVN\help\Playing" TargetMode="External"/><Relationship Id="rId31" Type="http://schemas.openxmlformats.org/officeDocument/2006/relationships/oleObject" Target="embeddings/oleObject10.bin"/><Relationship Id="rId44" Type="http://schemas.openxmlformats.org/officeDocument/2006/relationships/image" Target="media/image19.wmf"/><Relationship Id="rId52" Type="http://schemas.openxmlformats.org/officeDocument/2006/relationships/image" Target="media/image23.wmf"/><Relationship Id="rId60" Type="http://schemas.openxmlformats.org/officeDocument/2006/relationships/image" Target="media/image27.wmf"/><Relationship Id="rId65" Type="http://schemas.openxmlformats.org/officeDocument/2006/relationships/oleObject" Target="embeddings/oleObject27.bin"/><Relationship Id="rId73" Type="http://schemas.openxmlformats.org/officeDocument/2006/relationships/oleObject" Target="embeddings/oleObject31.bin"/><Relationship Id="rId78" Type="http://schemas.openxmlformats.org/officeDocument/2006/relationships/image" Target="media/image37.png"/><Relationship Id="rId81" Type="http://schemas.openxmlformats.org/officeDocument/2006/relationships/image" Target="media/image40.wmf"/><Relationship Id="rId86" Type="http://schemas.openxmlformats.org/officeDocument/2006/relationships/oleObject" Target="embeddings/oleObject34.bin"/><Relationship Id="rId94" Type="http://schemas.openxmlformats.org/officeDocument/2006/relationships/oleObject" Target="embeddings/oleObject38.bin"/><Relationship Id="rId99" Type="http://schemas.openxmlformats.org/officeDocument/2006/relationships/image" Target="media/image48.wmf"/><Relationship Id="rId101" Type="http://schemas.openxmlformats.org/officeDocument/2006/relationships/image" Target="media/image49.wmf"/><Relationship Id="rId122" Type="http://schemas.openxmlformats.org/officeDocument/2006/relationships/image" Target="media/image60.png"/><Relationship Id="rId130" Type="http://schemas.openxmlformats.org/officeDocument/2006/relationships/image" Target="media/image65.png"/><Relationship Id="rId135" Type="http://schemas.openxmlformats.org/officeDocument/2006/relationships/image" Target="media/image68.wmf"/><Relationship Id="rId143" Type="http://schemas.openxmlformats.org/officeDocument/2006/relationships/image" Target="media/image74.png"/><Relationship Id="rId148" Type="http://schemas.openxmlformats.org/officeDocument/2006/relationships/oleObject" Target="embeddings/oleObject56.bin"/><Relationship Id="rId151" Type="http://schemas.openxmlformats.org/officeDocument/2006/relationships/image" Target="media/image81.png"/><Relationship Id="rId156" Type="http://schemas.openxmlformats.org/officeDocument/2006/relationships/image" Target="media/image86.png"/><Relationship Id="rId177" Type="http://schemas.openxmlformats.org/officeDocument/2006/relationships/footer" Target="footer2.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oleObject" Target="embeddings/oleObject1.bin"/><Relationship Id="rId18" Type="http://schemas.openxmlformats.org/officeDocument/2006/relationships/image" Target="media/image6.wmf"/><Relationship Id="rId39" Type="http://schemas.openxmlformats.org/officeDocument/2006/relationships/oleObject" Target="embeddings/oleObject14.bin"/><Relationship Id="rId109" Type="http://schemas.openxmlformats.org/officeDocument/2006/relationships/oleObject" Target="embeddings/oleObject46.bin"/><Relationship Id="rId34" Type="http://schemas.openxmlformats.org/officeDocument/2006/relationships/image" Target="media/image14.wmf"/><Relationship Id="rId50" Type="http://schemas.openxmlformats.org/officeDocument/2006/relationships/image" Target="media/image22.wmf"/><Relationship Id="rId55" Type="http://schemas.openxmlformats.org/officeDocument/2006/relationships/oleObject" Target="embeddings/oleObject22.bin"/><Relationship Id="rId76" Type="http://schemas.openxmlformats.org/officeDocument/2006/relationships/image" Target="media/image35.png"/><Relationship Id="rId97" Type="http://schemas.openxmlformats.org/officeDocument/2006/relationships/oleObject" Target="embeddings/oleObject40.bin"/><Relationship Id="rId104" Type="http://schemas.openxmlformats.org/officeDocument/2006/relationships/oleObject" Target="embeddings/oleObject43.bin"/><Relationship Id="rId120" Type="http://schemas.openxmlformats.org/officeDocument/2006/relationships/image" Target="media/image59.wmf"/><Relationship Id="rId125" Type="http://schemas.openxmlformats.org/officeDocument/2006/relationships/image" Target="media/image61.png"/><Relationship Id="rId141" Type="http://schemas.openxmlformats.org/officeDocument/2006/relationships/image" Target="media/image72.png"/><Relationship Id="rId146" Type="http://schemas.openxmlformats.org/officeDocument/2006/relationships/image" Target="media/image77.png"/><Relationship Id="rId7" Type="http://schemas.openxmlformats.org/officeDocument/2006/relationships/footnotes" Target="footnotes.xml"/><Relationship Id="rId71" Type="http://schemas.openxmlformats.org/officeDocument/2006/relationships/oleObject" Target="embeddings/oleObject30.bin"/><Relationship Id="rId92" Type="http://schemas.openxmlformats.org/officeDocument/2006/relationships/oleObject" Target="embeddings/oleObject37.bin"/><Relationship Id="rId2" Type="http://schemas.openxmlformats.org/officeDocument/2006/relationships/numbering" Target="numbering.xml"/><Relationship Id="rId29" Type="http://schemas.openxmlformats.org/officeDocument/2006/relationships/oleObject" Target="embeddings/oleObject9.bin"/><Relationship Id="rId24" Type="http://schemas.openxmlformats.org/officeDocument/2006/relationships/image" Target="media/image9.wmf"/><Relationship Id="rId40" Type="http://schemas.openxmlformats.org/officeDocument/2006/relationships/image" Target="media/image17.wmf"/><Relationship Id="rId45" Type="http://schemas.openxmlformats.org/officeDocument/2006/relationships/oleObject" Target="embeddings/oleObject17.bin"/><Relationship Id="rId66" Type="http://schemas.openxmlformats.org/officeDocument/2006/relationships/image" Target="media/image30.wmf"/><Relationship Id="rId87" Type="http://schemas.openxmlformats.org/officeDocument/2006/relationships/image" Target="media/image43.wmf"/><Relationship Id="rId110" Type="http://schemas.openxmlformats.org/officeDocument/2006/relationships/image" Target="media/image53.wmf"/><Relationship Id="rId115" Type="http://schemas.openxmlformats.org/officeDocument/2006/relationships/oleObject" Target="embeddings/oleObject49.bin"/><Relationship Id="rId131" Type="http://schemas.openxmlformats.org/officeDocument/2006/relationships/image" Target="media/image66.wmf"/><Relationship Id="rId136" Type="http://schemas.openxmlformats.org/officeDocument/2006/relationships/oleObject" Target="embeddings/oleObject54.bin"/><Relationship Id="rId157" Type="http://schemas.openxmlformats.org/officeDocument/2006/relationships/image" Target="media/image87.png"/><Relationship Id="rId178" Type="http://schemas.openxmlformats.org/officeDocument/2006/relationships/fontTable" Target="fontTable.xml"/><Relationship Id="rId61" Type="http://schemas.openxmlformats.org/officeDocument/2006/relationships/oleObject" Target="embeddings/oleObject25.bin"/><Relationship Id="rId82" Type="http://schemas.openxmlformats.org/officeDocument/2006/relationships/oleObject" Target="embeddings/oleObject32.bin"/><Relationship Id="rId152" Type="http://schemas.openxmlformats.org/officeDocument/2006/relationships/image" Target="media/image82.png"/><Relationship Id="rId19" Type="http://schemas.openxmlformats.org/officeDocument/2006/relationships/oleObject" Target="embeddings/oleObject4.bin"/><Relationship Id="rId14" Type="http://schemas.openxmlformats.org/officeDocument/2006/relationships/image" Target="media/image4.wmf"/><Relationship Id="rId30" Type="http://schemas.openxmlformats.org/officeDocument/2006/relationships/image" Target="media/image12.wmf"/><Relationship Id="rId35" Type="http://schemas.openxmlformats.org/officeDocument/2006/relationships/oleObject" Target="embeddings/oleObject12.bin"/><Relationship Id="rId56" Type="http://schemas.openxmlformats.org/officeDocument/2006/relationships/image" Target="media/image25.wmf"/><Relationship Id="rId77" Type="http://schemas.openxmlformats.org/officeDocument/2006/relationships/image" Target="media/image36.png"/><Relationship Id="rId100" Type="http://schemas.openxmlformats.org/officeDocument/2006/relationships/oleObject" Target="embeddings/oleObject41.bin"/><Relationship Id="rId105" Type="http://schemas.openxmlformats.org/officeDocument/2006/relationships/oleObject" Target="embeddings/oleObject44.bin"/><Relationship Id="rId126" Type="http://schemas.openxmlformats.org/officeDocument/2006/relationships/image" Target="media/image62.jpeg"/><Relationship Id="rId147" Type="http://schemas.openxmlformats.org/officeDocument/2006/relationships/image" Target="media/image78.wmf"/><Relationship Id="rId8" Type="http://schemas.openxmlformats.org/officeDocument/2006/relationships/endnotes" Target="endnotes.xml"/><Relationship Id="rId51" Type="http://schemas.openxmlformats.org/officeDocument/2006/relationships/oleObject" Target="embeddings/oleObject20.bin"/><Relationship Id="rId72" Type="http://schemas.openxmlformats.org/officeDocument/2006/relationships/image" Target="media/image33.wmf"/><Relationship Id="rId93" Type="http://schemas.openxmlformats.org/officeDocument/2006/relationships/image" Target="media/image46.wmf"/><Relationship Id="rId98" Type="http://schemas.openxmlformats.org/officeDocument/2006/relationships/hyperlink" Target="file:///C:\Users\thuniph\Desktop\Delta_SVN\help\Playing" TargetMode="External"/><Relationship Id="rId121" Type="http://schemas.openxmlformats.org/officeDocument/2006/relationships/oleObject" Target="embeddings/oleObject51.bin"/><Relationship Id="rId142" Type="http://schemas.openxmlformats.org/officeDocument/2006/relationships/image" Target="media/image73.png"/><Relationship Id="rId3" Type="http://schemas.openxmlformats.org/officeDocument/2006/relationships/styles" Target="styles.xml"/><Relationship Id="rId25" Type="http://schemas.openxmlformats.org/officeDocument/2006/relationships/oleObject" Target="embeddings/oleObject7.bin"/><Relationship Id="rId46" Type="http://schemas.openxmlformats.org/officeDocument/2006/relationships/image" Target="media/image20.wmf"/><Relationship Id="rId67" Type="http://schemas.openxmlformats.org/officeDocument/2006/relationships/oleObject" Target="embeddings/oleObject28.bin"/><Relationship Id="rId116" Type="http://schemas.openxmlformats.org/officeDocument/2006/relationships/image" Target="media/image56.wmf"/><Relationship Id="rId137" Type="http://schemas.openxmlformats.org/officeDocument/2006/relationships/image" Target="media/image69.wmf"/><Relationship Id="rId158" Type="http://schemas.openxmlformats.org/officeDocument/2006/relationships/image" Target="media/image88.jpg"/><Relationship Id="rId20" Type="http://schemas.openxmlformats.org/officeDocument/2006/relationships/image" Target="media/image7.wmf"/><Relationship Id="rId41" Type="http://schemas.openxmlformats.org/officeDocument/2006/relationships/oleObject" Target="embeddings/oleObject15.bin"/><Relationship Id="rId62" Type="http://schemas.openxmlformats.org/officeDocument/2006/relationships/image" Target="media/image28.wmf"/><Relationship Id="rId83" Type="http://schemas.openxmlformats.org/officeDocument/2006/relationships/image" Target="media/image41.wmf"/><Relationship Id="rId88" Type="http://schemas.openxmlformats.org/officeDocument/2006/relationships/oleObject" Target="embeddings/oleObject35.bin"/><Relationship Id="rId111" Type="http://schemas.openxmlformats.org/officeDocument/2006/relationships/oleObject" Target="embeddings/oleObject47.bin"/><Relationship Id="rId132" Type="http://schemas.openxmlformats.org/officeDocument/2006/relationships/oleObject" Target="embeddings/oleObject52.bin"/><Relationship Id="rId153" Type="http://schemas.openxmlformats.org/officeDocument/2006/relationships/image" Target="media/image83.png"/><Relationship Id="rId179"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2FF04CD-EA28-4BB3-9982-F0DB9CE9DD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247</TotalTime>
  <Pages>66</Pages>
  <Words>15070</Words>
  <Characters>85903</Characters>
  <Application>Microsoft Office Word</Application>
  <DocSecurity>0</DocSecurity>
  <Lines>715</Lines>
  <Paragraphs>201</Paragraphs>
  <ScaleCrop>false</ScaleCrop>
  <HeadingPairs>
    <vt:vector size="2" baseType="variant">
      <vt:variant>
        <vt:lpstr>Title</vt:lpstr>
      </vt:variant>
      <vt:variant>
        <vt:i4>1</vt:i4>
      </vt:variant>
    </vt:vector>
  </HeadingPairs>
  <TitlesOfParts>
    <vt:vector size="1" baseType="lpstr">
      <vt:lpstr>Tool for benchmarking of Air quality models</vt:lpstr>
    </vt:vector>
  </TitlesOfParts>
  <Company>jrc</Company>
  <LinksUpToDate>false</LinksUpToDate>
  <CharactersWithSpaces>100772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Tool for benchmarking of Air quality models</dc:title>
  <dc:creator>thuniph</dc:creator>
  <cp:lastModifiedBy>Philippe Thunis</cp:lastModifiedBy>
  <cp:revision>18</cp:revision>
  <cp:lastPrinted>2015-01-27T13:49:00Z</cp:lastPrinted>
  <dcterms:created xsi:type="dcterms:W3CDTF">2015-01-27T13:12:00Z</dcterms:created>
  <dcterms:modified xsi:type="dcterms:W3CDTF">2015-02-18T18:32:00Z</dcterms:modified>
</cp:coreProperties>
</file>