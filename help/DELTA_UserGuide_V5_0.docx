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bookmarkStart w:id="0" w:name="_GoBack"/>
      <w:bookmarkEnd w:id="0"/>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P. Thunis, C. Cuvelier</w:t>
      </w:r>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A. Pederzoli, E. Georgieva,</w:t>
      </w:r>
    </w:p>
    <w:p w:rsidR="00690A5A" w:rsidRPr="00970BB8" w:rsidRDefault="00690A5A" w:rsidP="0019196B">
      <w:pPr>
        <w:jc w:val="center"/>
        <w:rPr>
          <w:b/>
          <w:sz w:val="32"/>
          <w:szCs w:val="32"/>
        </w:rPr>
      </w:pPr>
      <w:r w:rsidRPr="00970BB8">
        <w:rPr>
          <w:b/>
          <w:sz w:val="32"/>
          <w:szCs w:val="32"/>
        </w:rPr>
        <w:t>D. Pernigotti, B. Degraeuwe</w:t>
      </w:r>
      <w:r w:rsidR="006C2964">
        <w:rPr>
          <w:b/>
          <w:sz w:val="32"/>
          <w:szCs w:val="32"/>
        </w:rPr>
        <w:t>, M. Marioni</w:t>
      </w:r>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Joint Research Centre, Ispra</w:t>
      </w:r>
    </w:p>
    <w:p w:rsidR="00690A5A" w:rsidRPr="006723C1" w:rsidRDefault="00690A5A" w:rsidP="00A94061">
      <w:pPr>
        <w:jc w:val="center"/>
        <w:rPr>
          <w:b/>
          <w:sz w:val="28"/>
          <w:szCs w:val="28"/>
          <w:lang w:val="en-GB"/>
        </w:rPr>
      </w:pPr>
    </w:p>
    <w:p w:rsidR="00690A5A" w:rsidRDefault="004F4CE7" w:rsidP="00484056">
      <w:pPr>
        <w:pStyle w:val="TOCHeading"/>
        <w:jc w:val="center"/>
        <w:rPr>
          <w:lang w:val="en-GB"/>
        </w:rPr>
      </w:pPr>
      <w:r>
        <w:rPr>
          <w:color w:val="auto"/>
          <w:lang w:val="en-GB"/>
        </w:rPr>
        <w:t>February</w:t>
      </w:r>
      <w:r w:rsidR="007F42C4">
        <w:rPr>
          <w:color w:val="auto"/>
          <w:lang w:val="en-GB"/>
        </w:rPr>
        <w:t xml:space="preserve">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4F4CE7"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2107620" w:history="1">
        <w:r w:rsidR="004F4CE7" w:rsidRPr="00F46ECA">
          <w:rPr>
            <w:rStyle w:val="Hyperlink"/>
            <w:noProof/>
            <w:lang w:val="en-GB"/>
          </w:rPr>
          <w:t>Concepts</w:t>
        </w:r>
        <w:r w:rsidR="004F4CE7">
          <w:rPr>
            <w:noProof/>
            <w:webHidden/>
          </w:rPr>
          <w:tab/>
        </w:r>
        <w:r w:rsidR="004F4CE7">
          <w:rPr>
            <w:noProof/>
            <w:webHidden/>
          </w:rPr>
          <w:fldChar w:fldCharType="begin"/>
        </w:r>
        <w:r w:rsidR="004F4CE7">
          <w:rPr>
            <w:noProof/>
            <w:webHidden/>
          </w:rPr>
          <w:instrText xml:space="preserve"> PAGEREF _Toc412107620 \h </w:instrText>
        </w:r>
        <w:r w:rsidR="004F4CE7">
          <w:rPr>
            <w:noProof/>
            <w:webHidden/>
          </w:rPr>
        </w:r>
        <w:r w:rsidR="004F4CE7">
          <w:rPr>
            <w:noProof/>
            <w:webHidden/>
          </w:rPr>
          <w:fldChar w:fldCharType="separate"/>
        </w:r>
        <w:r w:rsidR="00C55581">
          <w:rPr>
            <w:noProof/>
            <w:webHidden/>
          </w:rPr>
          <w:t>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21" w:history="1">
        <w:r w:rsidR="004F4CE7" w:rsidRPr="00F46ECA">
          <w:rPr>
            <w:rStyle w:val="Hyperlink"/>
            <w:noProof/>
            <w:lang w:val="en-GB"/>
          </w:rPr>
          <w:t>1.</w:t>
        </w:r>
        <w:r w:rsidR="004F4CE7">
          <w:rPr>
            <w:rFonts w:asciiTheme="minorHAnsi" w:eastAsiaTheme="minorEastAsia" w:hAnsiTheme="minorHAnsi" w:cstheme="minorBidi"/>
            <w:b w:val="0"/>
            <w:bCs w:val="0"/>
            <w:noProof/>
          </w:rPr>
          <w:tab/>
        </w:r>
        <w:r w:rsidR="004F4CE7" w:rsidRPr="00F46ECA">
          <w:rPr>
            <w:rStyle w:val="Hyperlink"/>
            <w:noProof/>
            <w:lang w:val="en-GB"/>
          </w:rPr>
          <w:t>Introduction</w:t>
        </w:r>
        <w:r w:rsidR="004F4CE7">
          <w:rPr>
            <w:noProof/>
            <w:webHidden/>
          </w:rPr>
          <w:tab/>
        </w:r>
        <w:r w:rsidR="004F4CE7">
          <w:rPr>
            <w:noProof/>
            <w:webHidden/>
          </w:rPr>
          <w:fldChar w:fldCharType="begin"/>
        </w:r>
        <w:r w:rsidR="004F4CE7">
          <w:rPr>
            <w:noProof/>
            <w:webHidden/>
          </w:rPr>
          <w:instrText xml:space="preserve"> PAGEREF _Toc412107621 \h </w:instrText>
        </w:r>
        <w:r w:rsidR="004F4CE7">
          <w:rPr>
            <w:noProof/>
            <w:webHidden/>
          </w:rPr>
        </w:r>
        <w:r w:rsidR="004F4CE7">
          <w:rPr>
            <w:noProof/>
            <w:webHidden/>
          </w:rPr>
          <w:fldChar w:fldCharType="separate"/>
        </w:r>
        <w:r w:rsidR="00C55581">
          <w:rPr>
            <w:noProof/>
            <w:webHidden/>
          </w:rPr>
          <w:t>4</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22" w:history="1">
        <w:r w:rsidR="004F4CE7" w:rsidRPr="00F46ECA">
          <w:rPr>
            <w:rStyle w:val="Hyperlink"/>
            <w:noProof/>
            <w:lang w:val="en-GB"/>
          </w:rPr>
          <w:t>2.</w:t>
        </w:r>
        <w:r w:rsidR="004F4CE7">
          <w:rPr>
            <w:rFonts w:asciiTheme="minorHAnsi" w:eastAsiaTheme="minorEastAsia" w:hAnsiTheme="minorHAnsi" w:cstheme="minorBidi"/>
            <w:b w:val="0"/>
            <w:bCs w:val="0"/>
            <w:noProof/>
          </w:rPr>
          <w:tab/>
        </w:r>
        <w:r w:rsidR="004F4CE7" w:rsidRPr="00F46ECA">
          <w:rPr>
            <w:rStyle w:val="Hyperlink"/>
            <w:noProof/>
            <w:lang w:val="en-GB"/>
          </w:rPr>
          <w:t>Basic principles</w:t>
        </w:r>
        <w:r w:rsidR="004F4CE7">
          <w:rPr>
            <w:noProof/>
            <w:webHidden/>
          </w:rPr>
          <w:tab/>
        </w:r>
        <w:r w:rsidR="004F4CE7">
          <w:rPr>
            <w:noProof/>
            <w:webHidden/>
          </w:rPr>
          <w:fldChar w:fldCharType="begin"/>
        </w:r>
        <w:r w:rsidR="004F4CE7">
          <w:rPr>
            <w:noProof/>
            <w:webHidden/>
          </w:rPr>
          <w:instrText xml:space="preserve"> PAGEREF _Toc412107622 \h </w:instrText>
        </w:r>
        <w:r w:rsidR="004F4CE7">
          <w:rPr>
            <w:noProof/>
            <w:webHidden/>
          </w:rPr>
        </w:r>
        <w:r w:rsidR="004F4CE7">
          <w:rPr>
            <w:noProof/>
            <w:webHidden/>
          </w:rPr>
          <w:fldChar w:fldCharType="separate"/>
        </w:r>
        <w:r w:rsidR="00C55581">
          <w:rPr>
            <w:noProof/>
            <w:webHidden/>
          </w:rPr>
          <w:t>4</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23" w:history="1">
        <w:r w:rsidR="004F4CE7" w:rsidRPr="00F46ECA">
          <w:rPr>
            <w:rStyle w:val="Hyperlink"/>
            <w:noProof/>
            <w:lang w:val="en-GB"/>
          </w:rPr>
          <w:t>3.</w:t>
        </w:r>
        <w:r w:rsidR="004F4CE7">
          <w:rPr>
            <w:rFonts w:asciiTheme="minorHAnsi" w:eastAsiaTheme="minorEastAsia" w:hAnsiTheme="minorHAnsi" w:cstheme="minorBidi"/>
            <w:b w:val="0"/>
            <w:bCs w:val="0"/>
            <w:noProof/>
          </w:rPr>
          <w:tab/>
        </w:r>
        <w:r w:rsidR="004F4CE7" w:rsidRPr="00F46ECA">
          <w:rPr>
            <w:rStyle w:val="Hyperlink"/>
            <w:noProof/>
            <w:lang w:val="en-GB"/>
          </w:rPr>
          <w:t>Overview</w:t>
        </w:r>
        <w:r w:rsidR="004F4CE7">
          <w:rPr>
            <w:noProof/>
            <w:webHidden/>
          </w:rPr>
          <w:tab/>
        </w:r>
        <w:r w:rsidR="004F4CE7">
          <w:rPr>
            <w:noProof/>
            <w:webHidden/>
          </w:rPr>
          <w:fldChar w:fldCharType="begin"/>
        </w:r>
        <w:r w:rsidR="004F4CE7">
          <w:rPr>
            <w:noProof/>
            <w:webHidden/>
          </w:rPr>
          <w:instrText xml:space="preserve"> PAGEREF _Toc412107623 \h </w:instrText>
        </w:r>
        <w:r w:rsidR="004F4CE7">
          <w:rPr>
            <w:noProof/>
            <w:webHidden/>
          </w:rPr>
        </w:r>
        <w:r w:rsidR="004F4CE7">
          <w:rPr>
            <w:noProof/>
            <w:webHidden/>
          </w:rPr>
          <w:fldChar w:fldCharType="separate"/>
        </w:r>
        <w:r w:rsidR="00C55581">
          <w:rPr>
            <w:noProof/>
            <w:webHidden/>
          </w:rPr>
          <w:t>5</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24" w:history="1">
        <w:r w:rsidR="004F4CE7" w:rsidRPr="00F46ECA">
          <w:rPr>
            <w:rStyle w:val="Hyperlink"/>
            <w:noProof/>
            <w:lang w:val="en-GB"/>
          </w:rPr>
          <w:t>3.1.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Exploration</w:t>
        </w:r>
        <w:r w:rsidR="004F4CE7">
          <w:rPr>
            <w:noProof/>
            <w:webHidden/>
          </w:rPr>
          <w:tab/>
        </w:r>
        <w:r w:rsidR="004F4CE7">
          <w:rPr>
            <w:noProof/>
            <w:webHidden/>
          </w:rPr>
          <w:fldChar w:fldCharType="begin"/>
        </w:r>
        <w:r w:rsidR="004F4CE7">
          <w:rPr>
            <w:noProof/>
            <w:webHidden/>
          </w:rPr>
          <w:instrText xml:space="preserve"> PAGEREF _Toc412107624 \h </w:instrText>
        </w:r>
        <w:r w:rsidR="004F4CE7">
          <w:rPr>
            <w:noProof/>
            <w:webHidden/>
          </w:rPr>
        </w:r>
        <w:r w:rsidR="004F4CE7">
          <w:rPr>
            <w:noProof/>
            <w:webHidden/>
          </w:rPr>
          <w:fldChar w:fldCharType="separate"/>
        </w:r>
        <w:r w:rsidR="00C55581">
          <w:rPr>
            <w:noProof/>
            <w:webHidden/>
          </w:rPr>
          <w:t>6</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25" w:history="1">
        <w:r w:rsidR="004F4CE7" w:rsidRPr="00F46ECA">
          <w:rPr>
            <w:rStyle w:val="Hyperlink"/>
            <w:noProof/>
          </w:rPr>
          <w:t>3.2.</w:t>
        </w:r>
        <w:r w:rsidR="004F4CE7">
          <w:rPr>
            <w:rFonts w:asciiTheme="minorHAnsi" w:eastAsiaTheme="minorEastAsia" w:hAnsiTheme="minorHAnsi" w:cstheme="minorBidi"/>
            <w:noProof/>
            <w:sz w:val="22"/>
            <w:szCs w:val="22"/>
          </w:rPr>
          <w:tab/>
        </w:r>
        <w:r w:rsidR="004F4CE7" w:rsidRPr="00F46ECA">
          <w:rPr>
            <w:rStyle w:val="Hyperlink"/>
            <w:noProof/>
          </w:rPr>
          <w:t>Benchmarking</w:t>
        </w:r>
        <w:r w:rsidR="004F4CE7">
          <w:rPr>
            <w:noProof/>
            <w:webHidden/>
          </w:rPr>
          <w:tab/>
        </w:r>
        <w:r w:rsidR="004F4CE7">
          <w:rPr>
            <w:noProof/>
            <w:webHidden/>
          </w:rPr>
          <w:fldChar w:fldCharType="begin"/>
        </w:r>
        <w:r w:rsidR="004F4CE7">
          <w:rPr>
            <w:noProof/>
            <w:webHidden/>
          </w:rPr>
          <w:instrText xml:space="preserve"> PAGEREF _Toc412107625 \h </w:instrText>
        </w:r>
        <w:r w:rsidR="004F4CE7">
          <w:rPr>
            <w:noProof/>
            <w:webHidden/>
          </w:rPr>
        </w:r>
        <w:r w:rsidR="004F4CE7">
          <w:rPr>
            <w:noProof/>
            <w:webHidden/>
          </w:rPr>
          <w:fldChar w:fldCharType="separate"/>
        </w:r>
        <w:r w:rsidR="00C55581">
          <w:rPr>
            <w:noProof/>
            <w:webHidden/>
          </w:rPr>
          <w:t>7</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26" w:history="1">
        <w:r w:rsidR="004F4CE7" w:rsidRPr="00F46ECA">
          <w:rPr>
            <w:rStyle w:val="Hyperlink"/>
            <w:noProof/>
            <w:lang w:val="en-GB"/>
          </w:rPr>
          <w:t>4.</w:t>
        </w:r>
        <w:r w:rsidR="004F4CE7">
          <w:rPr>
            <w:rFonts w:asciiTheme="minorHAnsi" w:eastAsiaTheme="minorEastAsia" w:hAnsiTheme="minorHAnsi" w:cstheme="minorBidi"/>
            <w:b w:val="0"/>
            <w:bCs w:val="0"/>
            <w:noProof/>
          </w:rPr>
          <w:tab/>
        </w:r>
        <w:r w:rsidR="004F4CE7" w:rsidRPr="00F46ECA">
          <w:rPr>
            <w:rStyle w:val="Hyperlink"/>
            <w:noProof/>
            <w:lang w:val="en-GB"/>
          </w:rPr>
          <w:t>Model Quality Objective and Performance criteria</w:t>
        </w:r>
        <w:r w:rsidR="004F4CE7">
          <w:rPr>
            <w:noProof/>
            <w:webHidden/>
          </w:rPr>
          <w:tab/>
        </w:r>
        <w:r w:rsidR="004F4CE7">
          <w:rPr>
            <w:noProof/>
            <w:webHidden/>
          </w:rPr>
          <w:fldChar w:fldCharType="begin"/>
        </w:r>
        <w:r w:rsidR="004F4CE7">
          <w:rPr>
            <w:noProof/>
            <w:webHidden/>
          </w:rPr>
          <w:instrText xml:space="preserve"> PAGEREF _Toc412107626 \h </w:instrText>
        </w:r>
        <w:r w:rsidR="004F4CE7">
          <w:rPr>
            <w:noProof/>
            <w:webHidden/>
          </w:rPr>
        </w:r>
        <w:r w:rsidR="004F4CE7">
          <w:rPr>
            <w:noProof/>
            <w:webHidden/>
          </w:rPr>
          <w:fldChar w:fldCharType="separate"/>
        </w:r>
        <w:r w:rsidR="00C55581">
          <w:rPr>
            <w:noProof/>
            <w:webHidden/>
          </w:rPr>
          <w:t>7</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27" w:history="1">
        <w:r w:rsidR="004F4CE7" w:rsidRPr="00F46ECA">
          <w:rPr>
            <w:rStyle w:val="Hyperlink"/>
            <w:noProof/>
            <w:lang w:val="en-GB"/>
          </w:rPr>
          <w:t>4.1.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Model Quality Objective (MQO)</w:t>
        </w:r>
        <w:r w:rsidR="004F4CE7">
          <w:rPr>
            <w:noProof/>
            <w:webHidden/>
          </w:rPr>
          <w:tab/>
        </w:r>
        <w:r w:rsidR="004F4CE7">
          <w:rPr>
            <w:noProof/>
            <w:webHidden/>
          </w:rPr>
          <w:fldChar w:fldCharType="begin"/>
        </w:r>
        <w:r w:rsidR="004F4CE7">
          <w:rPr>
            <w:noProof/>
            <w:webHidden/>
          </w:rPr>
          <w:instrText xml:space="preserve"> PAGEREF _Toc412107627 \h </w:instrText>
        </w:r>
        <w:r w:rsidR="004F4CE7">
          <w:rPr>
            <w:noProof/>
            <w:webHidden/>
          </w:rPr>
        </w:r>
        <w:r w:rsidR="004F4CE7">
          <w:rPr>
            <w:noProof/>
            <w:webHidden/>
          </w:rPr>
          <w:fldChar w:fldCharType="separate"/>
        </w:r>
        <w:r w:rsidR="00C55581">
          <w:rPr>
            <w:noProof/>
            <w:webHidden/>
          </w:rPr>
          <w:t>7</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28" w:history="1">
        <w:r w:rsidR="004F4CE7" w:rsidRPr="00F46ECA">
          <w:rPr>
            <w:rStyle w:val="Hyperlink"/>
            <w:noProof/>
            <w:lang w:val="en-GB"/>
          </w:rPr>
          <w:t>4.2.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Performance criteria for Bias, R and SD</w:t>
        </w:r>
        <w:r w:rsidR="004F4CE7">
          <w:rPr>
            <w:noProof/>
            <w:webHidden/>
          </w:rPr>
          <w:tab/>
        </w:r>
        <w:r w:rsidR="004F4CE7">
          <w:rPr>
            <w:noProof/>
            <w:webHidden/>
          </w:rPr>
          <w:fldChar w:fldCharType="begin"/>
        </w:r>
        <w:r w:rsidR="004F4CE7">
          <w:rPr>
            <w:noProof/>
            <w:webHidden/>
          </w:rPr>
          <w:instrText xml:space="preserve"> PAGEREF _Toc412107628 \h </w:instrText>
        </w:r>
        <w:r w:rsidR="004F4CE7">
          <w:rPr>
            <w:noProof/>
            <w:webHidden/>
          </w:rPr>
        </w:r>
        <w:r w:rsidR="004F4CE7">
          <w:rPr>
            <w:noProof/>
            <w:webHidden/>
          </w:rPr>
          <w:fldChar w:fldCharType="separate"/>
        </w:r>
        <w:r w:rsidR="00C55581">
          <w:rPr>
            <w:noProof/>
            <w:webHidden/>
          </w:rPr>
          <w:t>8</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35" w:history="1">
        <w:r w:rsidR="004F4CE7" w:rsidRPr="00F46ECA">
          <w:rPr>
            <w:rStyle w:val="Hyperlink"/>
            <w:noProof/>
            <w:lang w:val="en-GB"/>
          </w:rPr>
          <w:t>4.3.</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Performance criteria for high percentile values</w:t>
        </w:r>
        <w:r w:rsidR="004F4CE7">
          <w:rPr>
            <w:noProof/>
            <w:webHidden/>
          </w:rPr>
          <w:tab/>
        </w:r>
        <w:r w:rsidR="004F4CE7">
          <w:rPr>
            <w:noProof/>
            <w:webHidden/>
          </w:rPr>
          <w:fldChar w:fldCharType="begin"/>
        </w:r>
        <w:r w:rsidR="004F4CE7">
          <w:rPr>
            <w:noProof/>
            <w:webHidden/>
          </w:rPr>
          <w:instrText xml:space="preserve"> PAGEREF _Toc412107635 \h </w:instrText>
        </w:r>
        <w:r w:rsidR="004F4CE7">
          <w:rPr>
            <w:noProof/>
            <w:webHidden/>
          </w:rPr>
        </w:r>
        <w:r w:rsidR="004F4CE7">
          <w:rPr>
            <w:noProof/>
            <w:webHidden/>
          </w:rPr>
          <w:fldChar w:fldCharType="separate"/>
        </w:r>
        <w:r w:rsidR="00C55581">
          <w:rPr>
            <w:noProof/>
            <w:webHidden/>
          </w:rPr>
          <w:t>10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36" w:history="1">
        <w:r w:rsidR="004F4CE7" w:rsidRPr="00F46ECA">
          <w:rPr>
            <w:rStyle w:val="Hyperlink"/>
            <w:noProof/>
            <w:lang w:val="en-GB"/>
          </w:rPr>
          <w:t>4.4.</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An expression for the measurement uncertainty</w:t>
        </w:r>
        <w:r w:rsidR="004F4CE7">
          <w:rPr>
            <w:noProof/>
            <w:webHidden/>
          </w:rPr>
          <w:tab/>
        </w:r>
        <w:r w:rsidR="004F4CE7">
          <w:rPr>
            <w:noProof/>
            <w:webHidden/>
          </w:rPr>
          <w:fldChar w:fldCharType="begin"/>
        </w:r>
        <w:r w:rsidR="004F4CE7">
          <w:rPr>
            <w:noProof/>
            <w:webHidden/>
          </w:rPr>
          <w:instrText xml:space="preserve"> PAGEREF _Toc412107636 \h </w:instrText>
        </w:r>
        <w:r w:rsidR="004F4CE7">
          <w:rPr>
            <w:noProof/>
            <w:webHidden/>
          </w:rPr>
        </w:r>
        <w:r w:rsidR="004F4CE7">
          <w:rPr>
            <w:noProof/>
            <w:webHidden/>
          </w:rPr>
          <w:fldChar w:fldCharType="separate"/>
        </w:r>
        <w:r w:rsidR="00C55581">
          <w:rPr>
            <w:noProof/>
            <w:webHidden/>
          </w:rPr>
          <w:t>10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37" w:history="1">
        <w:r w:rsidR="004F4CE7" w:rsidRPr="00F46ECA">
          <w:rPr>
            <w:rStyle w:val="Hyperlink"/>
            <w:noProof/>
            <w:lang w:val="en-GB"/>
          </w:rPr>
          <w:t>4.5.</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An alternative formulation for the observation uncertainty</w:t>
        </w:r>
        <w:r w:rsidR="004F4CE7">
          <w:rPr>
            <w:noProof/>
            <w:webHidden/>
          </w:rPr>
          <w:tab/>
        </w:r>
        <w:r w:rsidR="004F4CE7">
          <w:rPr>
            <w:noProof/>
            <w:webHidden/>
          </w:rPr>
          <w:fldChar w:fldCharType="begin"/>
        </w:r>
        <w:r w:rsidR="004F4CE7">
          <w:rPr>
            <w:noProof/>
            <w:webHidden/>
          </w:rPr>
          <w:instrText xml:space="preserve"> PAGEREF _Toc412107637 \h </w:instrText>
        </w:r>
        <w:r w:rsidR="004F4CE7">
          <w:rPr>
            <w:noProof/>
            <w:webHidden/>
          </w:rPr>
        </w:r>
        <w:r w:rsidR="004F4CE7">
          <w:rPr>
            <w:noProof/>
            <w:webHidden/>
          </w:rPr>
          <w:fldChar w:fldCharType="separate"/>
        </w:r>
        <w:r w:rsidR="00C55581">
          <w:rPr>
            <w:noProof/>
            <w:webHidden/>
          </w:rPr>
          <w:t>13</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38" w:history="1">
        <w:r w:rsidR="004F4CE7" w:rsidRPr="00F46ECA">
          <w:rPr>
            <w:rStyle w:val="Hyperlink"/>
            <w:noProof/>
            <w:lang w:val="en-GB"/>
          </w:rPr>
          <w:t>4.6.</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The 90% principle</w:t>
        </w:r>
        <w:r w:rsidR="004F4CE7">
          <w:rPr>
            <w:noProof/>
            <w:webHidden/>
          </w:rPr>
          <w:tab/>
        </w:r>
        <w:r w:rsidR="004F4CE7">
          <w:rPr>
            <w:noProof/>
            <w:webHidden/>
          </w:rPr>
          <w:fldChar w:fldCharType="begin"/>
        </w:r>
        <w:r w:rsidR="004F4CE7">
          <w:rPr>
            <w:noProof/>
            <w:webHidden/>
          </w:rPr>
          <w:instrText xml:space="preserve"> PAGEREF _Toc412107638 \h </w:instrText>
        </w:r>
        <w:r w:rsidR="004F4CE7">
          <w:rPr>
            <w:noProof/>
            <w:webHidden/>
          </w:rPr>
        </w:r>
        <w:r w:rsidR="004F4CE7">
          <w:rPr>
            <w:noProof/>
            <w:webHidden/>
          </w:rPr>
          <w:fldChar w:fldCharType="separate"/>
        </w:r>
        <w:r w:rsidR="00C55581">
          <w:rPr>
            <w:noProof/>
            <w:webHidden/>
          </w:rPr>
          <w:t>13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39" w:history="1">
        <w:r w:rsidR="004F4CE7" w:rsidRPr="00F46ECA">
          <w:rPr>
            <w:rStyle w:val="Hyperlink"/>
            <w:noProof/>
            <w:lang w:val="en-GB"/>
          </w:rPr>
          <w:t>5.</w:t>
        </w:r>
        <w:r w:rsidR="004F4CE7">
          <w:rPr>
            <w:rFonts w:asciiTheme="minorHAnsi" w:eastAsiaTheme="minorEastAsia" w:hAnsiTheme="minorHAnsi" w:cstheme="minorBidi"/>
            <w:b w:val="0"/>
            <w:bCs w:val="0"/>
            <w:noProof/>
          </w:rPr>
          <w:tab/>
        </w:r>
        <w:r w:rsidR="004F4CE7" w:rsidRPr="00F46ECA">
          <w:rPr>
            <w:rStyle w:val="Hyperlink"/>
            <w:noProof/>
            <w:lang w:val="en-GB"/>
          </w:rPr>
          <w:t>Benchmarking report</w:t>
        </w:r>
        <w:r w:rsidR="004F4CE7">
          <w:rPr>
            <w:noProof/>
            <w:webHidden/>
          </w:rPr>
          <w:tab/>
        </w:r>
        <w:r w:rsidR="004F4CE7">
          <w:rPr>
            <w:noProof/>
            <w:webHidden/>
          </w:rPr>
          <w:fldChar w:fldCharType="begin"/>
        </w:r>
        <w:r w:rsidR="004F4CE7">
          <w:rPr>
            <w:noProof/>
            <w:webHidden/>
          </w:rPr>
          <w:instrText xml:space="preserve"> PAGEREF _Toc412107639 \h </w:instrText>
        </w:r>
        <w:r w:rsidR="004F4CE7">
          <w:rPr>
            <w:noProof/>
            <w:webHidden/>
          </w:rPr>
        </w:r>
        <w:r w:rsidR="004F4CE7">
          <w:rPr>
            <w:noProof/>
            <w:webHidden/>
          </w:rPr>
          <w:fldChar w:fldCharType="separate"/>
        </w:r>
        <w:r w:rsidR="00C55581">
          <w:rPr>
            <w:noProof/>
            <w:webHidden/>
          </w:rPr>
          <w:t>14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40" w:history="1">
        <w:r w:rsidR="004F4CE7" w:rsidRPr="00F46ECA">
          <w:rPr>
            <w:rStyle w:val="Hyperlink"/>
            <w:noProof/>
            <w:lang w:val="en-GB"/>
          </w:rPr>
          <w:t>5.1.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_Toc412107640 \h </w:instrText>
        </w:r>
        <w:r w:rsidR="004F4CE7">
          <w:rPr>
            <w:noProof/>
            <w:webHidden/>
          </w:rPr>
        </w:r>
        <w:r w:rsidR="004F4CE7">
          <w:rPr>
            <w:noProof/>
            <w:webHidden/>
          </w:rPr>
          <w:fldChar w:fldCharType="separate"/>
        </w:r>
        <w:r w:rsidR="00C55581">
          <w:rPr>
            <w:noProof/>
            <w:webHidden/>
          </w:rPr>
          <w:t>14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41" w:history="1">
        <w:r w:rsidR="004F4CE7" w:rsidRPr="00F46ECA">
          <w:rPr>
            <w:rStyle w:val="Hyperlink"/>
            <w:noProof/>
            <w:lang w:val="en-GB"/>
          </w:rPr>
          <w:t>5.2.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_Toc412107641 \h </w:instrText>
        </w:r>
        <w:r w:rsidR="004F4CE7">
          <w:rPr>
            <w:noProof/>
            <w:webHidden/>
          </w:rPr>
        </w:r>
        <w:r w:rsidR="004F4CE7">
          <w:rPr>
            <w:noProof/>
            <w:webHidden/>
          </w:rPr>
          <w:fldChar w:fldCharType="separate"/>
        </w:r>
        <w:r w:rsidR="00C55581">
          <w:rPr>
            <w:noProof/>
            <w:webHidden/>
          </w:rPr>
          <w:t>17</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42" w:history="1">
        <w:r w:rsidR="004F4CE7" w:rsidRPr="00F46ECA">
          <w:rPr>
            <w:rStyle w:val="Hyperlink"/>
            <w:noProof/>
            <w:lang w:val="en-GB"/>
          </w:rPr>
          <w:t>6.</w:t>
        </w:r>
        <w:r w:rsidR="004F4CE7">
          <w:rPr>
            <w:rFonts w:asciiTheme="minorHAnsi" w:eastAsiaTheme="minorEastAsia" w:hAnsiTheme="minorHAnsi" w:cstheme="minorBidi"/>
            <w:b w:val="0"/>
            <w:bCs w:val="0"/>
            <w:noProof/>
          </w:rPr>
          <w:tab/>
        </w:r>
        <w:r w:rsidR="004F4CE7" w:rsidRPr="00F46ECA">
          <w:rPr>
            <w:rStyle w:val="Hyperlink"/>
            <w:noProof/>
            <w:lang w:val="en-GB"/>
          </w:rPr>
          <w:t>References</w:t>
        </w:r>
        <w:r w:rsidR="004F4CE7">
          <w:rPr>
            <w:noProof/>
            <w:webHidden/>
          </w:rPr>
          <w:tab/>
        </w:r>
        <w:r w:rsidR="004F4CE7">
          <w:rPr>
            <w:noProof/>
            <w:webHidden/>
          </w:rPr>
          <w:fldChar w:fldCharType="begin"/>
        </w:r>
        <w:r w:rsidR="004F4CE7">
          <w:rPr>
            <w:noProof/>
            <w:webHidden/>
          </w:rPr>
          <w:instrText xml:space="preserve"> PAGEREF _Toc412107642 \h </w:instrText>
        </w:r>
        <w:r w:rsidR="004F4CE7">
          <w:rPr>
            <w:noProof/>
            <w:webHidden/>
          </w:rPr>
        </w:r>
        <w:r w:rsidR="004F4CE7">
          <w:rPr>
            <w:noProof/>
            <w:webHidden/>
          </w:rPr>
          <w:fldChar w:fldCharType="separate"/>
        </w:r>
        <w:r w:rsidR="00C55581">
          <w:rPr>
            <w:noProof/>
            <w:webHidden/>
          </w:rPr>
          <w:t>20</w:t>
        </w:r>
        <w:r w:rsidR="004F4CE7">
          <w:rPr>
            <w:noProof/>
            <w:webHidden/>
          </w:rPr>
          <w:fldChar w:fldCharType="end"/>
        </w:r>
      </w:hyperlink>
    </w:p>
    <w:p w:rsidR="004F4CE7" w:rsidRDefault="00406ACD">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43" w:history="1">
        <w:r w:rsidR="004F4CE7" w:rsidRPr="00F46ECA">
          <w:rPr>
            <w:rStyle w:val="Hyperlink"/>
            <w:noProof/>
            <w:lang w:val="en-GB"/>
          </w:rPr>
          <w:t>User’s Guide</w:t>
        </w:r>
        <w:r w:rsidR="004F4CE7">
          <w:rPr>
            <w:noProof/>
            <w:webHidden/>
          </w:rPr>
          <w:tab/>
        </w:r>
        <w:r w:rsidR="004F4CE7">
          <w:rPr>
            <w:noProof/>
            <w:webHidden/>
          </w:rPr>
          <w:fldChar w:fldCharType="begin"/>
        </w:r>
        <w:r w:rsidR="004F4CE7">
          <w:rPr>
            <w:noProof/>
            <w:webHidden/>
          </w:rPr>
          <w:instrText xml:space="preserve"> PAGEREF _Toc412107643 \h </w:instrText>
        </w:r>
        <w:r w:rsidR="004F4CE7">
          <w:rPr>
            <w:noProof/>
            <w:webHidden/>
          </w:rPr>
        </w:r>
        <w:r w:rsidR="004F4CE7">
          <w:rPr>
            <w:noProof/>
            <w:webHidden/>
          </w:rPr>
          <w:fldChar w:fldCharType="separate"/>
        </w:r>
        <w:r w:rsidR="00C55581">
          <w:rPr>
            <w:noProof/>
            <w:webHidden/>
          </w:rPr>
          <w:t>21</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44" w:history="1">
        <w:r w:rsidR="004F4CE7" w:rsidRPr="00F46ECA">
          <w:rPr>
            <w:rStyle w:val="Hyperlink"/>
            <w:noProof/>
            <w:lang w:val="en-GB"/>
          </w:rPr>
          <w:t>1.</w:t>
        </w:r>
        <w:r w:rsidR="004F4CE7">
          <w:rPr>
            <w:rFonts w:asciiTheme="minorHAnsi" w:eastAsiaTheme="minorEastAsia" w:hAnsiTheme="minorHAnsi" w:cstheme="minorBidi"/>
            <w:b w:val="0"/>
            <w:bCs w:val="0"/>
            <w:noProof/>
          </w:rPr>
          <w:tab/>
        </w:r>
        <w:r w:rsidR="004F4CE7" w:rsidRPr="00F46ECA">
          <w:rPr>
            <w:rStyle w:val="Hyperlink"/>
            <w:noProof/>
            <w:lang w:val="en-GB"/>
          </w:rPr>
          <w:t>What’s new</w:t>
        </w:r>
        <w:r w:rsidR="004F4CE7">
          <w:rPr>
            <w:noProof/>
            <w:webHidden/>
          </w:rPr>
          <w:tab/>
        </w:r>
        <w:r w:rsidR="004F4CE7">
          <w:rPr>
            <w:noProof/>
            <w:webHidden/>
          </w:rPr>
          <w:fldChar w:fldCharType="begin"/>
        </w:r>
        <w:r w:rsidR="004F4CE7">
          <w:rPr>
            <w:noProof/>
            <w:webHidden/>
          </w:rPr>
          <w:instrText xml:space="preserve"> PAGEREF _Toc412107644 \h </w:instrText>
        </w:r>
        <w:r w:rsidR="004F4CE7">
          <w:rPr>
            <w:noProof/>
            <w:webHidden/>
          </w:rPr>
        </w:r>
        <w:r w:rsidR="004F4CE7">
          <w:rPr>
            <w:noProof/>
            <w:webHidden/>
          </w:rPr>
          <w:fldChar w:fldCharType="separate"/>
        </w:r>
        <w:r w:rsidR="00C55581">
          <w:rPr>
            <w:noProof/>
            <w:webHidden/>
          </w:rPr>
          <w:t>22</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45" w:history="1">
        <w:r w:rsidR="004F4CE7" w:rsidRPr="00F46ECA">
          <w:rPr>
            <w:rStyle w:val="Hyperlink"/>
            <w:noProof/>
            <w:lang w:val="en-GB"/>
          </w:rPr>
          <w:t>1.1.</w:t>
        </w:r>
        <w:r w:rsidR="004F4CE7">
          <w:rPr>
            <w:rFonts w:asciiTheme="minorHAnsi" w:eastAsiaTheme="minorEastAsia" w:hAnsiTheme="minorHAnsi" w:cstheme="minorBidi"/>
            <w:noProof/>
            <w:sz w:val="22"/>
            <w:szCs w:val="22"/>
          </w:rPr>
          <w:tab/>
        </w:r>
        <w:r w:rsidR="004F4CE7" w:rsidRPr="00F46ECA">
          <w:rPr>
            <w:rStyle w:val="Hyperlink"/>
            <w:noProof/>
            <w:lang w:val="en-GB"/>
          </w:rPr>
          <w:t>From version 4.0 to 5.0</w:t>
        </w:r>
        <w:r w:rsidR="004F4CE7">
          <w:rPr>
            <w:noProof/>
            <w:webHidden/>
          </w:rPr>
          <w:tab/>
        </w:r>
        <w:r w:rsidR="004F4CE7">
          <w:rPr>
            <w:noProof/>
            <w:webHidden/>
          </w:rPr>
          <w:fldChar w:fldCharType="begin"/>
        </w:r>
        <w:r w:rsidR="004F4CE7">
          <w:rPr>
            <w:noProof/>
            <w:webHidden/>
          </w:rPr>
          <w:instrText xml:space="preserve"> PAGEREF _Toc412107645 \h </w:instrText>
        </w:r>
        <w:r w:rsidR="004F4CE7">
          <w:rPr>
            <w:noProof/>
            <w:webHidden/>
          </w:rPr>
        </w:r>
        <w:r w:rsidR="004F4CE7">
          <w:rPr>
            <w:noProof/>
            <w:webHidden/>
          </w:rPr>
          <w:fldChar w:fldCharType="separate"/>
        </w:r>
        <w:r w:rsidR="00C55581">
          <w:rPr>
            <w:noProof/>
            <w:webHidden/>
          </w:rPr>
          <w:t>22</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46" w:history="1">
        <w:r w:rsidR="004F4CE7" w:rsidRPr="00F46ECA">
          <w:rPr>
            <w:rStyle w:val="Hyperlink"/>
            <w:noProof/>
            <w:lang w:val="en-GB"/>
          </w:rPr>
          <w:t>1.2.</w:t>
        </w:r>
        <w:r w:rsidR="004F4CE7">
          <w:rPr>
            <w:rFonts w:asciiTheme="minorHAnsi" w:eastAsiaTheme="minorEastAsia" w:hAnsiTheme="minorHAnsi" w:cstheme="minorBidi"/>
            <w:noProof/>
            <w:sz w:val="22"/>
            <w:szCs w:val="22"/>
          </w:rPr>
          <w:tab/>
        </w:r>
        <w:r w:rsidR="004F4CE7" w:rsidRPr="00F46ECA">
          <w:rPr>
            <w:rStyle w:val="Hyperlink"/>
            <w:noProof/>
            <w:lang w:val="en-GB"/>
          </w:rPr>
          <w:t>From version 3.4 to 4.0</w:t>
        </w:r>
        <w:r w:rsidR="004F4CE7">
          <w:rPr>
            <w:noProof/>
            <w:webHidden/>
          </w:rPr>
          <w:tab/>
        </w:r>
        <w:r w:rsidR="004F4CE7">
          <w:rPr>
            <w:noProof/>
            <w:webHidden/>
          </w:rPr>
          <w:fldChar w:fldCharType="begin"/>
        </w:r>
        <w:r w:rsidR="004F4CE7">
          <w:rPr>
            <w:noProof/>
            <w:webHidden/>
          </w:rPr>
          <w:instrText xml:space="preserve"> PAGEREF _Toc412107646 \h </w:instrText>
        </w:r>
        <w:r w:rsidR="004F4CE7">
          <w:rPr>
            <w:noProof/>
            <w:webHidden/>
          </w:rPr>
        </w:r>
        <w:r w:rsidR="004F4CE7">
          <w:rPr>
            <w:noProof/>
            <w:webHidden/>
          </w:rPr>
          <w:fldChar w:fldCharType="separate"/>
        </w:r>
        <w:r w:rsidR="00C55581">
          <w:rPr>
            <w:noProof/>
            <w:webHidden/>
          </w:rPr>
          <w:t>22</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47" w:history="1">
        <w:r w:rsidR="004F4CE7" w:rsidRPr="00F46ECA">
          <w:rPr>
            <w:rStyle w:val="Hyperlink"/>
            <w:noProof/>
            <w:lang w:val="en-GB"/>
          </w:rPr>
          <w:t>2.</w:t>
        </w:r>
        <w:r w:rsidR="004F4CE7">
          <w:rPr>
            <w:rFonts w:asciiTheme="minorHAnsi" w:eastAsiaTheme="minorEastAsia" w:hAnsiTheme="minorHAnsi" w:cstheme="minorBidi"/>
            <w:b w:val="0"/>
            <w:bCs w:val="0"/>
            <w:noProof/>
          </w:rPr>
          <w:tab/>
        </w:r>
        <w:r w:rsidR="004F4CE7" w:rsidRPr="00F46ECA">
          <w:rPr>
            <w:rStyle w:val="Hyperlink"/>
            <w:noProof/>
            <w:lang w:val="en-GB"/>
          </w:rPr>
          <w:t>Installation and running steps</w:t>
        </w:r>
        <w:r w:rsidR="004F4CE7">
          <w:rPr>
            <w:noProof/>
            <w:webHidden/>
          </w:rPr>
          <w:tab/>
        </w:r>
        <w:r w:rsidR="004F4CE7">
          <w:rPr>
            <w:noProof/>
            <w:webHidden/>
          </w:rPr>
          <w:fldChar w:fldCharType="begin"/>
        </w:r>
        <w:r w:rsidR="004F4CE7">
          <w:rPr>
            <w:noProof/>
            <w:webHidden/>
          </w:rPr>
          <w:instrText xml:space="preserve"> PAGEREF _Toc412107647 \h </w:instrText>
        </w:r>
        <w:r w:rsidR="004F4CE7">
          <w:rPr>
            <w:noProof/>
            <w:webHidden/>
          </w:rPr>
        </w:r>
        <w:r w:rsidR="004F4CE7">
          <w:rPr>
            <w:noProof/>
            <w:webHidden/>
          </w:rPr>
          <w:fldChar w:fldCharType="separate"/>
        </w:r>
        <w:r w:rsidR="00C55581">
          <w:rPr>
            <w:noProof/>
            <w:webHidden/>
          </w:rPr>
          <w:t>23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48" w:history="1">
        <w:r w:rsidR="004F4CE7" w:rsidRPr="00F46ECA">
          <w:rPr>
            <w:rStyle w:val="Hyperlink"/>
            <w:noProof/>
            <w:lang w:val="en-GB"/>
          </w:rPr>
          <w:t>3.</w:t>
        </w:r>
        <w:r w:rsidR="004F4CE7">
          <w:rPr>
            <w:rFonts w:asciiTheme="minorHAnsi" w:eastAsiaTheme="minorEastAsia" w:hAnsiTheme="minorHAnsi" w:cstheme="minorBidi"/>
            <w:b w:val="0"/>
            <w:bCs w:val="0"/>
            <w:noProof/>
          </w:rPr>
          <w:tab/>
        </w:r>
        <w:r w:rsidR="004F4CE7" w:rsidRPr="00F46ECA">
          <w:rPr>
            <w:rStyle w:val="Hyperlink"/>
            <w:noProof/>
            <w:lang w:val="en-GB"/>
          </w:rPr>
          <w:t>Preparation of input files</w:t>
        </w:r>
        <w:r w:rsidR="004F4CE7">
          <w:rPr>
            <w:noProof/>
            <w:webHidden/>
          </w:rPr>
          <w:tab/>
        </w:r>
        <w:r w:rsidR="004F4CE7">
          <w:rPr>
            <w:noProof/>
            <w:webHidden/>
          </w:rPr>
          <w:fldChar w:fldCharType="begin"/>
        </w:r>
        <w:r w:rsidR="004F4CE7">
          <w:rPr>
            <w:noProof/>
            <w:webHidden/>
          </w:rPr>
          <w:instrText xml:space="preserve"> PAGEREF _Toc412107648 \h </w:instrText>
        </w:r>
        <w:r w:rsidR="004F4CE7">
          <w:rPr>
            <w:noProof/>
            <w:webHidden/>
          </w:rPr>
        </w:r>
        <w:r w:rsidR="004F4CE7">
          <w:rPr>
            <w:noProof/>
            <w:webHidden/>
          </w:rPr>
          <w:fldChar w:fldCharType="separate"/>
        </w:r>
        <w:r w:rsidR="00C55581">
          <w:rPr>
            <w:noProof/>
            <w:webHidden/>
          </w:rPr>
          <w:t>24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49" w:history="1">
        <w:r w:rsidR="004F4CE7" w:rsidRPr="00F46ECA">
          <w:rPr>
            <w:rStyle w:val="Hyperlink"/>
            <w:noProof/>
            <w:lang w:val="en-GB"/>
          </w:rPr>
          <w:t>3.1.</w:t>
        </w:r>
        <w:r w:rsidR="004F4CE7">
          <w:rPr>
            <w:rFonts w:asciiTheme="minorHAnsi" w:eastAsiaTheme="minorEastAsia" w:hAnsiTheme="minorHAnsi" w:cstheme="minorBidi"/>
            <w:noProof/>
            <w:sz w:val="22"/>
            <w:szCs w:val="22"/>
          </w:rPr>
          <w:tab/>
        </w:r>
        <w:r w:rsidR="004F4CE7" w:rsidRPr="00F46ECA">
          <w:rPr>
            <w:rStyle w:val="Hyperlink"/>
            <w:noProof/>
            <w:lang w:val="en-GB"/>
          </w:rPr>
          <w:t>Init.ini</w:t>
        </w:r>
        <w:r w:rsidR="004F4CE7">
          <w:rPr>
            <w:noProof/>
            <w:webHidden/>
          </w:rPr>
          <w:tab/>
        </w:r>
        <w:r w:rsidR="004F4CE7">
          <w:rPr>
            <w:noProof/>
            <w:webHidden/>
          </w:rPr>
          <w:fldChar w:fldCharType="begin"/>
        </w:r>
        <w:r w:rsidR="004F4CE7">
          <w:rPr>
            <w:noProof/>
            <w:webHidden/>
          </w:rPr>
          <w:instrText xml:space="preserve"> PAGEREF _Toc412107649 \h </w:instrText>
        </w:r>
        <w:r w:rsidR="004F4CE7">
          <w:rPr>
            <w:noProof/>
            <w:webHidden/>
          </w:rPr>
        </w:r>
        <w:r w:rsidR="004F4CE7">
          <w:rPr>
            <w:noProof/>
            <w:webHidden/>
          </w:rPr>
          <w:fldChar w:fldCharType="separate"/>
        </w:r>
        <w:r w:rsidR="00C55581">
          <w:rPr>
            <w:noProof/>
            <w:webHidden/>
          </w:rPr>
          <w:t>24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0" w:history="1">
        <w:r w:rsidR="004F4CE7" w:rsidRPr="00F46ECA">
          <w:rPr>
            <w:rStyle w:val="Hyperlink"/>
            <w:noProof/>
            <w:lang w:val="en-GB"/>
          </w:rPr>
          <w:t>3.2.</w:t>
        </w:r>
        <w:r w:rsidR="004F4CE7">
          <w:rPr>
            <w:rFonts w:asciiTheme="minorHAnsi" w:eastAsiaTheme="minorEastAsia" w:hAnsiTheme="minorHAnsi" w:cstheme="minorBidi"/>
            <w:noProof/>
            <w:sz w:val="22"/>
            <w:szCs w:val="22"/>
          </w:rPr>
          <w:tab/>
        </w:r>
        <w:r w:rsidR="004F4CE7" w:rsidRPr="00F46ECA">
          <w:rPr>
            <w:rStyle w:val="Hyperlink"/>
            <w:noProof/>
            <w:lang w:val="en-GB"/>
          </w:rPr>
          <w:t>Startup.ini</w:t>
        </w:r>
        <w:r w:rsidR="004F4CE7">
          <w:rPr>
            <w:noProof/>
            <w:webHidden/>
          </w:rPr>
          <w:tab/>
        </w:r>
        <w:r w:rsidR="004F4CE7">
          <w:rPr>
            <w:noProof/>
            <w:webHidden/>
          </w:rPr>
          <w:fldChar w:fldCharType="begin"/>
        </w:r>
        <w:r w:rsidR="004F4CE7">
          <w:rPr>
            <w:noProof/>
            <w:webHidden/>
          </w:rPr>
          <w:instrText xml:space="preserve"> PAGEREF _Toc412107650 \h </w:instrText>
        </w:r>
        <w:r w:rsidR="004F4CE7">
          <w:rPr>
            <w:noProof/>
            <w:webHidden/>
          </w:rPr>
        </w:r>
        <w:r w:rsidR="004F4CE7">
          <w:rPr>
            <w:noProof/>
            <w:webHidden/>
          </w:rPr>
          <w:fldChar w:fldCharType="separate"/>
        </w:r>
        <w:r w:rsidR="00C55581">
          <w:rPr>
            <w:noProof/>
            <w:webHidden/>
          </w:rPr>
          <w:t>25</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1" w:history="1">
        <w:r w:rsidR="004F4CE7" w:rsidRPr="00F46ECA">
          <w:rPr>
            <w:rStyle w:val="Hyperlink"/>
            <w:noProof/>
            <w:lang w:val="en-GB"/>
          </w:rPr>
          <w:t>3.3.</w:t>
        </w:r>
        <w:r w:rsidR="004F4CE7">
          <w:rPr>
            <w:rFonts w:asciiTheme="minorHAnsi" w:eastAsiaTheme="minorEastAsia" w:hAnsiTheme="minorHAnsi" w:cstheme="minorBidi"/>
            <w:noProof/>
            <w:sz w:val="22"/>
            <w:szCs w:val="22"/>
          </w:rPr>
          <w:tab/>
        </w:r>
        <w:r w:rsidR="004F4CE7" w:rsidRPr="00F46ECA">
          <w:rPr>
            <w:rStyle w:val="Hyperlink"/>
            <w:noProof/>
            <w:lang w:val="en-GB"/>
          </w:rPr>
          <w:t>Observation file</w:t>
        </w:r>
        <w:r w:rsidR="004F4CE7">
          <w:rPr>
            <w:noProof/>
            <w:webHidden/>
          </w:rPr>
          <w:tab/>
        </w:r>
        <w:r w:rsidR="004F4CE7">
          <w:rPr>
            <w:noProof/>
            <w:webHidden/>
          </w:rPr>
          <w:fldChar w:fldCharType="begin"/>
        </w:r>
        <w:r w:rsidR="004F4CE7">
          <w:rPr>
            <w:noProof/>
            <w:webHidden/>
          </w:rPr>
          <w:instrText xml:space="preserve"> PAGEREF _Toc412107651 \h </w:instrText>
        </w:r>
        <w:r w:rsidR="004F4CE7">
          <w:rPr>
            <w:noProof/>
            <w:webHidden/>
          </w:rPr>
        </w:r>
        <w:r w:rsidR="004F4CE7">
          <w:rPr>
            <w:noProof/>
            <w:webHidden/>
          </w:rPr>
          <w:fldChar w:fldCharType="separate"/>
        </w:r>
        <w:r w:rsidR="00C55581">
          <w:rPr>
            <w:noProof/>
            <w:webHidden/>
          </w:rPr>
          <w:t>27</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2" w:history="1">
        <w:r w:rsidR="004F4CE7" w:rsidRPr="00F46ECA">
          <w:rPr>
            <w:rStyle w:val="Hyperlink"/>
            <w:noProof/>
            <w:lang w:val="en-GB"/>
          </w:rPr>
          <w:t>3.3.1.</w:t>
        </w:r>
        <w:r w:rsidR="004F4CE7">
          <w:rPr>
            <w:rFonts w:asciiTheme="minorHAnsi" w:eastAsiaTheme="minorEastAsia" w:hAnsiTheme="minorHAnsi" w:cstheme="minorBidi"/>
            <w:noProof/>
            <w:sz w:val="22"/>
            <w:szCs w:val="22"/>
          </w:rPr>
          <w:tab/>
        </w:r>
        <w:r w:rsidR="004F4CE7" w:rsidRPr="00F46ECA">
          <w:rPr>
            <w:rStyle w:val="Hyperlink"/>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_Toc412107652 \h </w:instrText>
        </w:r>
        <w:r w:rsidR="004F4CE7">
          <w:rPr>
            <w:noProof/>
            <w:webHidden/>
          </w:rPr>
        </w:r>
        <w:r w:rsidR="004F4CE7">
          <w:rPr>
            <w:noProof/>
            <w:webHidden/>
          </w:rPr>
          <w:fldChar w:fldCharType="separate"/>
        </w:r>
        <w:r w:rsidR="00C55581">
          <w:rPr>
            <w:noProof/>
            <w:webHidden/>
          </w:rPr>
          <w:t>27</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3" w:history="1">
        <w:r w:rsidR="004F4CE7" w:rsidRPr="00F46ECA">
          <w:rPr>
            <w:rStyle w:val="Hyperlink"/>
            <w:noProof/>
            <w:lang w:val="en-GB"/>
          </w:rPr>
          <w:t>3.3.2.</w:t>
        </w:r>
        <w:r w:rsidR="004F4CE7">
          <w:rPr>
            <w:rFonts w:asciiTheme="minorHAnsi" w:eastAsiaTheme="minorEastAsia" w:hAnsiTheme="minorHAnsi" w:cstheme="minorBidi"/>
            <w:noProof/>
            <w:sz w:val="22"/>
            <w:szCs w:val="22"/>
          </w:rPr>
          <w:tab/>
        </w:r>
        <w:r w:rsidR="004F4CE7" w:rsidRPr="00F46ECA">
          <w:rPr>
            <w:rStyle w:val="Hyperlink"/>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_Toc412107653 \h </w:instrText>
        </w:r>
        <w:r w:rsidR="004F4CE7">
          <w:rPr>
            <w:noProof/>
            <w:webHidden/>
          </w:rPr>
        </w:r>
        <w:r w:rsidR="004F4CE7">
          <w:rPr>
            <w:noProof/>
            <w:webHidden/>
          </w:rPr>
          <w:fldChar w:fldCharType="separate"/>
        </w:r>
        <w:r w:rsidR="00C55581">
          <w:rPr>
            <w:noProof/>
            <w:webHidden/>
          </w:rPr>
          <w:t>29</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4" w:history="1">
        <w:r w:rsidR="004F4CE7" w:rsidRPr="00F46ECA">
          <w:rPr>
            <w:rStyle w:val="Hyperlink"/>
            <w:noProof/>
            <w:lang w:val="en-GB"/>
          </w:rPr>
          <w:t>3.4.</w:t>
        </w:r>
        <w:r w:rsidR="004F4CE7">
          <w:rPr>
            <w:rFonts w:asciiTheme="minorHAnsi" w:eastAsiaTheme="minorEastAsia" w:hAnsiTheme="minorHAnsi" w:cstheme="minorBidi"/>
            <w:noProof/>
            <w:sz w:val="22"/>
            <w:szCs w:val="22"/>
          </w:rPr>
          <w:tab/>
        </w:r>
        <w:r w:rsidR="004F4CE7" w:rsidRPr="00F46ECA">
          <w:rPr>
            <w:rStyle w:val="Hyperlink"/>
            <w:noProof/>
            <w:lang w:val="en-GB"/>
          </w:rPr>
          <w:t>Model file</w:t>
        </w:r>
        <w:r w:rsidR="004F4CE7">
          <w:rPr>
            <w:noProof/>
            <w:webHidden/>
          </w:rPr>
          <w:tab/>
        </w:r>
        <w:r w:rsidR="004F4CE7">
          <w:rPr>
            <w:noProof/>
            <w:webHidden/>
          </w:rPr>
          <w:fldChar w:fldCharType="begin"/>
        </w:r>
        <w:r w:rsidR="004F4CE7">
          <w:rPr>
            <w:noProof/>
            <w:webHidden/>
          </w:rPr>
          <w:instrText xml:space="preserve"> PAGEREF _Toc412107654 \h </w:instrText>
        </w:r>
        <w:r w:rsidR="004F4CE7">
          <w:rPr>
            <w:noProof/>
            <w:webHidden/>
          </w:rPr>
        </w:r>
        <w:r w:rsidR="004F4CE7">
          <w:rPr>
            <w:noProof/>
            <w:webHidden/>
          </w:rPr>
          <w:fldChar w:fldCharType="separate"/>
        </w:r>
        <w:r w:rsidR="00C55581">
          <w:rPr>
            <w:noProof/>
            <w:webHidden/>
          </w:rPr>
          <w:t>30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5" w:history="1">
        <w:r w:rsidR="004F4CE7" w:rsidRPr="00F46ECA">
          <w:rPr>
            <w:rStyle w:val="Hyperlink"/>
            <w:noProof/>
            <w:lang w:val="en-GB"/>
          </w:rPr>
          <w:t>3.4.1.</w:t>
        </w:r>
        <w:r w:rsidR="004F4CE7">
          <w:rPr>
            <w:rFonts w:asciiTheme="minorHAnsi" w:eastAsiaTheme="minorEastAsia" w:hAnsiTheme="minorHAnsi" w:cstheme="minorBidi"/>
            <w:noProof/>
            <w:sz w:val="22"/>
            <w:szCs w:val="22"/>
          </w:rPr>
          <w:tab/>
        </w:r>
        <w:r w:rsidR="004F4CE7" w:rsidRPr="00F46ECA">
          <w:rPr>
            <w:rStyle w:val="Hyperlink"/>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_Toc412107655 \h </w:instrText>
        </w:r>
        <w:r w:rsidR="004F4CE7">
          <w:rPr>
            <w:noProof/>
            <w:webHidden/>
          </w:rPr>
        </w:r>
        <w:r w:rsidR="004F4CE7">
          <w:rPr>
            <w:noProof/>
            <w:webHidden/>
          </w:rPr>
          <w:fldChar w:fldCharType="separate"/>
        </w:r>
        <w:r w:rsidR="00C55581">
          <w:rPr>
            <w:noProof/>
            <w:webHidden/>
          </w:rPr>
          <w:t>30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6" w:history="1">
        <w:r w:rsidR="004F4CE7" w:rsidRPr="00F46ECA">
          <w:rPr>
            <w:rStyle w:val="Hyperlink"/>
            <w:noProof/>
            <w:lang w:val="en-GB"/>
          </w:rPr>
          <w:t>3.4.2.</w:t>
        </w:r>
        <w:r w:rsidR="004F4CE7">
          <w:rPr>
            <w:rFonts w:asciiTheme="minorHAnsi" w:eastAsiaTheme="minorEastAsia" w:hAnsiTheme="minorHAnsi" w:cstheme="minorBidi"/>
            <w:noProof/>
            <w:sz w:val="22"/>
            <w:szCs w:val="22"/>
          </w:rPr>
          <w:tab/>
        </w:r>
        <w:r w:rsidR="004F4CE7" w:rsidRPr="00F46ECA">
          <w:rPr>
            <w:rStyle w:val="Hyperlink"/>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_Toc412107656 \h </w:instrText>
        </w:r>
        <w:r w:rsidR="004F4CE7">
          <w:rPr>
            <w:noProof/>
            <w:webHidden/>
          </w:rPr>
        </w:r>
        <w:r w:rsidR="004F4CE7">
          <w:rPr>
            <w:noProof/>
            <w:webHidden/>
          </w:rPr>
          <w:fldChar w:fldCharType="separate"/>
        </w:r>
        <w:r w:rsidR="00C55581">
          <w:rPr>
            <w:noProof/>
            <w:webHidden/>
          </w:rPr>
          <w:t>33</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57" w:history="1">
        <w:r w:rsidR="004F4CE7" w:rsidRPr="00F46ECA">
          <w:rPr>
            <w:rStyle w:val="Hyperlink"/>
            <w:noProof/>
            <w:lang w:val="en-GB"/>
          </w:rPr>
          <w:t>3.5.</w:t>
        </w:r>
        <w:r w:rsidR="004F4CE7">
          <w:rPr>
            <w:rFonts w:asciiTheme="minorHAnsi" w:eastAsiaTheme="minorEastAsia" w:hAnsiTheme="minorHAnsi" w:cstheme="minorBidi"/>
            <w:noProof/>
            <w:sz w:val="22"/>
            <w:szCs w:val="22"/>
          </w:rPr>
          <w:tab/>
        </w:r>
        <w:r w:rsidR="004F4CE7" w:rsidRPr="00F46ECA">
          <w:rPr>
            <w:rStyle w:val="Hyperlink"/>
            <w:noProof/>
            <w:lang w:val="en-GB"/>
          </w:rPr>
          <w:t>Using DELTA with yearly output</w:t>
        </w:r>
        <w:r w:rsidR="004F4CE7">
          <w:rPr>
            <w:noProof/>
            <w:webHidden/>
          </w:rPr>
          <w:tab/>
        </w:r>
        <w:r w:rsidR="004F4CE7">
          <w:rPr>
            <w:noProof/>
            <w:webHidden/>
          </w:rPr>
          <w:fldChar w:fldCharType="begin"/>
        </w:r>
        <w:r w:rsidR="004F4CE7">
          <w:rPr>
            <w:noProof/>
            <w:webHidden/>
          </w:rPr>
          <w:instrText xml:space="preserve"> PAGEREF _Toc412107657 \h </w:instrText>
        </w:r>
        <w:r w:rsidR="004F4CE7">
          <w:rPr>
            <w:noProof/>
            <w:webHidden/>
          </w:rPr>
        </w:r>
        <w:r w:rsidR="004F4CE7">
          <w:rPr>
            <w:noProof/>
            <w:webHidden/>
          </w:rPr>
          <w:fldChar w:fldCharType="separate"/>
        </w:r>
        <w:r w:rsidR="00C55581">
          <w:rPr>
            <w:noProof/>
            <w:webHidden/>
          </w:rPr>
          <w:t>33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58" w:history="1">
        <w:r w:rsidR="004F4CE7" w:rsidRPr="00F46ECA">
          <w:rPr>
            <w:rStyle w:val="Hyperlink"/>
            <w:noProof/>
            <w:lang w:val="en-GB"/>
          </w:rPr>
          <w:t>4.</w:t>
        </w:r>
        <w:r w:rsidR="004F4CE7">
          <w:rPr>
            <w:rFonts w:asciiTheme="minorHAnsi" w:eastAsiaTheme="minorEastAsia" w:hAnsiTheme="minorHAnsi" w:cstheme="minorBidi"/>
            <w:b w:val="0"/>
            <w:bCs w:val="0"/>
            <w:noProof/>
          </w:rPr>
          <w:tab/>
        </w:r>
        <w:r w:rsidR="004F4CE7" w:rsidRPr="00F46ECA">
          <w:rPr>
            <w:rStyle w:val="Hyperlink"/>
            <w:noProof/>
            <w:lang w:val="en-GB"/>
          </w:rPr>
          <w:t>Delta Tool top menu</w:t>
        </w:r>
        <w:r w:rsidR="004F4CE7">
          <w:rPr>
            <w:noProof/>
            <w:webHidden/>
          </w:rPr>
          <w:tab/>
        </w:r>
        <w:r w:rsidR="004F4CE7">
          <w:rPr>
            <w:noProof/>
            <w:webHidden/>
          </w:rPr>
          <w:fldChar w:fldCharType="begin"/>
        </w:r>
        <w:r w:rsidR="004F4CE7">
          <w:rPr>
            <w:noProof/>
            <w:webHidden/>
          </w:rPr>
          <w:instrText xml:space="preserve"> PAGEREF _Toc412107658 \h </w:instrText>
        </w:r>
        <w:r w:rsidR="004F4CE7">
          <w:rPr>
            <w:noProof/>
            <w:webHidden/>
          </w:rPr>
        </w:r>
        <w:r w:rsidR="004F4CE7">
          <w:rPr>
            <w:noProof/>
            <w:webHidden/>
          </w:rPr>
          <w:fldChar w:fldCharType="separate"/>
        </w:r>
        <w:r w:rsidR="00C55581">
          <w:rPr>
            <w:noProof/>
            <w:webHidden/>
          </w:rPr>
          <w:t>33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59" w:history="1">
        <w:r w:rsidR="004F4CE7" w:rsidRPr="00F46ECA">
          <w:rPr>
            <w:rStyle w:val="Hyperlink"/>
            <w:rFonts w:ascii="Times New Roman" w:hAnsi="Times New Roman"/>
            <w:noProof/>
            <w:lang w:val="en-GB"/>
          </w:rPr>
          <w:t>5.</w:t>
        </w:r>
        <w:r w:rsidR="004F4CE7">
          <w:rPr>
            <w:rFonts w:asciiTheme="minorHAnsi" w:eastAsiaTheme="minorEastAsia" w:hAnsiTheme="minorHAnsi" w:cstheme="minorBidi"/>
            <w:b w:val="0"/>
            <w:bCs w:val="0"/>
            <w:noProof/>
          </w:rPr>
          <w:tab/>
        </w:r>
        <w:r w:rsidR="004F4CE7" w:rsidRPr="00F46ECA">
          <w:rPr>
            <w:rStyle w:val="Hyperlink"/>
            <w:noProof/>
            <w:lang w:val="en-GB"/>
          </w:rPr>
          <w:t>Exploration</w:t>
        </w:r>
        <w:r w:rsidR="004F4CE7" w:rsidRPr="00F46ECA">
          <w:rPr>
            <w:rStyle w:val="Hyperlink"/>
            <w:rFonts w:ascii="Times New Roman" w:hAnsi="Times New Roman"/>
            <w:noProof/>
            <w:lang w:val="en-GB"/>
          </w:rPr>
          <w:t xml:space="preserve"> </w:t>
        </w:r>
        <w:r w:rsidR="004F4CE7" w:rsidRPr="00F46ECA">
          <w:rPr>
            <w:rStyle w:val="Hyperlink"/>
            <w:noProof/>
            <w:lang w:val="en-GB"/>
          </w:rPr>
          <w:t>mode</w:t>
        </w:r>
        <w:r w:rsidR="004F4CE7">
          <w:rPr>
            <w:noProof/>
            <w:webHidden/>
          </w:rPr>
          <w:tab/>
        </w:r>
        <w:r w:rsidR="004F4CE7">
          <w:rPr>
            <w:noProof/>
            <w:webHidden/>
          </w:rPr>
          <w:fldChar w:fldCharType="begin"/>
        </w:r>
        <w:r w:rsidR="004F4CE7">
          <w:rPr>
            <w:noProof/>
            <w:webHidden/>
          </w:rPr>
          <w:instrText xml:space="preserve"> PAGEREF _Toc412107659 \h </w:instrText>
        </w:r>
        <w:r w:rsidR="004F4CE7">
          <w:rPr>
            <w:noProof/>
            <w:webHidden/>
          </w:rPr>
        </w:r>
        <w:r w:rsidR="004F4CE7">
          <w:rPr>
            <w:noProof/>
            <w:webHidden/>
          </w:rPr>
          <w:fldChar w:fldCharType="separate"/>
        </w:r>
        <w:r w:rsidR="00C55581">
          <w:rPr>
            <w:noProof/>
            <w:webHidden/>
          </w:rPr>
          <w:t>34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0" w:history="1">
        <w:r w:rsidR="004F4CE7" w:rsidRPr="00F46ECA">
          <w:rPr>
            <w:rStyle w:val="Hyperlink"/>
            <w:noProof/>
            <w:lang w:val="en-GB"/>
          </w:rPr>
          <w:t>5.1.</w:t>
        </w:r>
        <w:r w:rsidR="004F4CE7">
          <w:rPr>
            <w:rFonts w:asciiTheme="minorHAnsi" w:eastAsiaTheme="minorEastAsia" w:hAnsiTheme="minorHAnsi" w:cstheme="minorBidi"/>
            <w:noProof/>
            <w:sz w:val="22"/>
            <w:szCs w:val="22"/>
          </w:rPr>
          <w:tab/>
        </w:r>
        <w:r w:rsidR="004F4CE7" w:rsidRPr="00F46ECA">
          <w:rPr>
            <w:rStyle w:val="Hyperlink"/>
            <w:noProof/>
            <w:lang w:val="en-GB"/>
          </w:rPr>
          <w:t>The data selection interface</w:t>
        </w:r>
        <w:r w:rsidR="004F4CE7">
          <w:rPr>
            <w:noProof/>
            <w:webHidden/>
          </w:rPr>
          <w:tab/>
        </w:r>
        <w:r w:rsidR="004F4CE7">
          <w:rPr>
            <w:noProof/>
            <w:webHidden/>
          </w:rPr>
          <w:fldChar w:fldCharType="begin"/>
        </w:r>
        <w:r w:rsidR="004F4CE7">
          <w:rPr>
            <w:noProof/>
            <w:webHidden/>
          </w:rPr>
          <w:instrText xml:space="preserve"> PAGEREF _Toc412107660 \h </w:instrText>
        </w:r>
        <w:r w:rsidR="004F4CE7">
          <w:rPr>
            <w:noProof/>
            <w:webHidden/>
          </w:rPr>
        </w:r>
        <w:r w:rsidR="004F4CE7">
          <w:rPr>
            <w:noProof/>
            <w:webHidden/>
          </w:rPr>
          <w:fldChar w:fldCharType="separate"/>
        </w:r>
        <w:r w:rsidR="00C55581">
          <w:rPr>
            <w:noProof/>
            <w:webHidden/>
          </w:rPr>
          <w:t>35</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1" w:history="1">
        <w:r w:rsidR="004F4CE7" w:rsidRPr="00F46ECA">
          <w:rPr>
            <w:rStyle w:val="Hyperlink"/>
            <w:noProof/>
            <w:lang w:val="en-GB"/>
          </w:rPr>
          <w:t>5.2.</w:t>
        </w:r>
        <w:r w:rsidR="004F4CE7">
          <w:rPr>
            <w:rFonts w:asciiTheme="minorHAnsi" w:eastAsiaTheme="minorEastAsia" w:hAnsiTheme="minorHAnsi" w:cstheme="minorBidi"/>
            <w:noProof/>
            <w:sz w:val="22"/>
            <w:szCs w:val="22"/>
          </w:rPr>
          <w:tab/>
        </w:r>
        <w:r w:rsidR="004F4CE7" w:rsidRPr="00F46ECA">
          <w:rPr>
            <w:rStyle w:val="Hyperlink"/>
            <w:noProof/>
            <w:lang w:val="en-GB"/>
          </w:rPr>
          <w:t>The analysis interface</w:t>
        </w:r>
        <w:r w:rsidR="004F4CE7">
          <w:rPr>
            <w:noProof/>
            <w:webHidden/>
          </w:rPr>
          <w:tab/>
        </w:r>
        <w:r w:rsidR="004F4CE7">
          <w:rPr>
            <w:noProof/>
            <w:webHidden/>
          </w:rPr>
          <w:fldChar w:fldCharType="begin"/>
        </w:r>
        <w:r w:rsidR="004F4CE7">
          <w:rPr>
            <w:noProof/>
            <w:webHidden/>
          </w:rPr>
          <w:instrText xml:space="preserve"> PAGEREF _Toc412107661 \h </w:instrText>
        </w:r>
        <w:r w:rsidR="004F4CE7">
          <w:rPr>
            <w:noProof/>
            <w:webHidden/>
          </w:rPr>
        </w:r>
        <w:r w:rsidR="004F4CE7">
          <w:rPr>
            <w:noProof/>
            <w:webHidden/>
          </w:rPr>
          <w:fldChar w:fldCharType="separate"/>
        </w:r>
        <w:r w:rsidR="00C55581">
          <w:rPr>
            <w:noProof/>
            <w:webHidden/>
          </w:rPr>
          <w:t>37</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2" w:history="1">
        <w:r w:rsidR="004F4CE7" w:rsidRPr="00F46ECA">
          <w:rPr>
            <w:rStyle w:val="Hyperlink"/>
            <w:noProof/>
            <w:lang w:val="en-GB"/>
          </w:rPr>
          <w:t>5.3.</w:t>
        </w:r>
        <w:r w:rsidR="004F4CE7">
          <w:rPr>
            <w:rFonts w:asciiTheme="minorHAnsi" w:eastAsiaTheme="minorEastAsia" w:hAnsiTheme="minorHAnsi" w:cstheme="minorBidi"/>
            <w:noProof/>
            <w:sz w:val="22"/>
            <w:szCs w:val="22"/>
          </w:rPr>
          <w:tab/>
        </w:r>
        <w:r w:rsidR="004F4CE7" w:rsidRPr="00F46ECA">
          <w:rPr>
            <w:rStyle w:val="Hyperlink"/>
            <w:noProof/>
            <w:lang w:val="en-GB"/>
          </w:rPr>
          <w:t>The main graphical interface</w:t>
        </w:r>
        <w:r w:rsidR="004F4CE7">
          <w:rPr>
            <w:noProof/>
            <w:webHidden/>
          </w:rPr>
          <w:tab/>
        </w:r>
        <w:r w:rsidR="004F4CE7">
          <w:rPr>
            <w:noProof/>
            <w:webHidden/>
          </w:rPr>
          <w:fldChar w:fldCharType="begin"/>
        </w:r>
        <w:r w:rsidR="004F4CE7">
          <w:rPr>
            <w:noProof/>
            <w:webHidden/>
          </w:rPr>
          <w:instrText xml:space="preserve"> PAGEREF _Toc412107662 \h </w:instrText>
        </w:r>
        <w:r w:rsidR="004F4CE7">
          <w:rPr>
            <w:noProof/>
            <w:webHidden/>
          </w:rPr>
        </w:r>
        <w:r w:rsidR="004F4CE7">
          <w:rPr>
            <w:noProof/>
            <w:webHidden/>
          </w:rPr>
          <w:fldChar w:fldCharType="separate"/>
        </w:r>
        <w:r w:rsidR="00C55581">
          <w:rPr>
            <w:noProof/>
            <w:webHidden/>
          </w:rPr>
          <w:t>39</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63" w:history="1">
        <w:r w:rsidR="004F4CE7" w:rsidRPr="00F46ECA">
          <w:rPr>
            <w:rStyle w:val="Hyperlink"/>
            <w:noProof/>
            <w:lang w:val="en-GB"/>
          </w:rPr>
          <w:t>6.</w:t>
        </w:r>
        <w:r w:rsidR="004F4CE7">
          <w:rPr>
            <w:rFonts w:asciiTheme="minorHAnsi" w:eastAsiaTheme="minorEastAsia" w:hAnsiTheme="minorHAnsi" w:cstheme="minorBidi"/>
            <w:b w:val="0"/>
            <w:bCs w:val="0"/>
            <w:noProof/>
          </w:rPr>
          <w:tab/>
        </w:r>
        <w:r w:rsidR="004F4CE7" w:rsidRPr="00F46ECA">
          <w:rPr>
            <w:rStyle w:val="Hyperlink"/>
            <w:noProof/>
            <w:lang w:val="en-GB"/>
          </w:rPr>
          <w:t>DELTA functionalities and user’s tuning options</w:t>
        </w:r>
        <w:r w:rsidR="004F4CE7">
          <w:rPr>
            <w:noProof/>
            <w:webHidden/>
          </w:rPr>
          <w:tab/>
        </w:r>
        <w:r w:rsidR="004F4CE7">
          <w:rPr>
            <w:noProof/>
            <w:webHidden/>
          </w:rPr>
          <w:fldChar w:fldCharType="begin"/>
        </w:r>
        <w:r w:rsidR="004F4CE7">
          <w:rPr>
            <w:noProof/>
            <w:webHidden/>
          </w:rPr>
          <w:instrText xml:space="preserve"> PAGEREF _Toc412107663 \h </w:instrText>
        </w:r>
        <w:r w:rsidR="004F4CE7">
          <w:rPr>
            <w:noProof/>
            <w:webHidden/>
          </w:rPr>
        </w:r>
        <w:r w:rsidR="004F4CE7">
          <w:rPr>
            <w:noProof/>
            <w:webHidden/>
          </w:rPr>
          <w:fldChar w:fldCharType="separate"/>
        </w:r>
        <w:r w:rsidR="00C55581">
          <w:rPr>
            <w:noProof/>
            <w:webHidden/>
          </w:rPr>
          <w:t>40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4" w:history="1">
        <w:r w:rsidR="004F4CE7" w:rsidRPr="00F46ECA">
          <w:rPr>
            <w:rStyle w:val="Hyperlink"/>
            <w:noProof/>
            <w:lang w:val="en-GB"/>
          </w:rPr>
          <w:t>6.1.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“Playing” with uncertainty parameters: the “goals_criteria_oc” input file</w:t>
        </w:r>
        <w:r w:rsidR="004F4CE7">
          <w:rPr>
            <w:noProof/>
            <w:webHidden/>
          </w:rPr>
          <w:tab/>
        </w:r>
        <w:r w:rsidR="004F4CE7">
          <w:rPr>
            <w:noProof/>
            <w:webHidden/>
          </w:rPr>
          <w:fldChar w:fldCharType="begin"/>
        </w:r>
        <w:r w:rsidR="004F4CE7">
          <w:rPr>
            <w:noProof/>
            <w:webHidden/>
          </w:rPr>
          <w:instrText xml:space="preserve"> PAGEREF _Toc412107664 \h </w:instrText>
        </w:r>
        <w:r w:rsidR="004F4CE7">
          <w:rPr>
            <w:noProof/>
            <w:webHidden/>
          </w:rPr>
        </w:r>
        <w:r w:rsidR="004F4CE7">
          <w:rPr>
            <w:noProof/>
            <w:webHidden/>
          </w:rPr>
          <w:fldChar w:fldCharType="separate"/>
        </w:r>
        <w:r w:rsidR="00C55581">
          <w:rPr>
            <w:noProof/>
            <w:webHidden/>
          </w:rPr>
          <w:t>40</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5" w:history="1">
        <w:r w:rsidR="004F4CE7" w:rsidRPr="00F46ECA">
          <w:rPr>
            <w:rStyle w:val="Hyperlink"/>
            <w:noProof/>
            <w:lang w:val="en-GB"/>
          </w:rPr>
          <w:t>6.2.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Saving summary statistics information in ASCII</w:t>
        </w:r>
        <w:r w:rsidR="004F4CE7">
          <w:rPr>
            <w:noProof/>
            <w:webHidden/>
          </w:rPr>
          <w:tab/>
        </w:r>
        <w:r w:rsidR="004F4CE7">
          <w:rPr>
            <w:noProof/>
            <w:webHidden/>
          </w:rPr>
          <w:fldChar w:fldCharType="begin"/>
        </w:r>
        <w:r w:rsidR="004F4CE7">
          <w:rPr>
            <w:noProof/>
            <w:webHidden/>
          </w:rPr>
          <w:instrText xml:space="preserve"> PAGEREF _Toc412107665 \h </w:instrText>
        </w:r>
        <w:r w:rsidR="004F4CE7">
          <w:rPr>
            <w:noProof/>
            <w:webHidden/>
          </w:rPr>
        </w:r>
        <w:r w:rsidR="004F4CE7">
          <w:rPr>
            <w:noProof/>
            <w:webHidden/>
          </w:rPr>
          <w:fldChar w:fldCharType="separate"/>
        </w:r>
        <w:r w:rsidR="00C55581">
          <w:rPr>
            <w:noProof/>
            <w:webHidden/>
          </w:rPr>
          <w:t>41</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6" w:history="1">
        <w:r w:rsidR="004F4CE7" w:rsidRPr="00F46ECA">
          <w:rPr>
            <w:rStyle w:val="Hyperlink"/>
            <w:noProof/>
            <w:lang w:val="en-GB"/>
          </w:rPr>
          <w:t>6.3.</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Mouse-driven recognize functionality</w:t>
        </w:r>
        <w:r w:rsidR="004F4CE7">
          <w:rPr>
            <w:noProof/>
            <w:webHidden/>
          </w:rPr>
          <w:tab/>
        </w:r>
        <w:r w:rsidR="004F4CE7">
          <w:rPr>
            <w:noProof/>
            <w:webHidden/>
          </w:rPr>
          <w:fldChar w:fldCharType="begin"/>
        </w:r>
        <w:r w:rsidR="004F4CE7">
          <w:rPr>
            <w:noProof/>
            <w:webHidden/>
          </w:rPr>
          <w:instrText xml:space="preserve"> PAGEREF _Toc412107666 \h </w:instrText>
        </w:r>
        <w:r w:rsidR="004F4CE7">
          <w:rPr>
            <w:noProof/>
            <w:webHidden/>
          </w:rPr>
        </w:r>
        <w:r w:rsidR="004F4CE7">
          <w:rPr>
            <w:noProof/>
            <w:webHidden/>
          </w:rPr>
          <w:fldChar w:fldCharType="separate"/>
        </w:r>
        <w:r w:rsidR="00C55581">
          <w:rPr>
            <w:noProof/>
            <w:webHidden/>
          </w:rPr>
          <w:t>41</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67" w:history="1">
        <w:r w:rsidR="004F4CE7" w:rsidRPr="00F46ECA">
          <w:rPr>
            <w:rStyle w:val="Hyperlink"/>
            <w:noProof/>
            <w:lang w:val="en-GB"/>
          </w:rPr>
          <w:t>6.4.</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Managing multiple datasets: the “MyDeltaInput” option</w:t>
        </w:r>
        <w:r w:rsidR="004F4CE7">
          <w:rPr>
            <w:noProof/>
            <w:webHidden/>
          </w:rPr>
          <w:tab/>
        </w:r>
        <w:r w:rsidR="004F4CE7">
          <w:rPr>
            <w:noProof/>
            <w:webHidden/>
          </w:rPr>
          <w:fldChar w:fldCharType="begin"/>
        </w:r>
        <w:r w:rsidR="004F4CE7">
          <w:rPr>
            <w:noProof/>
            <w:webHidden/>
          </w:rPr>
          <w:instrText xml:space="preserve"> PAGEREF _Toc412107667 \h </w:instrText>
        </w:r>
        <w:r w:rsidR="004F4CE7">
          <w:rPr>
            <w:noProof/>
            <w:webHidden/>
          </w:rPr>
        </w:r>
        <w:r w:rsidR="004F4CE7">
          <w:rPr>
            <w:noProof/>
            <w:webHidden/>
          </w:rPr>
          <w:fldChar w:fldCharType="separate"/>
        </w:r>
        <w:r w:rsidR="00C55581">
          <w:rPr>
            <w:noProof/>
            <w:webHidden/>
          </w:rPr>
          <w:t>41</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68" w:history="1">
        <w:r w:rsidR="004F4CE7" w:rsidRPr="00F46ECA">
          <w:rPr>
            <w:rStyle w:val="Hyperlink"/>
            <w:noProof/>
            <w:lang w:val="en-GB"/>
          </w:rPr>
          <w:t>7.</w:t>
        </w:r>
        <w:r w:rsidR="004F4CE7">
          <w:rPr>
            <w:rFonts w:asciiTheme="minorHAnsi" w:eastAsiaTheme="minorEastAsia" w:hAnsiTheme="minorHAnsi" w:cstheme="minorBidi"/>
            <w:b w:val="0"/>
            <w:bCs w:val="0"/>
            <w:noProof/>
          </w:rPr>
          <w:tab/>
        </w:r>
        <w:r w:rsidR="004F4CE7" w:rsidRPr="00F46ECA">
          <w:rPr>
            <w:rStyle w:val="Hyperlink"/>
            <w:noProof/>
            <w:lang w:val="en-GB"/>
          </w:rPr>
          <w:t>Benchmarking mode</w:t>
        </w:r>
        <w:r w:rsidR="004F4CE7">
          <w:rPr>
            <w:noProof/>
            <w:webHidden/>
          </w:rPr>
          <w:tab/>
        </w:r>
        <w:r w:rsidR="004F4CE7">
          <w:rPr>
            <w:noProof/>
            <w:webHidden/>
          </w:rPr>
          <w:fldChar w:fldCharType="begin"/>
        </w:r>
        <w:r w:rsidR="004F4CE7">
          <w:rPr>
            <w:noProof/>
            <w:webHidden/>
          </w:rPr>
          <w:instrText xml:space="preserve"> PAGEREF _Toc412107668 \h </w:instrText>
        </w:r>
        <w:r w:rsidR="004F4CE7">
          <w:rPr>
            <w:noProof/>
            <w:webHidden/>
          </w:rPr>
        </w:r>
        <w:r w:rsidR="004F4CE7">
          <w:rPr>
            <w:noProof/>
            <w:webHidden/>
          </w:rPr>
          <w:fldChar w:fldCharType="separate"/>
        </w:r>
        <w:r w:rsidR="00C55581">
          <w:rPr>
            <w:noProof/>
            <w:webHidden/>
          </w:rPr>
          <w:t>42</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69" w:history="1">
        <w:r w:rsidR="004F4CE7" w:rsidRPr="00F46ECA">
          <w:rPr>
            <w:rStyle w:val="Hyperlink"/>
            <w:noProof/>
            <w:lang w:val="en-GB"/>
          </w:rPr>
          <w:t>8.</w:t>
        </w:r>
        <w:r w:rsidR="004F4CE7">
          <w:rPr>
            <w:rFonts w:asciiTheme="minorHAnsi" w:eastAsiaTheme="minorEastAsia" w:hAnsiTheme="minorHAnsi" w:cstheme="minorBidi"/>
            <w:b w:val="0"/>
            <w:bCs w:val="0"/>
            <w:noProof/>
          </w:rPr>
          <w:tab/>
        </w:r>
        <w:r w:rsidR="004F4CE7" w:rsidRPr="00F46ECA">
          <w:rPr>
            <w:rStyle w:val="Hyperlink"/>
            <w:noProof/>
            <w:lang w:val="en-GB"/>
          </w:rPr>
          <w:t>Demo Dataset: Po-Valley</w:t>
        </w:r>
        <w:r w:rsidR="004F4CE7">
          <w:rPr>
            <w:noProof/>
            <w:webHidden/>
          </w:rPr>
          <w:tab/>
        </w:r>
        <w:r w:rsidR="004F4CE7">
          <w:rPr>
            <w:noProof/>
            <w:webHidden/>
          </w:rPr>
          <w:fldChar w:fldCharType="begin"/>
        </w:r>
        <w:r w:rsidR="004F4CE7">
          <w:rPr>
            <w:noProof/>
            <w:webHidden/>
          </w:rPr>
          <w:instrText xml:space="preserve"> PAGEREF _Toc412107669 \h </w:instrText>
        </w:r>
        <w:r w:rsidR="004F4CE7">
          <w:rPr>
            <w:noProof/>
            <w:webHidden/>
          </w:rPr>
        </w:r>
        <w:r w:rsidR="004F4CE7">
          <w:rPr>
            <w:noProof/>
            <w:webHidden/>
          </w:rPr>
          <w:fldChar w:fldCharType="separate"/>
        </w:r>
        <w:r w:rsidR="00C55581">
          <w:rPr>
            <w:noProof/>
            <w:webHidden/>
          </w:rPr>
          <w:t>43</w:t>
        </w:r>
        <w:r w:rsidR="004F4CE7">
          <w:rPr>
            <w:noProof/>
            <w:webHidden/>
          </w:rPr>
          <w:fldChar w:fldCharType="end"/>
        </w:r>
      </w:hyperlink>
    </w:p>
    <w:p w:rsidR="004F4CE7" w:rsidRDefault="00406ACD">
      <w:pPr>
        <w:pStyle w:val="TOC2"/>
        <w:tabs>
          <w:tab w:val="left" w:pos="720"/>
          <w:tab w:val="right" w:leader="underscore" w:pos="9017"/>
        </w:tabs>
        <w:rPr>
          <w:rFonts w:asciiTheme="minorHAnsi" w:eastAsiaTheme="minorEastAsia" w:hAnsiTheme="minorHAnsi" w:cstheme="minorBidi"/>
          <w:b w:val="0"/>
          <w:bCs w:val="0"/>
          <w:noProof/>
        </w:rPr>
      </w:pPr>
      <w:hyperlink w:anchor="_Toc412107670" w:history="1">
        <w:r w:rsidR="004F4CE7" w:rsidRPr="00F46ECA">
          <w:rPr>
            <w:rStyle w:val="Hyperlink"/>
            <w:noProof/>
            <w:lang w:val="en-GB"/>
          </w:rPr>
          <w:t>9.</w:t>
        </w:r>
        <w:r w:rsidR="004F4CE7">
          <w:rPr>
            <w:rFonts w:asciiTheme="minorHAnsi" w:eastAsiaTheme="minorEastAsia" w:hAnsiTheme="minorHAnsi" w:cstheme="minorBidi"/>
            <w:b w:val="0"/>
            <w:bCs w:val="0"/>
            <w:noProof/>
          </w:rPr>
          <w:tab/>
        </w:r>
        <w:r w:rsidR="004F4CE7" w:rsidRPr="00F46ECA">
          <w:rPr>
            <w:rStyle w:val="Hyperlink"/>
            <w:noProof/>
            <w:lang w:val="en-GB"/>
          </w:rPr>
          <w:t>Utility programs</w:t>
        </w:r>
        <w:r w:rsidR="004F4CE7">
          <w:rPr>
            <w:noProof/>
            <w:webHidden/>
          </w:rPr>
          <w:tab/>
        </w:r>
        <w:r w:rsidR="004F4CE7">
          <w:rPr>
            <w:noProof/>
            <w:webHidden/>
          </w:rPr>
          <w:fldChar w:fldCharType="begin"/>
        </w:r>
        <w:r w:rsidR="004F4CE7">
          <w:rPr>
            <w:noProof/>
            <w:webHidden/>
          </w:rPr>
          <w:instrText xml:space="preserve"> PAGEREF _Toc412107670 \h </w:instrText>
        </w:r>
        <w:r w:rsidR="004F4CE7">
          <w:rPr>
            <w:noProof/>
            <w:webHidden/>
          </w:rPr>
        </w:r>
        <w:r w:rsidR="004F4CE7">
          <w:rPr>
            <w:noProof/>
            <w:webHidden/>
          </w:rPr>
          <w:fldChar w:fldCharType="separate"/>
        </w:r>
        <w:r w:rsidR="00C55581">
          <w:rPr>
            <w:noProof/>
            <w:webHidden/>
          </w:rPr>
          <w:t>43</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71" w:history="1">
        <w:r w:rsidR="004F4CE7" w:rsidRPr="00F46ECA">
          <w:rPr>
            <w:rStyle w:val="Hyperlink"/>
            <w:noProof/>
            <w:lang w:val="en-GB"/>
          </w:rPr>
          <w:t>9.1.</w:t>
        </w:r>
        <w:r w:rsidR="004F4CE7">
          <w:rPr>
            <w:rFonts w:asciiTheme="minorHAnsi" w:eastAsiaTheme="minorEastAsia" w:hAnsiTheme="minorHAnsi" w:cstheme="minorBidi"/>
            <w:noProof/>
            <w:sz w:val="22"/>
            <w:szCs w:val="22"/>
          </w:rPr>
          <w:tab/>
        </w:r>
        <w:r w:rsidR="004F4CE7" w:rsidRPr="00F46ECA">
          <w:rPr>
            <w:rStyle w:val="Hyperlink"/>
            <w:noProof/>
            <w:lang w:val="en-GB"/>
          </w:rPr>
          <w:t>Data-Check Integrity Tool</w:t>
        </w:r>
        <w:r w:rsidR="004F4CE7">
          <w:rPr>
            <w:noProof/>
            <w:webHidden/>
          </w:rPr>
          <w:tab/>
        </w:r>
        <w:r w:rsidR="004F4CE7">
          <w:rPr>
            <w:noProof/>
            <w:webHidden/>
          </w:rPr>
          <w:fldChar w:fldCharType="begin"/>
        </w:r>
        <w:r w:rsidR="004F4CE7">
          <w:rPr>
            <w:noProof/>
            <w:webHidden/>
          </w:rPr>
          <w:instrText xml:space="preserve"> PAGEREF _Toc412107671 \h </w:instrText>
        </w:r>
        <w:r w:rsidR="004F4CE7">
          <w:rPr>
            <w:noProof/>
            <w:webHidden/>
          </w:rPr>
        </w:r>
        <w:r w:rsidR="004F4CE7">
          <w:rPr>
            <w:noProof/>
            <w:webHidden/>
          </w:rPr>
          <w:fldChar w:fldCharType="separate"/>
        </w:r>
        <w:r w:rsidR="00C55581">
          <w:rPr>
            <w:noProof/>
            <w:webHidden/>
          </w:rPr>
          <w:t>43</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72" w:history="1">
        <w:r w:rsidR="004F4CE7" w:rsidRPr="00F46ECA">
          <w:rPr>
            <w:rStyle w:val="Hyperlink"/>
            <w:noProof/>
            <w:lang w:val="en-GB"/>
          </w:rPr>
          <w:t>9.2.</w:t>
        </w:r>
        <w:r w:rsidR="004F4CE7">
          <w:rPr>
            <w:rFonts w:asciiTheme="minorHAnsi" w:eastAsiaTheme="minorEastAsia" w:hAnsiTheme="minorHAnsi" w:cstheme="minorBidi"/>
            <w:noProof/>
            <w:sz w:val="22"/>
            <w:szCs w:val="22"/>
          </w:rPr>
          <w:tab/>
        </w:r>
        <w:r w:rsidR="004F4CE7" w:rsidRPr="00F46ECA">
          <w:rPr>
            <w:rStyle w:val="Hyperlink"/>
            <w:noProof/>
            <w:lang w:val="en-GB"/>
          </w:rPr>
          <w:t>Interactive format conversion tool</w:t>
        </w:r>
        <w:r w:rsidR="004F4CE7">
          <w:rPr>
            <w:noProof/>
            <w:webHidden/>
          </w:rPr>
          <w:tab/>
        </w:r>
        <w:r w:rsidR="004F4CE7">
          <w:rPr>
            <w:noProof/>
            <w:webHidden/>
          </w:rPr>
          <w:fldChar w:fldCharType="begin"/>
        </w:r>
        <w:r w:rsidR="004F4CE7">
          <w:rPr>
            <w:noProof/>
            <w:webHidden/>
          </w:rPr>
          <w:instrText xml:space="preserve"> PAGEREF _Toc412107672 \h </w:instrText>
        </w:r>
        <w:r w:rsidR="004F4CE7">
          <w:rPr>
            <w:noProof/>
            <w:webHidden/>
          </w:rPr>
        </w:r>
        <w:r w:rsidR="004F4CE7">
          <w:rPr>
            <w:noProof/>
            <w:webHidden/>
          </w:rPr>
          <w:fldChar w:fldCharType="separate"/>
        </w:r>
        <w:r w:rsidR="00C55581">
          <w:rPr>
            <w:noProof/>
            <w:webHidden/>
          </w:rPr>
          <w:t>44</w:t>
        </w:r>
        <w:r w:rsidR="004F4CE7">
          <w:rPr>
            <w:noProof/>
            <w:webHidden/>
          </w:rPr>
          <w:fldChar w:fldCharType="end"/>
        </w:r>
      </w:hyperlink>
    </w:p>
    <w:p w:rsidR="004F4CE7" w:rsidRDefault="00406ACD">
      <w:pPr>
        <w:pStyle w:val="TOC3"/>
        <w:tabs>
          <w:tab w:val="left" w:pos="1200"/>
          <w:tab w:val="right" w:leader="underscore" w:pos="9017"/>
        </w:tabs>
        <w:rPr>
          <w:rFonts w:asciiTheme="minorHAnsi" w:eastAsiaTheme="minorEastAsia" w:hAnsiTheme="minorHAnsi" w:cstheme="minorBidi"/>
          <w:noProof/>
          <w:sz w:val="22"/>
          <w:szCs w:val="22"/>
        </w:rPr>
      </w:pPr>
      <w:hyperlink w:anchor="_Toc412107673" w:history="1">
        <w:r w:rsidR="004F4CE7" w:rsidRPr="00F46ECA">
          <w:rPr>
            <w:rStyle w:val="Hyperlink"/>
            <w:noProof/>
            <w:lang w:val="en-GB"/>
          </w:rPr>
          <w:t>9.3.</w:t>
        </w:r>
        <w:r w:rsidR="004F4CE7">
          <w:rPr>
            <w:rFonts w:asciiTheme="minorHAnsi" w:eastAsiaTheme="minorEastAsia" w:hAnsiTheme="minorHAnsi" w:cstheme="minorBidi"/>
            <w:noProof/>
            <w:sz w:val="22"/>
            <w:szCs w:val="22"/>
          </w:rPr>
          <w:tab/>
        </w:r>
        <w:r w:rsidR="004F4CE7" w:rsidRPr="00F46ECA">
          <w:rPr>
            <w:rStyle w:val="Hyperlink"/>
            <w:noProof/>
            <w:lang w:val="en-GB"/>
          </w:rPr>
          <w:t>Preproc-CDF</w:t>
        </w:r>
        <w:r w:rsidR="004F4CE7">
          <w:rPr>
            <w:noProof/>
            <w:webHidden/>
          </w:rPr>
          <w:tab/>
        </w:r>
        <w:r w:rsidR="004F4CE7">
          <w:rPr>
            <w:noProof/>
            <w:webHidden/>
          </w:rPr>
          <w:fldChar w:fldCharType="begin"/>
        </w:r>
        <w:r w:rsidR="004F4CE7">
          <w:rPr>
            <w:noProof/>
            <w:webHidden/>
          </w:rPr>
          <w:instrText xml:space="preserve"> PAGEREF _Toc412107673 \h </w:instrText>
        </w:r>
        <w:r w:rsidR="004F4CE7">
          <w:rPr>
            <w:noProof/>
            <w:webHidden/>
          </w:rPr>
        </w:r>
        <w:r w:rsidR="004F4CE7">
          <w:rPr>
            <w:noProof/>
            <w:webHidden/>
          </w:rPr>
          <w:fldChar w:fldCharType="separate"/>
        </w:r>
        <w:r w:rsidR="00C55581">
          <w:rPr>
            <w:noProof/>
            <w:webHidden/>
          </w:rPr>
          <w:t>44</w:t>
        </w:r>
        <w:r w:rsidR="004F4CE7">
          <w:rPr>
            <w:noProof/>
            <w:webHidden/>
          </w:rPr>
          <w:fldChar w:fldCharType="end"/>
        </w:r>
      </w:hyperlink>
    </w:p>
    <w:p w:rsidR="004F4CE7" w:rsidRDefault="00406ACD">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74" w:history="1">
        <w:r w:rsidR="004F4CE7" w:rsidRPr="00F46ECA">
          <w:rPr>
            <w:rStyle w:val="Hyperlink"/>
            <w:noProof/>
            <w:lang w:val="en-GB"/>
          </w:rPr>
          <w:t>DIAGRAMS Overview</w:t>
        </w:r>
        <w:r w:rsidR="004F4CE7">
          <w:rPr>
            <w:noProof/>
            <w:webHidden/>
          </w:rPr>
          <w:tab/>
        </w:r>
        <w:r w:rsidR="004F4CE7">
          <w:rPr>
            <w:noProof/>
            <w:webHidden/>
          </w:rPr>
          <w:fldChar w:fldCharType="begin"/>
        </w:r>
        <w:r w:rsidR="004F4CE7">
          <w:rPr>
            <w:noProof/>
            <w:webHidden/>
          </w:rPr>
          <w:instrText xml:space="preserve"> PAGEREF _Toc412107674 \h </w:instrText>
        </w:r>
        <w:r w:rsidR="004F4CE7">
          <w:rPr>
            <w:noProof/>
            <w:webHidden/>
          </w:rPr>
        </w:r>
        <w:r w:rsidR="004F4CE7">
          <w:rPr>
            <w:noProof/>
            <w:webHidden/>
          </w:rPr>
          <w:fldChar w:fldCharType="separate"/>
        </w:r>
        <w:r w:rsidR="00C55581">
          <w:rPr>
            <w:noProof/>
            <w:webHidden/>
          </w:rPr>
          <w:t>45</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75" w:history="1">
        <w:r w:rsidR="004F4CE7" w:rsidRPr="00F46ECA">
          <w:rPr>
            <w:rStyle w:val="Hyperlink"/>
            <w:noProof/>
          </w:rPr>
          <w:t>TEMPLATE: Diagram name</w:t>
        </w:r>
        <w:r w:rsidR="004F4CE7" w:rsidRPr="00F46ECA">
          <w:rPr>
            <w:rStyle w:val="Hyperlink"/>
            <w:rFonts w:cs="Arial"/>
            <w:bCs/>
            <w:iCs/>
            <w:noProof/>
          </w:rPr>
          <w:t xml:space="preserve"> (Elaboration name)</w:t>
        </w:r>
        <w:r w:rsidR="004F4CE7">
          <w:rPr>
            <w:noProof/>
            <w:webHidden/>
          </w:rPr>
          <w:tab/>
        </w:r>
        <w:r w:rsidR="004F4CE7">
          <w:rPr>
            <w:noProof/>
            <w:webHidden/>
          </w:rPr>
          <w:fldChar w:fldCharType="begin"/>
        </w:r>
        <w:r w:rsidR="004F4CE7">
          <w:rPr>
            <w:noProof/>
            <w:webHidden/>
          </w:rPr>
          <w:instrText xml:space="preserve"> PAGEREF _Toc412107675 \h </w:instrText>
        </w:r>
        <w:r w:rsidR="004F4CE7">
          <w:rPr>
            <w:noProof/>
            <w:webHidden/>
          </w:rPr>
        </w:r>
        <w:r w:rsidR="004F4CE7">
          <w:rPr>
            <w:noProof/>
            <w:webHidden/>
          </w:rPr>
          <w:fldChar w:fldCharType="separate"/>
        </w:r>
        <w:r w:rsidR="00C55581">
          <w:rPr>
            <w:noProof/>
            <w:webHidden/>
          </w:rPr>
          <w:t>46</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76" w:history="1">
        <w:r w:rsidR="004F4CE7" w:rsidRPr="00F46ECA">
          <w:rPr>
            <w:rStyle w:val="Hyperlink"/>
            <w:noProof/>
          </w:rPr>
          <w:t>BARPLOT (Mean, Stddev, Exc. Days)</w:t>
        </w:r>
        <w:r w:rsidR="004F4CE7">
          <w:rPr>
            <w:noProof/>
            <w:webHidden/>
          </w:rPr>
          <w:tab/>
        </w:r>
        <w:r w:rsidR="004F4CE7">
          <w:rPr>
            <w:noProof/>
            <w:webHidden/>
          </w:rPr>
          <w:fldChar w:fldCharType="begin"/>
        </w:r>
        <w:r w:rsidR="004F4CE7">
          <w:rPr>
            <w:noProof/>
            <w:webHidden/>
          </w:rPr>
          <w:instrText xml:space="preserve"> PAGEREF _Toc412107676 \h </w:instrText>
        </w:r>
        <w:r w:rsidR="004F4CE7">
          <w:rPr>
            <w:noProof/>
            <w:webHidden/>
          </w:rPr>
        </w:r>
        <w:r w:rsidR="004F4CE7">
          <w:rPr>
            <w:noProof/>
            <w:webHidden/>
          </w:rPr>
          <w:fldChar w:fldCharType="separate"/>
        </w:r>
        <w:r w:rsidR="00C55581">
          <w:rPr>
            <w:noProof/>
            <w:webHidden/>
          </w:rPr>
          <w:t>47</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77" w:history="1">
        <w:r w:rsidR="004F4CE7" w:rsidRPr="00F46ECA">
          <w:rPr>
            <w:rStyle w:val="Hyperlink"/>
            <w:noProof/>
          </w:rPr>
          <w:t>BARPLOT (Spatial Correlation)</w:t>
        </w:r>
        <w:r w:rsidR="004F4CE7">
          <w:rPr>
            <w:noProof/>
            <w:webHidden/>
          </w:rPr>
          <w:tab/>
        </w:r>
        <w:r w:rsidR="004F4CE7">
          <w:rPr>
            <w:noProof/>
            <w:webHidden/>
          </w:rPr>
          <w:fldChar w:fldCharType="begin"/>
        </w:r>
        <w:r w:rsidR="004F4CE7">
          <w:rPr>
            <w:noProof/>
            <w:webHidden/>
          </w:rPr>
          <w:instrText xml:space="preserve"> PAGEREF _Toc412107677 \h </w:instrText>
        </w:r>
        <w:r w:rsidR="004F4CE7">
          <w:rPr>
            <w:noProof/>
            <w:webHidden/>
          </w:rPr>
        </w:r>
        <w:r w:rsidR="004F4CE7">
          <w:rPr>
            <w:noProof/>
            <w:webHidden/>
          </w:rPr>
          <w:fldChar w:fldCharType="separate"/>
        </w:r>
        <w:r w:rsidR="00C55581">
          <w:rPr>
            <w:noProof/>
            <w:webHidden/>
          </w:rPr>
          <w:t>48</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78" w:history="1">
        <w:r w:rsidR="004F4CE7" w:rsidRPr="00F46ECA">
          <w:rPr>
            <w:rStyle w:val="Hyperlink"/>
            <w:noProof/>
          </w:rPr>
          <w:t>BARPLOT (R, Mbias, RMSE, IOA, RDE, NMB, RPE, FAC2, NMSD)</w:t>
        </w:r>
        <w:r w:rsidR="004F4CE7">
          <w:rPr>
            <w:noProof/>
            <w:webHidden/>
          </w:rPr>
          <w:tab/>
        </w:r>
        <w:r w:rsidR="004F4CE7">
          <w:rPr>
            <w:noProof/>
            <w:webHidden/>
          </w:rPr>
          <w:fldChar w:fldCharType="begin"/>
        </w:r>
        <w:r w:rsidR="004F4CE7">
          <w:rPr>
            <w:noProof/>
            <w:webHidden/>
          </w:rPr>
          <w:instrText xml:space="preserve"> PAGEREF _Toc412107678 \h </w:instrText>
        </w:r>
        <w:r w:rsidR="004F4CE7">
          <w:rPr>
            <w:noProof/>
            <w:webHidden/>
          </w:rPr>
        </w:r>
        <w:r w:rsidR="004F4CE7">
          <w:rPr>
            <w:noProof/>
            <w:webHidden/>
          </w:rPr>
          <w:fldChar w:fldCharType="separate"/>
        </w:r>
        <w:r w:rsidR="00C55581">
          <w:rPr>
            <w:noProof/>
            <w:webHidden/>
          </w:rPr>
          <w:t>49</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79" w:history="1">
        <w:r w:rsidR="004F4CE7" w:rsidRPr="00F46ECA">
          <w:rPr>
            <w:rStyle w:val="Hyperlink"/>
            <w:noProof/>
          </w:rPr>
          <w:t>BARPLOT (CUMUL)</w:t>
        </w:r>
        <w:r w:rsidR="004F4CE7">
          <w:rPr>
            <w:noProof/>
            <w:webHidden/>
          </w:rPr>
          <w:tab/>
        </w:r>
        <w:r w:rsidR="004F4CE7">
          <w:rPr>
            <w:noProof/>
            <w:webHidden/>
          </w:rPr>
          <w:fldChar w:fldCharType="begin"/>
        </w:r>
        <w:r w:rsidR="004F4CE7">
          <w:rPr>
            <w:noProof/>
            <w:webHidden/>
          </w:rPr>
          <w:instrText xml:space="preserve"> PAGEREF _Toc412107679 \h </w:instrText>
        </w:r>
        <w:r w:rsidR="004F4CE7">
          <w:rPr>
            <w:noProof/>
            <w:webHidden/>
          </w:rPr>
        </w:r>
        <w:r w:rsidR="004F4CE7">
          <w:rPr>
            <w:noProof/>
            <w:webHidden/>
          </w:rPr>
          <w:fldChar w:fldCharType="separate"/>
        </w:r>
        <w:r w:rsidR="00C55581">
          <w:rPr>
            <w:noProof/>
            <w:webHidden/>
          </w:rPr>
          <w:t>50</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0" w:history="1">
        <w:r w:rsidR="004F4CE7" w:rsidRPr="00F46ECA">
          <w:rPr>
            <w:rStyle w:val="Hyperlink"/>
            <w:noProof/>
          </w:rPr>
          <w:t>SCATTER (Mean mod vs. mean obs)</w:t>
        </w:r>
        <w:r w:rsidR="004F4CE7">
          <w:rPr>
            <w:noProof/>
            <w:webHidden/>
          </w:rPr>
          <w:tab/>
        </w:r>
        <w:r w:rsidR="004F4CE7">
          <w:rPr>
            <w:noProof/>
            <w:webHidden/>
          </w:rPr>
          <w:fldChar w:fldCharType="begin"/>
        </w:r>
        <w:r w:rsidR="004F4CE7">
          <w:rPr>
            <w:noProof/>
            <w:webHidden/>
          </w:rPr>
          <w:instrText xml:space="preserve"> PAGEREF _Toc412107680 \h </w:instrText>
        </w:r>
        <w:r w:rsidR="004F4CE7">
          <w:rPr>
            <w:noProof/>
            <w:webHidden/>
          </w:rPr>
        </w:r>
        <w:r w:rsidR="004F4CE7">
          <w:rPr>
            <w:noProof/>
            <w:webHidden/>
          </w:rPr>
          <w:fldChar w:fldCharType="separate"/>
        </w:r>
        <w:r w:rsidR="00C55581">
          <w:rPr>
            <w:noProof/>
            <w:webHidden/>
          </w:rPr>
          <w:t>51</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1" w:history="1">
        <w:r w:rsidR="004F4CE7" w:rsidRPr="00F46ECA">
          <w:rPr>
            <w:rStyle w:val="Hyperlink"/>
            <w:noProof/>
          </w:rPr>
          <w:t>SCATTER (One station – All time values)</w:t>
        </w:r>
        <w:r w:rsidR="004F4CE7">
          <w:rPr>
            <w:noProof/>
            <w:webHidden/>
          </w:rPr>
          <w:tab/>
        </w:r>
        <w:r w:rsidR="004F4CE7">
          <w:rPr>
            <w:noProof/>
            <w:webHidden/>
          </w:rPr>
          <w:fldChar w:fldCharType="begin"/>
        </w:r>
        <w:r w:rsidR="004F4CE7">
          <w:rPr>
            <w:noProof/>
            <w:webHidden/>
          </w:rPr>
          <w:instrText xml:space="preserve"> PAGEREF _Toc412107681 \h </w:instrText>
        </w:r>
        <w:r w:rsidR="004F4CE7">
          <w:rPr>
            <w:noProof/>
            <w:webHidden/>
          </w:rPr>
        </w:r>
        <w:r w:rsidR="004F4CE7">
          <w:rPr>
            <w:noProof/>
            <w:webHidden/>
          </w:rPr>
          <w:fldChar w:fldCharType="separate"/>
        </w:r>
        <w:r w:rsidR="00C55581">
          <w:rPr>
            <w:noProof/>
            <w:webHidden/>
          </w:rPr>
          <w:t>52</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2" w:history="1">
        <w:r w:rsidR="004F4CE7" w:rsidRPr="00F46ECA">
          <w:rPr>
            <w:rStyle w:val="Hyperlink"/>
            <w:noProof/>
          </w:rPr>
          <w:t>TIME SERIES</w:t>
        </w:r>
        <w:r w:rsidR="004F4CE7">
          <w:rPr>
            <w:noProof/>
            <w:webHidden/>
          </w:rPr>
          <w:tab/>
        </w:r>
        <w:r w:rsidR="004F4CE7">
          <w:rPr>
            <w:noProof/>
            <w:webHidden/>
          </w:rPr>
          <w:fldChar w:fldCharType="begin"/>
        </w:r>
        <w:r w:rsidR="004F4CE7">
          <w:rPr>
            <w:noProof/>
            <w:webHidden/>
          </w:rPr>
          <w:instrText xml:space="preserve"> PAGEREF _Toc412107682 \h </w:instrText>
        </w:r>
        <w:r w:rsidR="004F4CE7">
          <w:rPr>
            <w:noProof/>
            <w:webHidden/>
          </w:rPr>
        </w:r>
        <w:r w:rsidR="004F4CE7">
          <w:rPr>
            <w:noProof/>
            <w:webHidden/>
          </w:rPr>
          <w:fldChar w:fldCharType="separate"/>
        </w:r>
        <w:r w:rsidR="00C55581">
          <w:rPr>
            <w:noProof/>
            <w:webHidden/>
          </w:rPr>
          <w:t>53</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3" w:history="1">
        <w:r w:rsidR="004F4CE7" w:rsidRPr="00F46ECA">
          <w:rPr>
            <w:rStyle w:val="Hyperlink"/>
            <w:noProof/>
          </w:rPr>
          <w:t>TARGET (8H Max, Daily, Hourly)</w:t>
        </w:r>
        <w:r w:rsidR="004F4CE7">
          <w:rPr>
            <w:noProof/>
            <w:webHidden/>
          </w:rPr>
          <w:tab/>
        </w:r>
        <w:r w:rsidR="004F4CE7">
          <w:rPr>
            <w:noProof/>
            <w:webHidden/>
          </w:rPr>
          <w:fldChar w:fldCharType="begin"/>
        </w:r>
        <w:r w:rsidR="004F4CE7">
          <w:rPr>
            <w:noProof/>
            <w:webHidden/>
          </w:rPr>
          <w:instrText xml:space="preserve"> PAGEREF _Toc412107683 \h </w:instrText>
        </w:r>
        <w:r w:rsidR="004F4CE7">
          <w:rPr>
            <w:noProof/>
            <w:webHidden/>
          </w:rPr>
        </w:r>
        <w:r w:rsidR="004F4CE7">
          <w:rPr>
            <w:noProof/>
            <w:webHidden/>
          </w:rPr>
          <w:fldChar w:fldCharType="separate"/>
        </w:r>
        <w:r w:rsidR="00C55581">
          <w:rPr>
            <w:noProof/>
            <w:webHidden/>
          </w:rPr>
          <w:t>54</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4" w:history="1">
        <w:r w:rsidR="004F4CE7" w:rsidRPr="00F46ECA">
          <w:rPr>
            <w:rStyle w:val="Hyperlink"/>
            <w:noProof/>
          </w:rPr>
          <w:t>SUMMARY REPORT (8H Max, Daily, Hourly)</w:t>
        </w:r>
        <w:r w:rsidR="004F4CE7">
          <w:rPr>
            <w:noProof/>
            <w:webHidden/>
          </w:rPr>
          <w:tab/>
        </w:r>
        <w:r w:rsidR="004F4CE7">
          <w:rPr>
            <w:noProof/>
            <w:webHidden/>
          </w:rPr>
          <w:fldChar w:fldCharType="begin"/>
        </w:r>
        <w:r w:rsidR="004F4CE7">
          <w:rPr>
            <w:noProof/>
            <w:webHidden/>
          </w:rPr>
          <w:instrText xml:space="preserve"> PAGEREF _Toc412107684 \h </w:instrText>
        </w:r>
        <w:r w:rsidR="004F4CE7">
          <w:rPr>
            <w:noProof/>
            <w:webHidden/>
          </w:rPr>
        </w:r>
        <w:r w:rsidR="004F4CE7">
          <w:rPr>
            <w:noProof/>
            <w:webHidden/>
          </w:rPr>
          <w:fldChar w:fldCharType="separate"/>
        </w:r>
        <w:r w:rsidR="00C55581">
          <w:rPr>
            <w:noProof/>
            <w:webHidden/>
          </w:rPr>
          <w:t>55</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5" w:history="1">
        <w:r w:rsidR="004F4CE7" w:rsidRPr="00F46ECA">
          <w:rPr>
            <w:rStyle w:val="Hyperlink"/>
            <w:noProof/>
          </w:rPr>
          <w:t>MPC correlation (8H Max, Daily, Hourly)</w:t>
        </w:r>
        <w:r w:rsidR="004F4CE7">
          <w:rPr>
            <w:noProof/>
            <w:webHidden/>
          </w:rPr>
          <w:tab/>
        </w:r>
        <w:r w:rsidR="004F4CE7">
          <w:rPr>
            <w:noProof/>
            <w:webHidden/>
          </w:rPr>
          <w:fldChar w:fldCharType="begin"/>
        </w:r>
        <w:r w:rsidR="004F4CE7">
          <w:rPr>
            <w:noProof/>
            <w:webHidden/>
          </w:rPr>
          <w:instrText xml:space="preserve"> PAGEREF _Toc412107685 \h </w:instrText>
        </w:r>
        <w:r w:rsidR="004F4CE7">
          <w:rPr>
            <w:noProof/>
            <w:webHidden/>
          </w:rPr>
        </w:r>
        <w:r w:rsidR="004F4CE7">
          <w:rPr>
            <w:noProof/>
            <w:webHidden/>
          </w:rPr>
          <w:fldChar w:fldCharType="separate"/>
        </w:r>
        <w:r w:rsidR="00C55581">
          <w:rPr>
            <w:noProof/>
            <w:webHidden/>
          </w:rPr>
          <w:t>56</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6" w:history="1">
        <w:r w:rsidR="004F4CE7" w:rsidRPr="00F46ECA">
          <w:rPr>
            <w:rStyle w:val="Hyperlink"/>
            <w:noProof/>
          </w:rPr>
          <w:t>MPC std. Dev. (8H Max, Daily, Hourly)</w:t>
        </w:r>
        <w:r w:rsidR="004F4CE7">
          <w:rPr>
            <w:noProof/>
            <w:webHidden/>
          </w:rPr>
          <w:tab/>
        </w:r>
        <w:r w:rsidR="004F4CE7">
          <w:rPr>
            <w:noProof/>
            <w:webHidden/>
          </w:rPr>
          <w:fldChar w:fldCharType="begin"/>
        </w:r>
        <w:r w:rsidR="004F4CE7">
          <w:rPr>
            <w:noProof/>
            <w:webHidden/>
          </w:rPr>
          <w:instrText xml:space="preserve"> PAGEREF _Toc412107686 \h </w:instrText>
        </w:r>
        <w:r w:rsidR="004F4CE7">
          <w:rPr>
            <w:noProof/>
            <w:webHidden/>
          </w:rPr>
        </w:r>
        <w:r w:rsidR="004F4CE7">
          <w:rPr>
            <w:noProof/>
            <w:webHidden/>
          </w:rPr>
          <w:fldChar w:fldCharType="separate"/>
        </w:r>
        <w:r w:rsidR="00C55581">
          <w:rPr>
            <w:noProof/>
            <w:webHidden/>
          </w:rPr>
          <w:t>57</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7" w:history="1">
        <w:r w:rsidR="004F4CE7" w:rsidRPr="00F46ECA">
          <w:rPr>
            <w:rStyle w:val="Hyperlink"/>
            <w:noProof/>
          </w:rPr>
          <w:t>Taylor</w:t>
        </w:r>
        <w:r w:rsidR="004F4CE7">
          <w:rPr>
            <w:noProof/>
            <w:webHidden/>
          </w:rPr>
          <w:tab/>
        </w:r>
        <w:r w:rsidR="004F4CE7">
          <w:rPr>
            <w:noProof/>
            <w:webHidden/>
          </w:rPr>
          <w:fldChar w:fldCharType="begin"/>
        </w:r>
        <w:r w:rsidR="004F4CE7">
          <w:rPr>
            <w:noProof/>
            <w:webHidden/>
          </w:rPr>
          <w:instrText xml:space="preserve"> PAGEREF _Toc412107687 \h </w:instrText>
        </w:r>
        <w:r w:rsidR="004F4CE7">
          <w:rPr>
            <w:noProof/>
            <w:webHidden/>
          </w:rPr>
        </w:r>
        <w:r w:rsidR="004F4CE7">
          <w:rPr>
            <w:noProof/>
            <w:webHidden/>
          </w:rPr>
          <w:fldChar w:fldCharType="separate"/>
        </w:r>
        <w:r w:rsidR="00C55581">
          <w:rPr>
            <w:noProof/>
            <w:webHidden/>
          </w:rPr>
          <w:t>58</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8" w:history="1">
        <w:r w:rsidR="004F4CE7" w:rsidRPr="00F46ECA">
          <w:rPr>
            <w:rStyle w:val="Hyperlink"/>
            <w:noProof/>
          </w:rPr>
          <w:t>Q-Q plot (One station All values)</w:t>
        </w:r>
        <w:r w:rsidR="004F4CE7">
          <w:rPr>
            <w:noProof/>
            <w:webHidden/>
          </w:rPr>
          <w:tab/>
        </w:r>
        <w:r w:rsidR="004F4CE7">
          <w:rPr>
            <w:noProof/>
            <w:webHidden/>
          </w:rPr>
          <w:fldChar w:fldCharType="begin"/>
        </w:r>
        <w:r w:rsidR="004F4CE7">
          <w:rPr>
            <w:noProof/>
            <w:webHidden/>
          </w:rPr>
          <w:instrText xml:space="preserve"> PAGEREF _Toc412107688 \h </w:instrText>
        </w:r>
        <w:r w:rsidR="004F4CE7">
          <w:rPr>
            <w:noProof/>
            <w:webHidden/>
          </w:rPr>
        </w:r>
        <w:r w:rsidR="004F4CE7">
          <w:rPr>
            <w:noProof/>
            <w:webHidden/>
          </w:rPr>
          <w:fldChar w:fldCharType="separate"/>
        </w:r>
        <w:r w:rsidR="00C55581">
          <w:rPr>
            <w:noProof/>
            <w:webHidden/>
          </w:rPr>
          <w:t>59</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89" w:history="1">
        <w:r w:rsidR="004F4CE7" w:rsidRPr="00F46ECA">
          <w:rPr>
            <w:rStyle w:val="Hyperlink"/>
            <w:noProof/>
          </w:rPr>
          <w:t>Dynamic evaluation (Day-Night)</w:t>
        </w:r>
        <w:r w:rsidR="004F4CE7">
          <w:rPr>
            <w:noProof/>
            <w:webHidden/>
          </w:rPr>
          <w:tab/>
        </w:r>
        <w:r w:rsidR="004F4CE7">
          <w:rPr>
            <w:noProof/>
            <w:webHidden/>
          </w:rPr>
          <w:fldChar w:fldCharType="begin"/>
        </w:r>
        <w:r w:rsidR="004F4CE7">
          <w:rPr>
            <w:noProof/>
            <w:webHidden/>
          </w:rPr>
          <w:instrText xml:space="preserve"> PAGEREF _Toc412107689 \h </w:instrText>
        </w:r>
        <w:r w:rsidR="004F4CE7">
          <w:rPr>
            <w:noProof/>
            <w:webHidden/>
          </w:rPr>
        </w:r>
        <w:r w:rsidR="004F4CE7">
          <w:rPr>
            <w:noProof/>
            <w:webHidden/>
          </w:rPr>
          <w:fldChar w:fldCharType="separate"/>
        </w:r>
        <w:r w:rsidR="00C55581">
          <w:rPr>
            <w:noProof/>
            <w:webHidden/>
          </w:rPr>
          <w:t>60</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90" w:history="1">
        <w:r w:rsidR="004F4CE7" w:rsidRPr="00F46ECA">
          <w:rPr>
            <w:rStyle w:val="Hyperlink"/>
            <w:noProof/>
          </w:rPr>
          <w:t>Dynamic evaluation (Summer-Winter)</w:t>
        </w:r>
        <w:r w:rsidR="004F4CE7">
          <w:rPr>
            <w:noProof/>
            <w:webHidden/>
          </w:rPr>
          <w:tab/>
        </w:r>
        <w:r w:rsidR="004F4CE7">
          <w:rPr>
            <w:noProof/>
            <w:webHidden/>
          </w:rPr>
          <w:fldChar w:fldCharType="begin"/>
        </w:r>
        <w:r w:rsidR="004F4CE7">
          <w:rPr>
            <w:noProof/>
            <w:webHidden/>
          </w:rPr>
          <w:instrText xml:space="preserve"> PAGEREF _Toc412107690 \h </w:instrText>
        </w:r>
        <w:r w:rsidR="004F4CE7">
          <w:rPr>
            <w:noProof/>
            <w:webHidden/>
          </w:rPr>
        </w:r>
        <w:r w:rsidR="004F4CE7">
          <w:rPr>
            <w:noProof/>
            <w:webHidden/>
          </w:rPr>
          <w:fldChar w:fldCharType="separate"/>
        </w:r>
        <w:r w:rsidR="00C55581">
          <w:rPr>
            <w:noProof/>
            <w:webHidden/>
          </w:rPr>
          <w:t>61</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91" w:history="1">
        <w:r w:rsidR="004F4CE7" w:rsidRPr="00F46ECA">
          <w:rPr>
            <w:rStyle w:val="Hyperlink"/>
            <w:noProof/>
          </w:rPr>
          <w:t>Dynamic evaluation (Weekdays – Weekends)</w:t>
        </w:r>
        <w:r w:rsidR="004F4CE7">
          <w:rPr>
            <w:noProof/>
            <w:webHidden/>
          </w:rPr>
          <w:tab/>
        </w:r>
        <w:r w:rsidR="004F4CE7">
          <w:rPr>
            <w:noProof/>
            <w:webHidden/>
          </w:rPr>
          <w:fldChar w:fldCharType="begin"/>
        </w:r>
        <w:r w:rsidR="004F4CE7">
          <w:rPr>
            <w:noProof/>
            <w:webHidden/>
          </w:rPr>
          <w:instrText xml:space="preserve"> PAGEREF _Toc412107691 \h </w:instrText>
        </w:r>
        <w:r w:rsidR="004F4CE7">
          <w:rPr>
            <w:noProof/>
            <w:webHidden/>
          </w:rPr>
        </w:r>
        <w:r w:rsidR="004F4CE7">
          <w:rPr>
            <w:noProof/>
            <w:webHidden/>
          </w:rPr>
          <w:fldChar w:fldCharType="separate"/>
        </w:r>
        <w:r w:rsidR="00C55581">
          <w:rPr>
            <w:noProof/>
            <w:webHidden/>
          </w:rPr>
          <w:t>62</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92" w:history="1">
        <w:r w:rsidR="004F4CE7" w:rsidRPr="00F46ECA">
          <w:rPr>
            <w:rStyle w:val="Hyperlink"/>
            <w:noProof/>
          </w:rPr>
          <w:t>GeoMap (Target)</w:t>
        </w:r>
        <w:r w:rsidR="004F4CE7">
          <w:rPr>
            <w:noProof/>
            <w:webHidden/>
          </w:rPr>
          <w:tab/>
        </w:r>
        <w:r w:rsidR="004F4CE7">
          <w:rPr>
            <w:noProof/>
            <w:webHidden/>
          </w:rPr>
          <w:fldChar w:fldCharType="begin"/>
        </w:r>
        <w:r w:rsidR="004F4CE7">
          <w:rPr>
            <w:noProof/>
            <w:webHidden/>
          </w:rPr>
          <w:instrText xml:space="preserve"> PAGEREF _Toc412107692 \h </w:instrText>
        </w:r>
        <w:r w:rsidR="004F4CE7">
          <w:rPr>
            <w:noProof/>
            <w:webHidden/>
          </w:rPr>
        </w:r>
        <w:r w:rsidR="004F4CE7">
          <w:rPr>
            <w:noProof/>
            <w:webHidden/>
          </w:rPr>
          <w:fldChar w:fldCharType="separate"/>
        </w:r>
        <w:r w:rsidR="00C55581">
          <w:rPr>
            <w:noProof/>
            <w:webHidden/>
          </w:rPr>
          <w:t>63</w:t>
        </w:r>
        <w:r w:rsidR="004F4CE7">
          <w:rPr>
            <w:noProof/>
            <w:webHidden/>
          </w:rPr>
          <w:fldChar w:fldCharType="end"/>
        </w:r>
      </w:hyperlink>
    </w:p>
    <w:p w:rsidR="004F4CE7" w:rsidRDefault="00406ACD">
      <w:pPr>
        <w:pStyle w:val="TOC3"/>
        <w:tabs>
          <w:tab w:val="right" w:leader="underscore" w:pos="9017"/>
        </w:tabs>
        <w:rPr>
          <w:rFonts w:asciiTheme="minorHAnsi" w:eastAsiaTheme="minorEastAsia" w:hAnsiTheme="minorHAnsi" w:cstheme="minorBidi"/>
          <w:noProof/>
          <w:sz w:val="22"/>
          <w:szCs w:val="22"/>
        </w:rPr>
      </w:pPr>
      <w:hyperlink w:anchor="_Toc412107693" w:history="1">
        <w:r w:rsidR="004F4CE7" w:rsidRPr="00F46ECA">
          <w:rPr>
            <w:rStyle w:val="Hyperlink"/>
            <w:noProof/>
          </w:rPr>
          <w:t>Google Earth (Mean, Exc. Days, Bias, NMB, Std. Dev, R, RMSE, RDE, σM/σO, NMSD)</w:t>
        </w:r>
        <w:r w:rsidR="004F4CE7">
          <w:rPr>
            <w:noProof/>
            <w:webHidden/>
          </w:rPr>
          <w:tab/>
        </w:r>
        <w:r w:rsidR="004F4CE7">
          <w:rPr>
            <w:noProof/>
            <w:webHidden/>
          </w:rPr>
          <w:fldChar w:fldCharType="begin"/>
        </w:r>
        <w:r w:rsidR="004F4CE7">
          <w:rPr>
            <w:noProof/>
            <w:webHidden/>
          </w:rPr>
          <w:instrText xml:space="preserve"> PAGEREF _Toc412107693 \h </w:instrText>
        </w:r>
        <w:r w:rsidR="004F4CE7">
          <w:rPr>
            <w:noProof/>
            <w:webHidden/>
          </w:rPr>
        </w:r>
        <w:r w:rsidR="004F4CE7">
          <w:rPr>
            <w:noProof/>
            <w:webHidden/>
          </w:rPr>
          <w:fldChar w:fldCharType="separate"/>
        </w:r>
        <w:r w:rsidR="00C55581">
          <w:rPr>
            <w:noProof/>
            <w:webHidden/>
          </w:rPr>
          <w:t>64</w:t>
        </w:r>
        <w:r w:rsidR="004F4CE7">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5" w:name="_Toc412107620"/>
      <w:r w:rsidRPr="00487E02">
        <w:rPr>
          <w:sz w:val="144"/>
          <w:szCs w:val="144"/>
          <w:lang w:val="en-GB"/>
        </w:rPr>
        <w:t>Concepts</w:t>
      </w:r>
      <w:bookmarkEnd w:id="1"/>
      <w:bookmarkEnd w:id="5"/>
    </w:p>
    <w:p w:rsidR="00690A5A" w:rsidRPr="006723C1" w:rsidRDefault="00690A5A" w:rsidP="00D87208">
      <w:pPr>
        <w:pStyle w:val="Heading1"/>
        <w:rPr>
          <w:lang w:val="en-GB"/>
        </w:rPr>
      </w:pPr>
      <w:r>
        <w:rPr>
          <w:lang w:val="en-GB"/>
        </w:rPr>
        <w:br w:type="page"/>
      </w:r>
      <w:bookmarkEnd w:id="2"/>
      <w:bookmarkEnd w:id="3"/>
      <w:bookmarkEnd w:id="4"/>
    </w:p>
    <w:p w:rsidR="00690A5A" w:rsidRDefault="00690A5A" w:rsidP="00484056">
      <w:pPr>
        <w:pStyle w:val="Heading2"/>
        <w:ind w:left="4536"/>
        <w:rPr>
          <w:lang w:val="en-GB"/>
        </w:rPr>
      </w:pPr>
      <w:bookmarkStart w:id="6" w:name="_Toc254183876"/>
      <w:bookmarkStart w:id="7" w:name="_Toc254184038"/>
      <w:bookmarkStart w:id="8" w:name="_Toc260399907"/>
      <w:bookmarkStart w:id="9" w:name="_Toc284940305"/>
    </w:p>
    <w:p w:rsidR="00690A5A" w:rsidRPr="00484056" w:rsidRDefault="00690A5A" w:rsidP="00DA4871">
      <w:pPr>
        <w:pStyle w:val="Heading2"/>
        <w:numPr>
          <w:ilvl w:val="0"/>
          <w:numId w:val="23"/>
        </w:numPr>
        <w:rPr>
          <w:lang w:val="en-GB"/>
        </w:rPr>
      </w:pPr>
      <w:bookmarkStart w:id="10" w:name="_Toc412107621"/>
      <w:r w:rsidRPr="00484056">
        <w:rPr>
          <w:lang w:val="en-GB"/>
        </w:rPr>
        <w:t>Introduction</w:t>
      </w:r>
      <w:bookmarkEnd w:id="10"/>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an IDL-based evaluation software which </w:t>
      </w:r>
      <w:r w:rsidRPr="004B1EA0">
        <w:rPr>
          <w:lang w:val="en-GB"/>
        </w:rPr>
        <w:t>includes the main assets of the EuroDelta, CityDelta, and POMI tools</w:t>
      </w:r>
      <w:r>
        <w:rPr>
          <w:lang w:val="en-GB"/>
        </w:rPr>
        <w:t xml:space="preserve"> </w:t>
      </w:r>
      <w:r w:rsidRPr="007A04D4">
        <w:rPr>
          <w:lang w:val="en-GB"/>
        </w:rPr>
        <w:t xml:space="preserve">(Cuvelier </w:t>
      </w:r>
      <w:r>
        <w:rPr>
          <w:lang w:val="en-GB"/>
        </w:rPr>
        <w:t>et al. 2007; Thunis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Performance criteria to evaluate air quality modeling applications, P. Thunis, A. Pederzoli, D. Pernigotti.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Thunis, D. Pernigotti and M. Gerboles,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II:PM10 and NO2. D. Pernigotti, P. Thunis, M. Gerboles and C. Belis,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Pernigotti, M. Gerboles and P. Thunis, April 2014. Available on the fairmode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P. Thunis, E. Georgieva, S. Galmarini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1" w:name="_Toc412107622"/>
      <w:r w:rsidRPr="005E5E6E">
        <w:rPr>
          <w:lang w:val="en-GB"/>
        </w:rPr>
        <w:t>Basic principle</w:t>
      </w:r>
      <w:r>
        <w:rPr>
          <w:lang w:val="en-GB"/>
        </w:rPr>
        <w:t>s</w:t>
      </w:r>
      <w:bookmarkEnd w:id="11"/>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r>
        <w:rPr>
          <w:lang w:val="en-GB"/>
        </w:rPr>
        <w:t xml:space="preserve">A </w:t>
      </w:r>
      <w:r w:rsidRPr="00B160F3">
        <w:rPr>
          <w:b/>
          <w:lang w:val="en-GB"/>
        </w:rPr>
        <w:t>minimum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C55581">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2" w:name="_Toc412107623"/>
      <w:r>
        <w:rPr>
          <w:lang w:val="en-GB"/>
        </w:rPr>
        <w:t>Overview</w:t>
      </w:r>
      <w:bookmarkEnd w:id="12"/>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C55581">
        <w:t xml:space="preserve">Figure </w:t>
      </w:r>
      <w:r w:rsidR="00C55581">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r w:rsidR="00C07B2C" w:rsidRPr="006600DA">
          <w:rPr>
            <w:rStyle w:val="Hyperlink"/>
            <w:i/>
          </w:rPr>
          <w:t>myDeltaInput</w:t>
        </w:r>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r w:rsidRPr="00031366">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C55581">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3" w:name="_Ref283824928"/>
      <w:r>
        <w:t xml:space="preserve">Figure </w:t>
      </w:r>
      <w:fldSimple w:instr=" SEQ Figure \* ARABIC ">
        <w:r w:rsidR="00C55581">
          <w:rPr>
            <w:noProof/>
          </w:rPr>
          <w:t>1</w:t>
        </w:r>
      </w:fldSimple>
      <w:bookmarkEnd w:id="13"/>
      <w:r>
        <w:t>.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690A5A" w:rsidRPr="00340FF8" w:rsidRDefault="00690A5A" w:rsidP="00DA4871">
      <w:pPr>
        <w:pStyle w:val="Heading3"/>
        <w:numPr>
          <w:ilvl w:val="1"/>
          <w:numId w:val="23"/>
        </w:numPr>
        <w:tabs>
          <w:tab w:val="left" w:pos="1440"/>
        </w:tabs>
        <w:rPr>
          <w:rFonts w:cs="Arial"/>
          <w:szCs w:val="26"/>
          <w:lang w:val="en-GB"/>
        </w:rPr>
      </w:pPr>
      <w:bookmarkStart w:id="108" w:name="_Exploration"/>
      <w:bookmarkStart w:id="109" w:name="_Ref341164117"/>
      <w:bookmarkEnd w:id="108"/>
      <w:r w:rsidRPr="00340FF8">
        <w:rPr>
          <w:rFonts w:cs="Arial"/>
          <w:szCs w:val="26"/>
          <w:lang w:val="en-GB"/>
        </w:rPr>
        <w:t xml:space="preserve">        </w:t>
      </w:r>
      <w:bookmarkStart w:id="110" w:name="_Toc412107624"/>
      <w:r w:rsidRPr="00340FF8">
        <w:rPr>
          <w:rFonts w:cs="Arial"/>
          <w:szCs w:val="26"/>
          <w:lang w:val="en-GB"/>
        </w:rPr>
        <w:t>Exploration</w:t>
      </w:r>
      <w:bookmarkEnd w:id="109"/>
      <w:bookmarkEnd w:id="110"/>
      <w:r w:rsidRPr="00340FF8">
        <w:rPr>
          <w:rFonts w:cs="Arial"/>
          <w:szCs w:val="26"/>
          <w:lang w:val="en-GB"/>
        </w:rPr>
        <w:t xml:space="preserve"> </w:t>
      </w:r>
      <w:bookmarkEnd w:id="107"/>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colors are then used for each defined geographical entity) </w:t>
      </w:r>
      <w:r>
        <w:rPr>
          <w:lang w:val="en-GB"/>
        </w:rPr>
        <w:t xml:space="preserve">or </w:t>
      </w:r>
      <w:r w:rsidR="00DB11A8">
        <w:rPr>
          <w:lang w:val="en-GB"/>
        </w:rPr>
        <w:t xml:space="preserve">(2) directly: </w:t>
      </w:r>
      <w:r>
        <w:rPr>
          <w:lang w:val="en-GB"/>
        </w:rPr>
        <w:t>by using the Google Earth (or GeoMap)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1" w:name="_Benchmarking"/>
      <w:bookmarkStart w:id="112" w:name="_Ref284330885"/>
      <w:bookmarkEnd w:id="111"/>
      <w:r>
        <w:t xml:space="preserve"> </w:t>
      </w:r>
      <w:bookmarkStart w:id="113" w:name="_Toc412107625"/>
      <w:r w:rsidRPr="00917611">
        <w:t>Benchmarkin</w:t>
      </w:r>
      <w:bookmarkEnd w:id="112"/>
      <w:r>
        <w:t>g</w:t>
      </w:r>
      <w:bookmarkEnd w:id="113"/>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r w:rsidRPr="006600DA">
          <w:rPr>
            <w:rStyle w:val="Hyperlink"/>
          </w:rPr>
          <w:t xml:space="preserve">Section </w:t>
        </w:r>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C55581">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4" w:name="_Model_quality_Objective"/>
      <w:bookmarkStart w:id="115" w:name="_Toc412107626"/>
      <w:bookmarkEnd w:id="114"/>
      <w:r>
        <w:rPr>
          <w:lang w:val="en-GB"/>
        </w:rPr>
        <w:t>Model Q</w:t>
      </w:r>
      <w:r w:rsidR="00690A5A">
        <w:rPr>
          <w:lang w:val="en-GB"/>
        </w:rPr>
        <w:t>uality Objective and Performance criteria</w:t>
      </w:r>
      <w:bookmarkStart w:id="116" w:name="_Ref284943519"/>
      <w:bookmarkEnd w:id="115"/>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5954697"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5954698"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5954699"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5954700"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5954701" r:id="rId21"/>
              </w:object>
            </w:r>
          </w:p>
        </w:tc>
      </w:tr>
    </w:tbl>
    <w:p w:rsidR="00690A5A" w:rsidRDefault="00292E55" w:rsidP="006600DA">
      <w:pPr>
        <w:pStyle w:val="Caption"/>
      </w:pPr>
      <w:bookmarkStart w:id="117" w:name="_Toc339200257"/>
      <w:bookmarkStart w:id="118" w:name="_Toc339200302"/>
      <w:bookmarkStart w:id="119" w:name="_Toc339200347"/>
      <w:bookmarkStart w:id="120" w:name="_Toc339200540"/>
      <w:bookmarkStart w:id="121" w:name="_Toc339200675"/>
      <w:bookmarkStart w:id="122" w:name="_Toc339200797"/>
      <w:bookmarkStart w:id="123" w:name="_Toc339200951"/>
      <w:bookmarkStart w:id="124" w:name="_Toc339201038"/>
      <w:bookmarkStart w:id="125" w:name="_Toc339201099"/>
      <w:bookmarkStart w:id="126" w:name="_Toc339201142"/>
      <w:bookmarkStart w:id="127" w:name="_Toc339201350"/>
      <w:bookmarkStart w:id="128" w:name="_Toc339201459"/>
      <w:bookmarkStart w:id="129" w:name="_Toc339201542"/>
      <w:bookmarkStart w:id="130" w:name="_Toc339300718"/>
      <w:bookmarkStart w:id="131" w:name="_Toc339301735"/>
      <w:bookmarkStart w:id="132" w:name="_Toc339302984"/>
      <w:bookmarkStart w:id="133" w:name="_Toc339307720"/>
      <w:bookmarkStart w:id="134" w:name="_Toc339311290"/>
      <w:bookmarkStart w:id="135" w:name="_Toc339314948"/>
      <w:bookmarkStart w:id="136" w:name="_Toc339315109"/>
      <w:bookmarkStart w:id="137" w:name="_Toc339315233"/>
      <w:bookmarkStart w:id="138" w:name="_Toc339610900"/>
      <w:bookmarkStart w:id="139" w:name="_Toc339611425"/>
      <w:bookmarkStart w:id="140" w:name="_Toc340147699"/>
      <w:bookmarkStart w:id="141" w:name="_Toc340163115"/>
      <w:bookmarkStart w:id="142" w:name="_Toc341429576"/>
      <w:bookmarkStart w:id="143" w:name="_Toc342032155"/>
      <w:bookmarkStart w:id="144" w:name="_Toc342032218"/>
      <w:bookmarkStart w:id="145" w:name="_Toc372900668"/>
      <w:bookmarkStart w:id="146" w:name="_Toc372901669"/>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t xml:space="preserve">Table </w:t>
      </w:r>
      <w:fldSimple w:instr=" SEQ Table \* ARABIC ">
        <w:r w:rsidR="00C55581">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7" w:name="_Model_quality_Objective_1"/>
      <w:bookmarkStart w:id="148" w:name="_Ref341427375"/>
      <w:bookmarkStart w:id="149" w:name="_Toc412107627"/>
      <w:bookmarkEnd w:id="147"/>
      <w:r>
        <w:rPr>
          <w:rFonts w:cs="Arial"/>
          <w:szCs w:val="26"/>
          <w:lang w:val="en-GB"/>
        </w:rPr>
        <w:t>Model Q</w:t>
      </w:r>
      <w:r w:rsidR="00690A5A" w:rsidRPr="00340FF8">
        <w:rPr>
          <w:rFonts w:cs="Arial"/>
          <w:szCs w:val="26"/>
          <w:lang w:val="en-GB"/>
        </w:rPr>
        <w:t>uality Objective (MQO)</w:t>
      </w:r>
      <w:bookmarkEnd w:id="148"/>
      <w:bookmarkEnd w:id="149"/>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5954702"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r>
        <w:lastRenderedPageBreak/>
        <w:t>where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50" w:name="OLE_LINK1"/>
      <w:r w:rsidRPr="003E443D">
        <w:rPr>
          <w:rFonts w:ascii="Times New Roman" w:hAnsi="Times New Roman"/>
          <w:sz w:val="24"/>
          <w:szCs w:val="24"/>
        </w:rPr>
        <w:t>RMSE between observed and modeled values is</w:t>
      </w:r>
      <w:bookmarkEnd w:id="150"/>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C55581">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1" w:name="_Toc339200259"/>
      <w:bookmarkStart w:id="152" w:name="_Toc339200304"/>
      <w:bookmarkStart w:id="153" w:name="_Toc339200349"/>
      <w:bookmarkStart w:id="154" w:name="_Toc339200542"/>
      <w:bookmarkStart w:id="155" w:name="_Toc339200677"/>
      <w:bookmarkStart w:id="156" w:name="_Toc339200799"/>
      <w:bookmarkStart w:id="157" w:name="_Toc339200953"/>
      <w:bookmarkStart w:id="158" w:name="_Toc339201040"/>
      <w:bookmarkStart w:id="159" w:name="_Toc339201101"/>
      <w:bookmarkStart w:id="160" w:name="_Toc339201144"/>
      <w:bookmarkStart w:id="161" w:name="_Toc339201352"/>
      <w:bookmarkStart w:id="162" w:name="_Toc339201461"/>
      <w:bookmarkStart w:id="163" w:name="_Toc339201544"/>
      <w:bookmarkStart w:id="164" w:name="_Toc339300720"/>
      <w:bookmarkStart w:id="165" w:name="_Toc339301737"/>
      <w:bookmarkStart w:id="166" w:name="_Toc339302986"/>
      <w:bookmarkStart w:id="167" w:name="_Toc339307722"/>
      <w:bookmarkStart w:id="168" w:name="_Toc339311292"/>
      <w:bookmarkStart w:id="169" w:name="_Toc339314950"/>
      <w:bookmarkStart w:id="170" w:name="_Toc339315111"/>
      <w:bookmarkStart w:id="171" w:name="_Toc339315235"/>
      <w:bookmarkStart w:id="172" w:name="_Toc339610902"/>
      <w:bookmarkStart w:id="173" w:name="_Toc339611427"/>
      <w:bookmarkStart w:id="174" w:name="_Toc340147701"/>
      <w:bookmarkStart w:id="175" w:name="_Toc340163117"/>
      <w:bookmarkStart w:id="176" w:name="_Toc341429578"/>
      <w:bookmarkStart w:id="177" w:name="_Ref392487241"/>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5954703" r:id="rId25"/>
        </w:object>
      </w:r>
      <w:r w:rsidR="00BA0567">
        <w:t xml:space="preserve">    </w:t>
      </w:r>
      <w:bookmarkEnd w:id="177"/>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8" w:name="_Toc342032157"/>
      <w:bookmarkStart w:id="179" w:name="_Toc342032220"/>
      <w:bookmarkStart w:id="180" w:name="_Toc372900670"/>
      <w:bookmarkStart w:id="181" w:name="_Toc372901671"/>
      <w:bookmarkEnd w:id="178"/>
      <w:bookmarkEnd w:id="179"/>
      <w:bookmarkEnd w:id="180"/>
      <w:bookmarkEnd w:id="181"/>
    </w:p>
    <w:p w:rsidR="00690A5A" w:rsidRPr="00340FF8" w:rsidRDefault="00690A5A" w:rsidP="00DA4871">
      <w:pPr>
        <w:pStyle w:val="Heading3"/>
        <w:numPr>
          <w:ilvl w:val="1"/>
          <w:numId w:val="23"/>
        </w:numPr>
        <w:rPr>
          <w:rFonts w:cs="Arial"/>
          <w:szCs w:val="26"/>
          <w:lang w:val="en-GB"/>
        </w:rPr>
      </w:pPr>
      <w:bookmarkStart w:id="182" w:name="_Performance_criteria_for"/>
      <w:bookmarkStart w:id="183" w:name="_Ref392252598"/>
      <w:bookmarkStart w:id="184" w:name="_Toc412107628"/>
      <w:bookmarkEnd w:id="182"/>
      <w:r w:rsidRPr="00340FF8">
        <w:rPr>
          <w:rFonts w:cs="Arial"/>
          <w:szCs w:val="26"/>
          <w:lang w:val="en-GB"/>
        </w:rPr>
        <w:t>Performance criteria for Bias, R and SD</w:t>
      </w:r>
      <w:bookmarkEnd w:id="183"/>
      <w:bookmarkEnd w:id="184"/>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5" w:name="_Ref392487110"/>
    <w:bookmarkStart w:id="186"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5954704" r:id="rId27"/>
        </w:object>
      </w:r>
      <w:r w:rsidR="000A0EC8">
        <w:t xml:space="preserve">       </w:t>
      </w:r>
      <w:bookmarkEnd w:id="185"/>
      <w:bookmarkEnd w:id="186"/>
      <w:r w:rsidR="00BF1F82">
        <w:t>(3)</w:t>
      </w:r>
    </w:p>
    <w:p w:rsidR="00690A5A" w:rsidRDefault="00690A5A" w:rsidP="00F1339B">
      <w:pPr>
        <w:jc w:val="both"/>
      </w:pPr>
    </w:p>
    <w:p w:rsidR="00690A5A" w:rsidRDefault="00690A5A" w:rsidP="00F1339B">
      <w:pPr>
        <w:jc w:val="both"/>
      </w:pPr>
      <w:r>
        <w:t>can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5954705"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5954706"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5954707"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C55581">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r>
        <w:rPr>
          <w:rFonts w:cs="Times"/>
        </w:rPr>
        <w:t>σ</w:t>
      </w:r>
      <w:r w:rsidRPr="008A1D9E">
        <w:rPr>
          <w:vertAlign w:val="subscript"/>
        </w:rPr>
        <w:t>O</w:t>
      </w:r>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5954708"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5954709"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5954710"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7" w:name="table3"/>
      <w:bookmarkEnd w:id="187"/>
      <w:r>
        <w:t xml:space="preserve">Table </w:t>
      </w:r>
      <w:fldSimple w:instr=" SEQ Table \* ARABIC ">
        <w:r w:rsidR="00C55581">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8"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5954711"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5954712"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5954713"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5954714"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5954715"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5954716"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5954717"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5954718"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5954719"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5954720"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5954721"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9" w:name="_Ref392252623"/>
      <w:bookmarkEnd w:id="188"/>
      <w:r>
        <w:t xml:space="preserve">Table </w:t>
      </w:r>
      <w:fldSimple w:instr=" SEQ Table \* ARABIC ">
        <w:r w:rsidR="00C55581">
          <w:rPr>
            <w:noProof/>
          </w:rPr>
          <w:t>4</w:t>
        </w:r>
      </w:fldSimple>
      <w:bookmarkEnd w:id="189"/>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5954722"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90" w:name="_Toc392232677"/>
      <w:bookmarkStart w:id="191" w:name="_Toc392234442"/>
      <w:bookmarkStart w:id="192" w:name="_Toc392493286"/>
      <w:bookmarkStart w:id="193" w:name="_Toc392500159"/>
      <w:bookmarkStart w:id="194" w:name="_Toc392500231"/>
      <w:bookmarkStart w:id="195" w:name="_Toc392500303"/>
      <w:bookmarkStart w:id="196" w:name="_Toc392574260"/>
      <w:bookmarkStart w:id="197" w:name="_Toc392574403"/>
      <w:bookmarkStart w:id="198" w:name="_Toc392575351"/>
      <w:bookmarkStart w:id="199" w:name="_Toc392576521"/>
      <w:bookmarkStart w:id="200" w:name="_Toc392591450"/>
      <w:bookmarkStart w:id="201" w:name="_Toc398382439"/>
      <w:bookmarkStart w:id="202" w:name="_Toc398397646"/>
      <w:bookmarkStart w:id="203" w:name="_Toc398397720"/>
      <w:bookmarkStart w:id="204" w:name="_Toc398397794"/>
      <w:bookmarkStart w:id="205" w:name="_Toc399163213"/>
      <w:bookmarkStart w:id="206" w:name="_Toc399173963"/>
      <w:bookmarkStart w:id="207" w:name="_Toc399842366"/>
      <w:bookmarkStart w:id="208" w:name="_Toc410806009"/>
      <w:bookmarkStart w:id="209" w:name="_Toc41210762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10" w:name="_Toc392232678"/>
      <w:bookmarkStart w:id="211" w:name="_Toc392234443"/>
      <w:bookmarkStart w:id="212" w:name="_Toc392493287"/>
      <w:bookmarkStart w:id="213" w:name="_Toc392500160"/>
      <w:bookmarkStart w:id="214" w:name="_Toc392500232"/>
      <w:bookmarkStart w:id="215" w:name="_Toc392500304"/>
      <w:bookmarkStart w:id="216" w:name="_Toc392574261"/>
      <w:bookmarkStart w:id="217" w:name="_Toc392574404"/>
      <w:bookmarkStart w:id="218" w:name="_Toc392575352"/>
      <w:bookmarkStart w:id="219" w:name="_Toc392576522"/>
      <w:bookmarkStart w:id="220" w:name="_Toc392591451"/>
      <w:bookmarkStart w:id="221" w:name="_Toc398382440"/>
      <w:bookmarkStart w:id="222" w:name="_Toc398397647"/>
      <w:bookmarkStart w:id="223" w:name="_Toc398397721"/>
      <w:bookmarkStart w:id="224" w:name="_Toc398397795"/>
      <w:bookmarkStart w:id="225" w:name="_Toc399163214"/>
      <w:bookmarkStart w:id="226" w:name="_Toc399173964"/>
      <w:bookmarkStart w:id="227" w:name="_Toc399842367"/>
      <w:bookmarkStart w:id="228" w:name="_Toc410806010"/>
      <w:bookmarkStart w:id="229" w:name="_Toc41210763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30" w:name="_Toc392232679"/>
      <w:bookmarkStart w:id="231" w:name="_Toc392234444"/>
      <w:bookmarkStart w:id="232" w:name="_Toc392493288"/>
      <w:bookmarkStart w:id="233" w:name="_Toc392500161"/>
      <w:bookmarkStart w:id="234" w:name="_Toc392500233"/>
      <w:bookmarkStart w:id="235" w:name="_Toc392500305"/>
      <w:bookmarkStart w:id="236" w:name="_Toc392574262"/>
      <w:bookmarkStart w:id="237" w:name="_Toc392574405"/>
      <w:bookmarkStart w:id="238" w:name="_Toc392575353"/>
      <w:bookmarkStart w:id="239" w:name="_Toc392576523"/>
      <w:bookmarkStart w:id="240" w:name="_Toc392591452"/>
      <w:bookmarkStart w:id="241" w:name="_Toc398382441"/>
      <w:bookmarkStart w:id="242" w:name="_Toc398397648"/>
      <w:bookmarkStart w:id="243" w:name="_Toc398397722"/>
      <w:bookmarkStart w:id="244" w:name="_Toc398397796"/>
      <w:bookmarkStart w:id="245" w:name="_Toc399163215"/>
      <w:bookmarkStart w:id="246" w:name="_Toc399173965"/>
      <w:bookmarkStart w:id="247" w:name="_Toc399842368"/>
      <w:bookmarkStart w:id="248" w:name="_Toc410806011"/>
      <w:bookmarkStart w:id="249" w:name="_Toc41210763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50" w:name="_Toc392232680"/>
      <w:bookmarkStart w:id="251" w:name="_Toc392234445"/>
      <w:bookmarkStart w:id="252" w:name="_Toc392493289"/>
      <w:bookmarkStart w:id="253" w:name="_Toc392500162"/>
      <w:bookmarkStart w:id="254" w:name="_Toc392500234"/>
      <w:bookmarkStart w:id="255" w:name="_Toc392500306"/>
      <w:bookmarkStart w:id="256" w:name="_Toc392574263"/>
      <w:bookmarkStart w:id="257" w:name="_Toc392574406"/>
      <w:bookmarkStart w:id="258" w:name="_Toc392575354"/>
      <w:bookmarkStart w:id="259" w:name="_Toc392576524"/>
      <w:bookmarkStart w:id="260" w:name="_Toc392591453"/>
      <w:bookmarkStart w:id="261" w:name="_Toc398382442"/>
      <w:bookmarkStart w:id="262" w:name="_Toc398397649"/>
      <w:bookmarkStart w:id="263" w:name="_Toc398397723"/>
      <w:bookmarkStart w:id="264" w:name="_Toc398397797"/>
      <w:bookmarkStart w:id="265" w:name="_Toc399163216"/>
      <w:bookmarkStart w:id="266" w:name="_Toc399173966"/>
      <w:bookmarkStart w:id="267" w:name="_Toc399842369"/>
      <w:bookmarkStart w:id="268" w:name="_Toc410806012"/>
      <w:bookmarkStart w:id="269" w:name="_Toc412107632"/>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70" w:name="_Toc392232681"/>
      <w:bookmarkStart w:id="271" w:name="_Toc392234446"/>
      <w:bookmarkStart w:id="272" w:name="_Toc392493290"/>
      <w:bookmarkStart w:id="273" w:name="_Toc392500163"/>
      <w:bookmarkStart w:id="274" w:name="_Toc392500235"/>
      <w:bookmarkStart w:id="275" w:name="_Toc392500307"/>
      <w:bookmarkStart w:id="276" w:name="_Toc392574264"/>
      <w:bookmarkStart w:id="277" w:name="_Toc392574407"/>
      <w:bookmarkStart w:id="278" w:name="_Toc392575355"/>
      <w:bookmarkStart w:id="279" w:name="_Toc392576525"/>
      <w:bookmarkStart w:id="280" w:name="_Toc392591454"/>
      <w:bookmarkStart w:id="281" w:name="_Toc398382443"/>
      <w:bookmarkStart w:id="282" w:name="_Toc398397650"/>
      <w:bookmarkStart w:id="283" w:name="_Toc398397724"/>
      <w:bookmarkStart w:id="284" w:name="_Toc398397798"/>
      <w:bookmarkStart w:id="285" w:name="_Toc399163217"/>
      <w:bookmarkStart w:id="286" w:name="_Toc399173967"/>
      <w:bookmarkStart w:id="287" w:name="_Toc399842370"/>
      <w:bookmarkStart w:id="288" w:name="_Toc410806013"/>
      <w:bookmarkStart w:id="289" w:name="_Toc412107633"/>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90" w:name="_Toc392232682"/>
      <w:bookmarkStart w:id="291" w:name="_Toc392234447"/>
      <w:bookmarkStart w:id="292" w:name="_Toc392493291"/>
      <w:bookmarkStart w:id="293" w:name="_Toc392500164"/>
      <w:bookmarkStart w:id="294" w:name="_Toc392500236"/>
      <w:bookmarkStart w:id="295" w:name="_Toc392500308"/>
      <w:bookmarkStart w:id="296" w:name="_Toc392574265"/>
      <w:bookmarkStart w:id="297" w:name="_Toc392574408"/>
      <w:bookmarkStart w:id="298" w:name="_Toc392575356"/>
      <w:bookmarkStart w:id="299" w:name="_Toc392576526"/>
      <w:bookmarkStart w:id="300" w:name="_Toc392591455"/>
      <w:bookmarkStart w:id="301" w:name="_Toc398382444"/>
      <w:bookmarkStart w:id="302" w:name="_Toc398397651"/>
      <w:bookmarkStart w:id="303" w:name="_Toc398397725"/>
      <w:bookmarkStart w:id="304" w:name="_Toc398397799"/>
      <w:bookmarkStart w:id="305" w:name="_Toc399163218"/>
      <w:bookmarkStart w:id="306" w:name="_Toc399173968"/>
      <w:bookmarkStart w:id="307" w:name="_Toc399842371"/>
      <w:bookmarkStart w:id="308" w:name="_Toc410806014"/>
      <w:bookmarkStart w:id="309" w:name="_Toc412107634"/>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7C1FEB" w:rsidRPr="00340FF8" w:rsidRDefault="007C1FEB" w:rsidP="00DA4871">
      <w:pPr>
        <w:pStyle w:val="Heading3"/>
        <w:numPr>
          <w:ilvl w:val="1"/>
          <w:numId w:val="32"/>
        </w:numPr>
        <w:rPr>
          <w:rFonts w:cs="Arial"/>
          <w:szCs w:val="26"/>
          <w:lang w:val="en-GB"/>
        </w:rPr>
      </w:pPr>
      <w:bookmarkStart w:id="310" w:name="_Performance_criteria_for_1"/>
      <w:bookmarkStart w:id="311" w:name="_Toc412107635"/>
      <w:bookmarkEnd w:id="310"/>
      <w:r w:rsidRPr="00340FF8">
        <w:rPr>
          <w:rFonts w:cs="Arial"/>
          <w:szCs w:val="26"/>
          <w:lang w:val="en-GB"/>
        </w:rPr>
        <w:t>Performance criteria for high percentile values</w:t>
      </w:r>
      <w:bookmarkEnd w:id="311"/>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12"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5954723" r:id="rId65"/>
        </w:object>
      </w:r>
      <w:r w:rsidR="00BA0567">
        <w:t xml:space="preserve">         </w:t>
      </w:r>
      <w:r w:rsidR="007C1FEB">
        <w:t>(</w:t>
      </w:r>
      <w:bookmarkEnd w:id="312"/>
      <w:r w:rsidR="00BF1F82">
        <w:t>13)</w:t>
      </w:r>
    </w:p>
    <w:p w:rsidR="007C1FEB" w:rsidRDefault="007C1FEB" w:rsidP="006600DA">
      <w:r>
        <w:t>where “perc” is a selected percentile value and M</w:t>
      </w:r>
      <w:r w:rsidRPr="006600DA">
        <w:rPr>
          <w:sz w:val="18"/>
        </w:rPr>
        <w:t>perc</w:t>
      </w:r>
      <w:r>
        <w:t xml:space="preserve"> and O</w:t>
      </w:r>
      <w:r w:rsidRPr="006600DA">
        <w:rPr>
          <w:sz w:val="16"/>
        </w:rPr>
        <w:t>perc</w:t>
      </w:r>
      <w:r>
        <w:t xml:space="preserve"> are the modelled and observed values corresponding to the selected percentile. The denominator is directly given as a function of the </w:t>
      </w:r>
      <w:r w:rsidR="00B4575B">
        <w:t>measurement</w:t>
      </w:r>
      <w:r>
        <w:t xml:space="preserve"> uncertainty characterizing the O</w:t>
      </w:r>
      <w:r w:rsidRPr="006649DD">
        <w:rPr>
          <w:sz w:val="16"/>
        </w:rPr>
        <w:t>perc</w:t>
      </w:r>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13" w:name="_An_expression_for"/>
      <w:bookmarkStart w:id="314" w:name="_Ref398395875"/>
      <w:bookmarkStart w:id="315" w:name="_Toc412107636"/>
      <w:bookmarkStart w:id="316" w:name="_Ref392252482"/>
      <w:bookmarkStart w:id="317" w:name="_Ref341164944"/>
      <w:bookmarkEnd w:id="313"/>
      <w:r w:rsidRPr="00340FF8">
        <w:rPr>
          <w:rFonts w:cs="Arial"/>
          <w:szCs w:val="26"/>
          <w:lang w:val="en-GB"/>
        </w:rPr>
        <w:t>An expression for the measurement uncertaint</w:t>
      </w:r>
      <w:r w:rsidR="00F90CE1">
        <w:rPr>
          <w:rFonts w:cs="Arial"/>
          <w:szCs w:val="26"/>
          <w:lang w:val="en-GB"/>
        </w:rPr>
        <w:t>y</w:t>
      </w:r>
      <w:bookmarkEnd w:id="314"/>
      <w:bookmarkEnd w:id="315"/>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r w:rsidRPr="006D5BBE">
        <w:rPr>
          <w:sz w:val="18"/>
        </w:rPr>
        <w:t>perc</w:t>
      </w:r>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8"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5954724" r:id="rId67"/>
        </w:object>
      </w:r>
      <w:r>
        <w:t xml:space="preserve">   (</w:t>
      </w:r>
      <w:bookmarkEnd w:id="318"/>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406ACD"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represents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r>
        <w:rPr>
          <w:rFonts w:ascii="Times New Roman" w:hAnsi="Times New Roman"/>
          <w:sz w:val="24"/>
          <w:szCs w:val="24"/>
          <w:lang w:val="en-GB"/>
        </w:rPr>
        <w:t xml:space="preserve">α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r>
        <w:rPr>
          <w:rFonts w:ascii="Times New Roman" w:hAnsi="Times New Roman"/>
          <w:sz w:val="24"/>
          <w:szCs w:val="24"/>
          <w:lang w:val="en-GB"/>
        </w:rPr>
        <w:t xml:space="preserve">k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l</w:t>
      </w:r>
      <w:r w:rsidR="008D157A">
        <w:rPr>
          <w:rFonts w:ascii="Times New Roman" w:hAnsi="Times New Roman"/>
          <w:sz w:val="24"/>
          <w:szCs w:val="24"/>
          <w:lang w:val="en-GB"/>
        </w:rPr>
        <w:t>ie</w:t>
      </w:r>
      <w:r w:rsidRPr="005E54DB">
        <w:rPr>
          <w:rFonts w:ascii="Times New Roman" w:hAnsi="Times New Roman"/>
          <w:sz w:val="24"/>
          <w:szCs w:val="24"/>
          <w:lang w:val="en-GB"/>
        </w:rPr>
        <w:t xml:space="preserve">s within the interval of confidence consisting in </w:t>
      </w:r>
      <w:r>
        <w:rPr>
          <w:rFonts w:ascii="Times New Roman" w:hAnsi="Times New Roman"/>
          <w:sz w:val="24"/>
          <w:szCs w:val="24"/>
          <w:lang w:val="en-GB"/>
        </w:rPr>
        <w:t>O</w:t>
      </w:r>
      <w:r w:rsidRPr="005E54DB">
        <w:rPr>
          <w:rFonts w:ascii="Times New Roman" w:hAnsi="Times New Roman"/>
          <w:sz w:val="24"/>
          <w:szCs w:val="24"/>
          <w:vertAlign w:val="subscript"/>
          <w:lang w:val="en-GB"/>
        </w:rPr>
        <w:t>i</w:t>
      </w:r>
      <w:r w:rsidRPr="005E54DB">
        <w:rPr>
          <w:rFonts w:ascii="Times New Roman" w:hAnsi="Times New Roman"/>
          <w:sz w:val="24"/>
          <w:szCs w:val="24"/>
          <w:lang w:val="en-GB"/>
        </w:rPr>
        <w:t xml:space="preserve"> ± U. Most commonly, the expanded uncertainty is scaled by using the coverage factor k = 2, to give a level of confidence of approximately 95 percent</w:t>
      </w:r>
      <w:r>
        <w:rPr>
          <w:rFonts w:ascii="Times New Roman" w:hAnsi="Times New Roman"/>
          <w:sz w:val="24"/>
          <w:szCs w:val="24"/>
          <w:lang w:val="en-GB"/>
        </w:rPr>
        <w:t>s</w:t>
      </w:r>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C55581">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9"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5954725" r:id="rId69"/>
        </w:object>
      </w:r>
      <w:r w:rsidRPr="00B139D6">
        <w:t xml:space="preserve">   (</w:t>
      </w:r>
      <w:bookmarkEnd w:id="319"/>
      <w:r w:rsidRPr="00B139D6">
        <w:t>15)</w:t>
      </w:r>
    </w:p>
    <w:p w:rsidR="00F90CE1" w:rsidRPr="00B139D6" w:rsidRDefault="00F90CE1" w:rsidP="00F90CE1">
      <w:r>
        <w:t xml:space="preserve">where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5954726"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20"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5954727" r:id="rId73"/>
        </w:object>
      </w:r>
      <w:r w:rsidRPr="00B139D6">
        <w:t xml:space="preserve">  (</w:t>
      </w:r>
      <w:bookmarkEnd w:id="320"/>
      <w:r w:rsidRPr="00B139D6">
        <w:t>16)</w:t>
      </w:r>
    </w:p>
    <w:p w:rsidR="00F90CE1" w:rsidRDefault="00F90CE1" w:rsidP="00F90CE1">
      <w:pPr>
        <w:jc w:val="both"/>
        <w:rPr>
          <w:lang w:val="en-GB"/>
        </w:rPr>
      </w:pPr>
      <w:r>
        <w:rPr>
          <w:lang w:val="en-GB"/>
        </w:rPr>
        <w:t xml:space="preserve">where </w:t>
      </w:r>
      <w:r w:rsidRPr="00627005">
        <w:rPr>
          <w:lang w:val="en-GB"/>
        </w:rPr>
        <w:t>N</w:t>
      </w:r>
      <w:r w:rsidRPr="006600DA">
        <w:rPr>
          <w:sz w:val="18"/>
          <w:lang w:val="en-GB"/>
        </w:rPr>
        <w:t>p</w:t>
      </w:r>
      <w:r w:rsidRPr="00627005">
        <w:rPr>
          <w:lang w:val="en-GB"/>
        </w:rPr>
        <w:t xml:space="preserve"> and N</w:t>
      </w:r>
      <w:r w:rsidRPr="006600DA">
        <w:rPr>
          <w:sz w:val="18"/>
          <w:lang w:val="en-GB"/>
        </w:rPr>
        <w:t>np</w:t>
      </w:r>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As seen in equation (16) the standard deviation term is assumed to be linearly related to the observed mean value in the annual average formulation. The calculation of the N</w:t>
      </w:r>
      <w:r w:rsidRPr="006600DA">
        <w:rPr>
          <w:sz w:val="18"/>
          <w:lang w:val="en-GB"/>
        </w:rPr>
        <w:t>p</w:t>
      </w:r>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C55581" w:rsidRPr="007C1FEB">
        <w:rPr>
          <w:position w:val="-32"/>
        </w:rPr>
        <w:pict>
          <v:shape id="_x0000_i1081" type="#_x0000_t75" style="width:139.5pt;height:40pt">
            <v:imagedata r:id="rId64" o:title=""/>
          </v:shape>
        </w:pict>
      </w:r>
      <w:r w:rsidR="00C55581">
        <w:t xml:space="preserve">         (</w:t>
      </w:r>
      <w:r>
        <w:rPr>
          <w:lang w:val="en-GB"/>
        </w:rPr>
        <w:fldChar w:fldCharType="end"/>
      </w:r>
      <w:r w:rsidR="00E40419">
        <w:rPr>
          <w:lang w:val="en-GB"/>
        </w:rPr>
        <w:t>13</w:t>
      </w:r>
      <w:r w:rsidR="00F17452">
        <w:rPr>
          <w:lang w:val="en-GB"/>
        </w:rPr>
        <w:t>)</w:t>
      </w:r>
      <w:r>
        <w:rPr>
          <w:lang w:val="en-GB"/>
        </w:rPr>
        <w:t>, equation (14) is used with O=O</w:t>
      </w:r>
      <w:r w:rsidRPr="006600DA">
        <w:rPr>
          <w:sz w:val="18"/>
          <w:lang w:val="en-GB"/>
        </w:rPr>
        <w:t>perc</w:t>
      </w:r>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406ACD" w:rsidP="00F90CE1">
            <w:pPr>
              <w:jc w:val="center"/>
              <w:rPr>
                <w:lang w:val="en-GB"/>
              </w:rPr>
            </w:pPr>
            <m:oMathPara>
              <m:oMath>
                <m:sSubSup>
                  <m:sSubSupPr>
                    <m:ctrlPr>
                      <w:ins w:id="321"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r w:rsidRPr="004F1732">
              <w:rPr>
                <w:lang w:val="en-GB"/>
              </w:rPr>
              <w:t>Np</w:t>
            </w:r>
          </w:p>
        </w:tc>
        <w:tc>
          <w:tcPr>
            <w:tcW w:w="1274" w:type="dxa"/>
          </w:tcPr>
          <w:p w:rsidR="00F90CE1" w:rsidRPr="004F1732" w:rsidRDefault="00F90CE1" w:rsidP="00F90CE1">
            <w:pPr>
              <w:jc w:val="center"/>
              <w:rPr>
                <w:lang w:val="en-GB"/>
              </w:rPr>
            </w:pPr>
            <w:r w:rsidRPr="004F1732">
              <w:rPr>
                <w:lang w:val="en-GB"/>
              </w:rPr>
              <w:t>Nnp</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ug/m3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ug/m3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ug/m3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ug/m3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22" w:name="_Ref398382164"/>
      <w:bookmarkStart w:id="323" w:name="_Ref392493698"/>
      <w:r>
        <w:t xml:space="preserve">Table </w:t>
      </w:r>
      <w:fldSimple w:instr=" SEQ Table \* ARABIC ">
        <w:r w:rsidR="00C55581">
          <w:rPr>
            <w:noProof/>
          </w:rPr>
          <w:t>5</w:t>
        </w:r>
      </w:fldSimple>
      <w:bookmarkEnd w:id="322"/>
      <w:r>
        <w:t>: List of the parameters used to calculate the uncertainty (see formulas (15) and (16))</w:t>
      </w:r>
      <w:bookmarkEnd w:id="323"/>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C55581">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C55581">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C55581">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C55581">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C55581">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C55581">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24" w:name="_Ref398370787"/>
            <w:r>
              <w:t xml:space="preserve">Figure </w:t>
            </w:r>
            <w:fldSimple w:instr=" SEQ Figure \* ARABIC ">
              <w:r w:rsidR="00C55581">
                <w:rPr>
                  <w:noProof/>
                </w:rPr>
                <w:t>7</w:t>
              </w:r>
            </w:fldSimple>
            <w:bookmarkEnd w:id="324"/>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C55581">
        <w:t xml:space="preserve">Figure </w:t>
      </w:r>
      <w:r w:rsidR="00C55581">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6" type="#_x0000_t75" style="width:76.5pt;height:21pt" o:ole="">
            <v:imagedata r:id="rId81" o:title=""/>
          </v:shape>
          <o:OLEObject Type="Embed" ProgID="Equation.3" ShapeID="_x0000_i1056" DrawAspect="Content" ObjectID="_1485954728" r:id="rId82"/>
        </w:object>
      </w:r>
      <w:r w:rsidRPr="006B094A">
        <w:t xml:space="preserve">. </w:t>
      </w:r>
      <w:r w:rsidRPr="00766C18">
        <w:t xml:space="preserve">Based on 2009 observations, the following values of </w:t>
      </w:r>
      <w:r w:rsidRPr="00766C18">
        <w:rPr>
          <w:position w:val="-10"/>
        </w:rPr>
        <w:object w:dxaOrig="320" w:dyaOrig="260">
          <v:shape id="_x0000_i1057" type="#_x0000_t75" style="width:15pt;height:12pt" o:ole="">
            <v:imagedata r:id="rId83" o:title=""/>
          </v:shape>
          <o:OLEObject Type="Embed" ProgID="Equation.3" ShapeID="_x0000_i1057" DrawAspect="Content" ObjectID="_1485954729"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25" w:name="_An_alternative_formulation"/>
      <w:bookmarkStart w:id="326" w:name="_Ref398395879"/>
      <w:bookmarkStart w:id="327" w:name="_Toc412107637"/>
      <w:bookmarkEnd w:id="325"/>
      <w:r>
        <w:rPr>
          <w:rFonts w:cs="Arial"/>
          <w:szCs w:val="26"/>
          <w:lang w:val="en-GB"/>
        </w:rPr>
        <w:lastRenderedPageBreak/>
        <w:t>An alternative formulation</w:t>
      </w:r>
      <w:bookmarkEnd w:id="316"/>
      <w:r w:rsidR="00945438">
        <w:rPr>
          <w:rFonts w:cs="Arial"/>
          <w:szCs w:val="26"/>
          <w:lang w:val="en-GB"/>
        </w:rPr>
        <w:t xml:space="preserve"> for the observation uncertainty</w:t>
      </w:r>
      <w:bookmarkEnd w:id="326"/>
      <w:bookmarkEnd w:id="327"/>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8" type="#_x0000_t75" style="width:16.5pt;height:10.5pt" o:ole="">
            <v:imagedata r:id="rId85" o:title=""/>
          </v:shape>
          <o:OLEObject Type="Embed" ProgID="Equation.3" ShapeID="_x0000_i1058" DrawAspect="Content" ObjectID="_1485954730"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9" type="#_x0000_t75" style="width:55.5pt;height:17pt" o:ole="">
            <v:imagedata r:id="rId87" o:title=""/>
          </v:shape>
          <o:OLEObject Type="Embed" ProgID="Equation.3" ShapeID="_x0000_i1059" DrawAspect="Content" ObjectID="_1485954731"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0" type="#_x0000_t75" style="width:343.5pt;height:43.5pt" o:ole="">
            <v:imagedata r:id="rId89" o:title=""/>
          </v:shape>
          <o:OLEObject Type="Embed" ProgID="Equation.3" ShapeID="_x0000_i1060" DrawAspect="Content" ObjectID="_1485954732"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1" type="#_x0000_t75" style="width:165.5pt;height:38.5pt" o:ole="">
            <v:imagedata r:id="rId91" o:title=""/>
          </v:shape>
          <o:OLEObject Type="Embed" ProgID="Equation.3" ShapeID="_x0000_i1061" DrawAspect="Content" ObjectID="_1485954733" r:id="rId92"/>
        </w:object>
      </w:r>
    </w:p>
    <w:p w:rsidR="00094F45" w:rsidRDefault="00094F45" w:rsidP="00F90CE1">
      <w:pPr>
        <w:jc w:val="both"/>
      </w:pPr>
    </w:p>
    <w:p w:rsidR="00496298" w:rsidRDefault="00094F45" w:rsidP="00F90CE1">
      <w:pPr>
        <w:jc w:val="both"/>
      </w:pPr>
      <w:r>
        <w:t xml:space="preserve">where L is a low range concentration value </w:t>
      </w:r>
      <w:r w:rsidR="00496298">
        <w:t xml:space="preserve">(i..e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2" type="#_x0000_t75" style="width:251pt;height:88.5pt" o:ole="">
            <v:imagedata r:id="rId93" o:title=""/>
          </v:shape>
          <o:OLEObject Type="Embed" ProgID="Equation.3" ShapeID="_x0000_i1062" DrawAspect="Content" ObjectID="_1485954734"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3" type="#_x0000_t75" style="width:16.5pt;height:10.5pt" o:ole="">
            <v:imagedata r:id="rId85" o:title=""/>
          </v:shape>
          <o:OLEObject Type="Embed" ProgID="Equation.3" ShapeID="_x0000_i1063" DrawAspect="Content" ObjectID="_1485954735" r:id="rId95"/>
        </w:object>
      </w:r>
      <w:r w:rsidRPr="00766C18">
        <w:t xml:space="preserve">and </w:t>
      </w:r>
      <w:r w:rsidRPr="00496298">
        <w:rPr>
          <w:position w:val="-10"/>
        </w:rPr>
        <w:object w:dxaOrig="1200" w:dyaOrig="360">
          <v:shape id="_x0000_i1064" type="#_x0000_t75" style="width:55.5pt;height:17pt" o:ole="">
            <v:imagedata r:id="rId96" o:title=""/>
          </v:shape>
          <o:OLEObject Type="Embed" ProgID="Equation.3" ShapeID="_x0000_i1064" DrawAspect="Content" ObjectID="_1485954736"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C55581">
        <w:t xml:space="preserve">Table </w:t>
      </w:r>
      <w:r w:rsidR="00C55581">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406ACD" w:rsidP="00C53ADF">
            <w:pPr>
              <w:jc w:val="center"/>
              <w:rPr>
                <w:lang w:val="en-GB"/>
              </w:rPr>
            </w:pPr>
            <m:oMathPara>
              <m:oMath>
                <m:sSup>
                  <m:sSupPr>
                    <m:ctrlPr>
                      <w:ins w:id="328"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406ACD" w:rsidP="00DB11A8">
            <w:pPr>
              <w:jc w:val="center"/>
              <w:rPr>
                <w:lang w:val="en-GB"/>
              </w:rPr>
            </w:pPr>
            <m:oMathPara>
              <m:oMath>
                <m:sSup>
                  <m:sSupPr>
                    <m:ctrlPr>
                      <w:ins w:id="329"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r w:rsidRPr="004F1732">
              <w:rPr>
                <w:lang w:val="en-GB"/>
              </w:rPr>
              <w:t>Np</w:t>
            </w:r>
          </w:p>
        </w:tc>
        <w:tc>
          <w:tcPr>
            <w:tcW w:w="1274" w:type="dxa"/>
          </w:tcPr>
          <w:p w:rsidR="00F85268" w:rsidRPr="004F1732" w:rsidRDefault="00F85268" w:rsidP="00DB11A8">
            <w:pPr>
              <w:jc w:val="center"/>
              <w:rPr>
                <w:lang w:val="en-GB"/>
              </w:rPr>
            </w:pPr>
            <w:r w:rsidRPr="004F1732">
              <w:rPr>
                <w:lang w:val="en-GB"/>
              </w:rPr>
              <w:t>Nnp</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ug/m3</w:t>
            </w:r>
          </w:p>
        </w:tc>
        <w:tc>
          <w:tcPr>
            <w:tcW w:w="1365" w:type="dxa"/>
          </w:tcPr>
          <w:p w:rsidR="00F85268" w:rsidRPr="004F1732" w:rsidRDefault="00F85268" w:rsidP="00DB11A8">
            <w:pPr>
              <w:jc w:val="center"/>
              <w:rPr>
                <w:lang w:val="en-GB"/>
              </w:rPr>
            </w:pPr>
            <w:r>
              <w:rPr>
                <w:lang w:val="en-GB"/>
              </w:rPr>
              <w:t>48 ug/m3</w:t>
            </w:r>
          </w:p>
        </w:tc>
        <w:tc>
          <w:tcPr>
            <w:tcW w:w="1409" w:type="dxa"/>
          </w:tcPr>
          <w:p w:rsidR="00F85268" w:rsidRPr="004F1732" w:rsidRDefault="00F85268" w:rsidP="00DB11A8">
            <w:pPr>
              <w:jc w:val="center"/>
              <w:rPr>
                <w:lang w:val="en-GB"/>
              </w:rPr>
            </w:pPr>
            <w:r>
              <w:rPr>
                <w:lang w:val="en-GB"/>
              </w:rPr>
              <w:t>9.6 ug/m3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ug/m3</w:t>
            </w:r>
          </w:p>
        </w:tc>
        <w:tc>
          <w:tcPr>
            <w:tcW w:w="1365" w:type="dxa"/>
          </w:tcPr>
          <w:p w:rsidR="00F85268" w:rsidRPr="004F1732" w:rsidRDefault="00F85268" w:rsidP="00DB11A8">
            <w:pPr>
              <w:jc w:val="center"/>
              <w:rPr>
                <w:lang w:val="en-GB"/>
              </w:rPr>
            </w:pPr>
            <w:r>
              <w:rPr>
                <w:lang w:val="en-GB"/>
              </w:rPr>
              <w:t>15.1 ug/m3</w:t>
            </w:r>
          </w:p>
        </w:tc>
        <w:tc>
          <w:tcPr>
            <w:tcW w:w="1409" w:type="dxa"/>
          </w:tcPr>
          <w:p w:rsidR="00F85268" w:rsidRPr="004F1732" w:rsidRDefault="00F85268" w:rsidP="00DB11A8">
            <w:pPr>
              <w:jc w:val="center"/>
              <w:rPr>
                <w:lang w:val="en-GB"/>
              </w:rPr>
            </w:pPr>
            <w:r>
              <w:rPr>
                <w:lang w:val="en-GB"/>
              </w:rPr>
              <w:t>11.9 ug/m3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ug/m3</w:t>
            </w:r>
          </w:p>
        </w:tc>
        <w:tc>
          <w:tcPr>
            <w:tcW w:w="1365" w:type="dxa"/>
          </w:tcPr>
          <w:p w:rsidR="00F85268" w:rsidRPr="004F1732" w:rsidRDefault="00F85268" w:rsidP="00DB11A8">
            <w:pPr>
              <w:jc w:val="center"/>
              <w:rPr>
                <w:lang w:val="en-GB"/>
              </w:rPr>
            </w:pPr>
            <w:r>
              <w:rPr>
                <w:lang w:val="en-GB"/>
              </w:rPr>
              <w:t>14 ug/m3</w:t>
            </w:r>
          </w:p>
        </w:tc>
        <w:tc>
          <w:tcPr>
            <w:tcW w:w="1409" w:type="dxa"/>
          </w:tcPr>
          <w:p w:rsidR="00F85268" w:rsidRPr="004F1732" w:rsidRDefault="00F85268" w:rsidP="00DB11A8">
            <w:pPr>
              <w:jc w:val="center"/>
              <w:rPr>
                <w:lang w:val="en-GB"/>
              </w:rPr>
            </w:pPr>
            <w:r>
              <w:rPr>
                <w:lang w:val="en-GB"/>
              </w:rPr>
              <w:t>1.87 ug/m3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25 ug/m3</w:t>
            </w:r>
          </w:p>
        </w:tc>
        <w:tc>
          <w:tcPr>
            <w:tcW w:w="1365" w:type="dxa"/>
          </w:tcPr>
          <w:p w:rsidR="00F85268" w:rsidRPr="004F1732" w:rsidRDefault="00F85268" w:rsidP="00DB11A8">
            <w:pPr>
              <w:jc w:val="center"/>
              <w:rPr>
                <w:lang w:val="en-GB"/>
              </w:rPr>
            </w:pPr>
            <w:r>
              <w:rPr>
                <w:lang w:val="en-GB"/>
              </w:rPr>
              <w:t>9 ug/m3</w:t>
            </w:r>
          </w:p>
        </w:tc>
        <w:tc>
          <w:tcPr>
            <w:tcW w:w="1409" w:type="dxa"/>
          </w:tcPr>
          <w:p w:rsidR="00F85268" w:rsidRPr="004F1732" w:rsidRDefault="00F85268" w:rsidP="00DB11A8">
            <w:pPr>
              <w:jc w:val="center"/>
              <w:rPr>
                <w:lang w:val="en-GB"/>
              </w:rPr>
            </w:pPr>
            <w:r>
              <w:rPr>
                <w:lang w:val="en-GB"/>
              </w:rPr>
              <w:t>2.01 ug/m3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C55581">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30" w:name="_Ref399842265"/>
      <w:bookmarkStart w:id="331" w:name="_Toc412107638"/>
      <w:r w:rsidRPr="00340FF8">
        <w:rPr>
          <w:rFonts w:cs="Arial"/>
          <w:szCs w:val="26"/>
          <w:lang w:val="en-GB"/>
        </w:rPr>
        <w:t>The 90% principle</w:t>
      </w:r>
      <w:bookmarkEnd w:id="116"/>
      <w:bookmarkEnd w:id="317"/>
      <w:bookmarkEnd w:id="330"/>
      <w:bookmarkEnd w:id="331"/>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Section </w:t>
        </w:r>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C55581">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32" w:name="_Benchmarking_report"/>
      <w:bookmarkStart w:id="333" w:name="_Ref341164505"/>
      <w:bookmarkStart w:id="334" w:name="_Ref341164664"/>
      <w:bookmarkStart w:id="335" w:name="_Toc412107639"/>
      <w:bookmarkEnd w:id="332"/>
      <w:r>
        <w:rPr>
          <w:lang w:val="en-GB"/>
        </w:rPr>
        <w:t>Benchmarking report</w:t>
      </w:r>
      <w:bookmarkEnd w:id="333"/>
      <w:bookmarkEnd w:id="334"/>
      <w:bookmarkEnd w:id="335"/>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36" w:name="_Toc339200546"/>
      <w:bookmarkStart w:id="337" w:name="_Toc339200681"/>
      <w:bookmarkStart w:id="338" w:name="_Toc339200803"/>
      <w:bookmarkStart w:id="339" w:name="_Toc339200957"/>
      <w:bookmarkStart w:id="340" w:name="_Toc339201044"/>
      <w:bookmarkStart w:id="341" w:name="_Toc339201105"/>
      <w:bookmarkStart w:id="342" w:name="_Toc339201148"/>
      <w:bookmarkStart w:id="343" w:name="_Toc339201356"/>
      <w:bookmarkStart w:id="344" w:name="_Toc339201465"/>
      <w:bookmarkStart w:id="345" w:name="_Toc339201548"/>
      <w:bookmarkStart w:id="346" w:name="_Toc339300724"/>
      <w:bookmarkStart w:id="347" w:name="_Toc339301741"/>
      <w:bookmarkStart w:id="348" w:name="_Toc339302990"/>
      <w:bookmarkStart w:id="349" w:name="_Toc339307726"/>
      <w:bookmarkStart w:id="350" w:name="_Toc339311296"/>
      <w:bookmarkStart w:id="351" w:name="_Toc339314954"/>
      <w:bookmarkStart w:id="352" w:name="_Toc339315115"/>
      <w:bookmarkStart w:id="353" w:name="_Toc339315239"/>
      <w:bookmarkStart w:id="354" w:name="_Toc339610906"/>
      <w:bookmarkStart w:id="355" w:name="_Toc339611431"/>
      <w:bookmarkStart w:id="356" w:name="_Toc340147705"/>
      <w:bookmarkStart w:id="357" w:name="_Toc340163121"/>
      <w:bookmarkStart w:id="358" w:name="_Toc341429582"/>
      <w:bookmarkStart w:id="359" w:name="_Toc342032161"/>
      <w:bookmarkStart w:id="360" w:name="_Toc342032224"/>
      <w:bookmarkStart w:id="361" w:name="_Toc372900675"/>
      <w:bookmarkStart w:id="362" w:name="_Toc372901676"/>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690A5A" w:rsidRPr="00340FF8" w:rsidRDefault="00690A5A" w:rsidP="00DA4871">
      <w:pPr>
        <w:pStyle w:val="Heading3"/>
        <w:numPr>
          <w:ilvl w:val="1"/>
          <w:numId w:val="32"/>
        </w:numPr>
        <w:rPr>
          <w:rFonts w:cs="Arial"/>
          <w:szCs w:val="26"/>
          <w:lang w:val="en-GB"/>
        </w:rPr>
      </w:pPr>
      <w:bookmarkStart w:id="363" w:name="_Ref392507105"/>
      <w:bookmarkStart w:id="364" w:name="_Ref392507134"/>
      <w:bookmarkStart w:id="365" w:name="_Ref392507245"/>
      <w:bookmarkStart w:id="366" w:name="_Toc412107640"/>
      <w:r w:rsidRPr="00340FF8">
        <w:rPr>
          <w:rFonts w:cs="Arial"/>
          <w:szCs w:val="26"/>
          <w:lang w:val="en-GB"/>
        </w:rPr>
        <w:t>Hourly frequency</w:t>
      </w:r>
      <w:bookmarkEnd w:id="363"/>
      <w:bookmarkEnd w:id="364"/>
      <w:bookmarkEnd w:id="365"/>
      <w:bookmarkEnd w:id="366"/>
    </w:p>
    <w:p w:rsidR="00690A5A" w:rsidRPr="005E15A3" w:rsidRDefault="00690A5A" w:rsidP="005E15A3">
      <w:pPr>
        <w:pStyle w:val="Heading4"/>
        <w:rPr>
          <w:b w:val="0"/>
          <w:i/>
          <w:sz w:val="24"/>
          <w:szCs w:val="24"/>
          <w:u w:val="single"/>
          <w:lang w:val="en-GB"/>
        </w:rPr>
      </w:pPr>
      <w:bookmarkStart w:id="367" w:name="_Target_Diagram_(Fig2"/>
      <w:bookmarkStart w:id="368" w:name="_Target_Diagram_(Fig9"/>
      <w:bookmarkEnd w:id="367"/>
      <w:bookmarkEnd w:id="368"/>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ius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5" type="#_x0000_t75" style="width:78.5pt;height:18pt" o:ole="">
            <v:imagedata r:id="rId99" o:title=""/>
          </v:shape>
          <o:OLEObject Type="Embed" ProgID="Equation.3" ShapeID="_x0000_i1065" DrawAspect="Content" ObjectID="_1485954737"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6" type="#_x0000_t75" style="width:198pt;height:36.5pt" o:ole="">
                  <v:imagedata r:id="rId101" o:title=""/>
                </v:shape>
                <o:OLEObject Type="Embed" ProgID="Equation.3" ShapeID="_x0000_i1066" DrawAspect="Content" ObjectID="_1485954738"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7" type="#_x0000_t75" style="width:49pt;height:13.5pt" o:ole="">
                  <v:imagedata r:id="rId103" o:title=""/>
                </v:shape>
                <o:OLEObject Type="Embed" ProgID="Equation.3" ShapeID="_x0000_i1067" DrawAspect="Content" ObjectID="_1485954739"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8" type="#_x0000_t75" style="width:198pt;height:36.5pt" o:ole="">
                  <v:imagedata r:id="rId101" o:title=""/>
                </v:shape>
                <o:OLEObject Type="Embed" ProgID="Equation.3" ShapeID="_x0000_i1068" DrawAspect="Content" ObjectID="_1485954740"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9" type="#_x0000_t75" style="width:49.5pt;height:13.5pt" o:ole="">
                  <v:imagedata r:id="rId106" o:title=""/>
                </v:shape>
                <o:OLEObject Type="Embed" ProgID="Equation.3" ShapeID="_x0000_i1069" DrawAspect="Content" ObjectID="_1485954741"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0" type="#_x0000_t75" style="width:196pt;height:36.5pt" o:ole="">
                  <v:imagedata r:id="rId108" o:title=""/>
                </v:shape>
                <o:OLEObject Type="Embed" ProgID="Equation.3" ShapeID="_x0000_i1070" DrawAspect="Content" ObjectID="_1485954742"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1" type="#_x0000_t75" style="width:132pt;height:36.5pt" o:ole="">
                  <v:imagedata r:id="rId110" o:title=""/>
                </v:shape>
                <o:OLEObject Type="Embed" ProgID="Equation.3" ShapeID="_x0000_i1071" DrawAspect="Content" ObjectID="_1485954743"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2" type="#_x0000_t75" style="width:196pt;height:36.5pt" o:ole="">
                  <v:imagedata r:id="rId112" o:title=""/>
                </v:shape>
                <o:OLEObject Type="Embed" ProgID="Equation.3" ShapeID="_x0000_i1072" DrawAspect="Content" ObjectID="_1485954744"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3" type="#_x0000_t75" style="width:133.5pt;height:36.5pt" o:ole="">
                  <v:imagedata r:id="rId114" o:title=""/>
                </v:shape>
                <o:OLEObject Type="Embed" ProgID="Equation.3" ShapeID="_x0000_i1073" DrawAspect="Content" ObjectID="_1485954745"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4" type="#_x0000_t75" style="width:380.5pt;height:36.5pt" o:ole="">
            <v:imagedata r:id="rId116" o:title=""/>
          </v:shape>
          <o:OLEObject Type="Embed" ProgID="Equation.3" ShapeID="_x0000_i1074" DrawAspect="Content" ObjectID="_1485954746"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C55581">
          <w:rPr>
            <w:noProof/>
          </w:rPr>
          <w:t>8</w:t>
        </w:r>
      </w:fldSimple>
      <w:r>
        <w:t>: Split between R- and SD-dominated errors in the Target diagram. (R,SD)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9" w:name="_Summary_Report_(Fig.2"/>
      <w:bookmarkStart w:id="370" w:name="_Summary_Report_(Fig.9"/>
      <w:bookmarkEnd w:id="369"/>
      <w:bookmarkEnd w:id="370"/>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exceedance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C55581">
          <w:rPr>
            <w:rStyle w:val="Hyperlink"/>
            <w:lang w:val="en-GB"/>
          </w:rPr>
          <w:t>4.2</w:t>
        </w:r>
        <w:r w:rsidR="00535318">
          <w:rPr>
            <w:rStyle w:val="Hyperlink"/>
            <w:lang w:val="en-GB"/>
          </w:rPr>
          <w:fldChar w:fldCharType="end"/>
        </w:r>
      </w:hyperlink>
      <w:r w:rsidR="005D2891">
        <w:rPr>
          <w:lang w:val="en-GB"/>
        </w:rPr>
        <w:t xml:space="preserve"> and </w:t>
      </w:r>
      <w:bookmarkStart w:id="371"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71"/>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C55581">
        <w:t xml:space="preserve">Table </w:t>
      </w:r>
      <w:r w:rsidR="00C55581">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72" w:name="_Ref284943671"/>
      <w:bookmarkStart w:id="373"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C55581">
          <w:rPr>
            <w:noProof/>
          </w:rPr>
          <w:t>9</w:t>
        </w:r>
      </w:fldSimple>
      <w:r>
        <w:t>: Example of benchmarking performance summary report</w:t>
      </w:r>
      <w:bookmarkEnd w:id="372"/>
      <w:bookmarkEnd w:id="373"/>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74" w:name="_Ref392507305"/>
      <w:bookmarkStart w:id="375" w:name="_Toc412107641"/>
      <w:r w:rsidRPr="00340FF8">
        <w:rPr>
          <w:rFonts w:cs="Arial"/>
          <w:szCs w:val="26"/>
          <w:lang w:val="en-GB"/>
        </w:rPr>
        <w:t>Yearly frequency</w:t>
      </w:r>
      <w:bookmarkEnd w:id="374"/>
      <w:bookmarkEnd w:id="375"/>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C55581">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5" type="#_x0000_t75" style="width:120pt;height:20.5pt" o:ole="">
            <v:imagedata r:id="rId120" o:title=""/>
          </v:shape>
          <o:OLEObject Type="Embed" ProgID="Equation.3" ShapeID="_x0000_i1075" DrawAspect="Content" ObjectID="_1485954747"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76" w:name="_Summary_Report_(Fig.3"/>
      <w:bookmarkEnd w:id="376"/>
      <w:r w:rsidRPr="005E15A3">
        <w:rPr>
          <w:b w:val="0"/>
          <w:i/>
          <w:sz w:val="24"/>
          <w:szCs w:val="24"/>
          <w:u w:val="single"/>
          <w:lang w:val="en-GB"/>
        </w:rPr>
        <w:t>Summary Report</w:t>
      </w:r>
      <w:bookmarkStart w:id="377" w:name="_Ref284323618"/>
      <w:bookmarkEnd w:id="6"/>
      <w:bookmarkEnd w:id="7"/>
      <w:bookmarkEnd w:id="8"/>
      <w:bookmarkEnd w:id="9"/>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C55581">
          <w:rPr>
            <w:noProof/>
          </w:rPr>
          <w:t>10</w:t>
        </w:r>
      </w:fldSimple>
      <w:r>
        <w:t>: Example of benchmarking performance summary report</w:t>
      </w:r>
    </w:p>
    <w:p w:rsidR="00690A5A" w:rsidRDefault="00690A5A" w:rsidP="00A94061">
      <w:pPr>
        <w:jc w:val="both"/>
        <w:rPr>
          <w:lang w:val="en-GB"/>
        </w:rPr>
      </w:pPr>
      <w:bookmarkStart w:id="378" w:name="_Toc260223041"/>
      <w:bookmarkStart w:id="379" w:name="_Ref260218530"/>
      <w:bookmarkEnd w:id="377"/>
      <w:bookmarkEnd w:id="378"/>
    </w:p>
    <w:p w:rsidR="00D73504" w:rsidRDefault="00D73504">
      <w:pPr>
        <w:rPr>
          <w:rFonts w:ascii="Arial" w:hAnsi="Arial"/>
          <w:b/>
          <w:i/>
          <w:sz w:val="28"/>
          <w:szCs w:val="20"/>
          <w:lang w:val="en-GB"/>
        </w:rPr>
      </w:pPr>
      <w:bookmarkStart w:id="380" w:name="_Toc254183892"/>
      <w:bookmarkStart w:id="381" w:name="_Toc254184052"/>
      <w:bookmarkStart w:id="382" w:name="_Toc260399918"/>
      <w:bookmarkStart w:id="383" w:name="_Toc284940312"/>
      <w:bookmarkEnd w:id="379"/>
      <w:r>
        <w:rPr>
          <w:lang w:val="en-GB"/>
        </w:rPr>
        <w:br w:type="page"/>
      </w:r>
    </w:p>
    <w:p w:rsidR="00690A5A" w:rsidRPr="0057639D" w:rsidRDefault="00690A5A" w:rsidP="00DA4871">
      <w:pPr>
        <w:pStyle w:val="Heading2"/>
        <w:numPr>
          <w:ilvl w:val="0"/>
          <w:numId w:val="32"/>
        </w:numPr>
        <w:jc w:val="both"/>
        <w:rPr>
          <w:lang w:val="en-GB"/>
        </w:rPr>
      </w:pPr>
      <w:bookmarkStart w:id="384" w:name="_Toc412107642"/>
      <w:r w:rsidRPr="0057639D">
        <w:rPr>
          <w:lang w:val="en-GB"/>
        </w:rPr>
        <w:lastRenderedPageBreak/>
        <w:t>References</w:t>
      </w:r>
      <w:bookmarkEnd w:id="380"/>
      <w:bookmarkEnd w:id="381"/>
      <w:bookmarkEnd w:id="382"/>
      <w:bookmarkEnd w:id="383"/>
      <w:bookmarkEnd w:id="384"/>
    </w:p>
    <w:p w:rsidR="00690A5A" w:rsidRPr="006723C1" w:rsidRDefault="00690A5A" w:rsidP="00A94061">
      <w:pPr>
        <w:jc w:val="both"/>
        <w:rPr>
          <w:sz w:val="22"/>
          <w:szCs w:val="22"/>
          <w:lang w:val="en-GB"/>
        </w:rPr>
      </w:pPr>
    </w:p>
    <w:p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85" w:name="_Toc254183893"/>
      <w:bookmarkStart w:id="386"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7" w:name="_User’s_Guide"/>
      <w:bookmarkStart w:id="388" w:name="UsersGuide"/>
      <w:bookmarkStart w:id="389" w:name="_Ref284330723"/>
      <w:bookmarkStart w:id="390" w:name="_Ref284330786"/>
      <w:bookmarkStart w:id="391" w:name="_Toc284940313"/>
      <w:bookmarkStart w:id="392" w:name="_Toc412107643"/>
      <w:bookmarkEnd w:id="387"/>
      <w:bookmarkEnd w:id="388"/>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9"/>
      <w:bookmarkEnd w:id="390"/>
      <w:bookmarkEnd w:id="391"/>
      <w:bookmarkEnd w:id="392"/>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93" w:name="_Toc284940314"/>
      <w:r>
        <w:rPr>
          <w:rFonts w:ascii="Times New Roman" w:hAnsi="Times New Roman"/>
          <w:lang w:val="en-GB"/>
        </w:rPr>
        <w:br w:type="page"/>
      </w:r>
      <w:bookmarkStart w:id="394" w:name="_Toc412107644"/>
      <w:r w:rsidR="00A96179">
        <w:rPr>
          <w:lang w:val="en-GB"/>
        </w:rPr>
        <w:lastRenderedPageBreak/>
        <w:t>What’s new</w:t>
      </w:r>
      <w:bookmarkEnd w:id="394"/>
    </w:p>
    <w:p w:rsidR="00081EDE" w:rsidRPr="00081EDE" w:rsidRDefault="0075197E" w:rsidP="00081EDE">
      <w:pPr>
        <w:pStyle w:val="Heading3"/>
        <w:numPr>
          <w:ilvl w:val="1"/>
          <w:numId w:val="24"/>
        </w:numPr>
        <w:rPr>
          <w:lang w:val="en-GB"/>
        </w:rPr>
      </w:pPr>
      <w:bookmarkStart w:id="395" w:name="_Toc412107645"/>
      <w:r>
        <w:rPr>
          <w:lang w:val="en-GB"/>
        </w:rPr>
        <w:t xml:space="preserve">From version 4.0 </w:t>
      </w:r>
      <w:r w:rsidR="00081EDE">
        <w:rPr>
          <w:lang w:val="en-GB"/>
        </w:rPr>
        <w:t>to 5.0</w:t>
      </w:r>
      <w:bookmarkEnd w:id="395"/>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75197E" w:rsidRPr="00790BD7" w:rsidRDefault="006C2964" w:rsidP="00790BD7">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is automatically run by default with new datasets to check the consistency of the input data files. This run is performed once only.</w:t>
      </w:r>
      <w:r w:rsidR="00790BD7">
        <w:rPr>
          <w:lang w:val="en-GB"/>
        </w:rPr>
        <w:t xml:space="preserve"> Note that at first application, this function will also convert automatically the observation data from csv to cdf format to speed-up future use with DELTA.</w:t>
      </w:r>
      <w:r>
        <w:rPr>
          <w:lang w:val="en-GB"/>
        </w:rPr>
        <w:t xml:space="preserve"> </w:t>
      </w:r>
    </w:p>
    <w:p w:rsidR="006C2964" w:rsidRPr="006C2964" w:rsidRDefault="006C2964" w:rsidP="006C2964">
      <w:pPr>
        <w:pStyle w:val="ListParagraph"/>
        <w:numPr>
          <w:ilvl w:val="0"/>
          <w:numId w:val="12"/>
        </w:numPr>
        <w:rPr>
          <w:lang w:val="en-GB"/>
        </w:rPr>
      </w:pPr>
      <w:r>
        <w:rPr>
          <w:lang w:val="en-GB"/>
        </w:rPr>
        <w:t xml:space="preserve">Modelling data entered in “csv” format </w:t>
      </w:r>
      <w:r w:rsidR="00790BD7">
        <w:rPr>
          <w:lang w:val="en-GB"/>
        </w:rPr>
        <w:t>can be converted to</w:t>
      </w:r>
      <w:r>
        <w:rPr>
          <w:lang w:val="en-GB"/>
        </w:rPr>
        <w:t xml:space="preserve"> “cdf” format </w:t>
      </w:r>
      <w:r w:rsidR="00790BD7">
        <w:rPr>
          <w:lang w:val="en-GB"/>
        </w:rPr>
        <w:t>through a convertion functionality incorporated in the DELTA tool (old csv2cdf)</w:t>
      </w:r>
      <w:r>
        <w:rPr>
          <w:lang w:val="en-GB"/>
        </w:rPr>
        <w:t>.</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rsidR="00A96179" w:rsidRPr="00A96179" w:rsidRDefault="00A96179" w:rsidP="00DA4871">
      <w:pPr>
        <w:pStyle w:val="Heading3"/>
        <w:numPr>
          <w:ilvl w:val="1"/>
          <w:numId w:val="24"/>
        </w:numPr>
        <w:rPr>
          <w:lang w:val="en-GB"/>
        </w:rPr>
      </w:pPr>
      <w:bookmarkStart w:id="396" w:name="_Toc412107646"/>
      <w:r>
        <w:rPr>
          <w:lang w:val="en-GB"/>
        </w:rPr>
        <w:t>From version 3.4 to 4.0</w:t>
      </w:r>
      <w:bookmarkEnd w:id="396"/>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hyperlink w:anchor="geomap" w:history="1">
        <w:r w:rsidRPr="00451738">
          <w:rPr>
            <w:rStyle w:val="Hyperlink"/>
            <w:rFonts w:ascii="Times New Roman" w:hAnsi="Times New Roman"/>
            <w:sz w:val="24"/>
            <w:szCs w:val="24"/>
            <w:lang w:val="en-GB" w:eastAsia="bg-BG"/>
          </w:rPr>
          <w:t>geomap</w:t>
        </w:r>
      </w:hyperlink>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r w:rsidRPr="00451738">
          <w:rPr>
            <w:rStyle w:val="Hyperlink"/>
            <w:rFonts w:ascii="Times New Roman" w:hAnsi="Times New Roman"/>
            <w:sz w:val="24"/>
            <w:szCs w:val="24"/>
            <w:lang w:val="en-GB" w:eastAsia="bg-BG"/>
          </w:rPr>
          <w:t>myDeltaInput</w:t>
        </w:r>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geomap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Uncertainty values for PM10 TEOM and beta-ray measurement techniques have been included in the “goalsandcriteria_oc”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pdf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7" w:name="_Installation_and_running"/>
      <w:bookmarkStart w:id="398" w:name="_Toc412107647"/>
      <w:bookmarkEnd w:id="393"/>
      <w:bookmarkEnd w:id="397"/>
      <w:r>
        <w:rPr>
          <w:lang w:val="en-GB"/>
        </w:rPr>
        <w:t>I</w:t>
      </w:r>
      <w:r w:rsidRPr="00C514F4">
        <w:rPr>
          <w:lang w:val="en-GB"/>
        </w:rPr>
        <w:t>nstallation and running step</w:t>
      </w:r>
      <w:r>
        <w:rPr>
          <w:lang w:val="en-GB"/>
        </w:rPr>
        <w:t>s</w:t>
      </w:r>
      <w:bookmarkEnd w:id="398"/>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“Mydata”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rsidR="00B95C19" w:rsidRDefault="00B95C19" w:rsidP="00B95C19">
      <w:pPr>
        <w:pStyle w:val="NormalWeb"/>
      </w:pP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You can </w:t>
      </w:r>
      <w:r w:rsidR="005F5BE4" w:rsidRPr="005F5BE4">
        <w:t xml:space="preserve">then </w:t>
      </w:r>
      <w:r w:rsidRPr="005F5BE4">
        <w:t>launch the application by</w:t>
      </w:r>
      <w:r w:rsidR="005F5BE4" w:rsidRPr="005F5BE4">
        <w:t xml:space="preserve"> running the DeltaTool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 xml:space="preserve">Create a sub-directory under data/monitoring, e.g. “Mydata” (parallel to demo) and include in it your monitoring data. </w:t>
      </w:r>
    </w:p>
    <w:p w:rsidR="0016630F" w:rsidRPr="005F5BE4" w:rsidRDefault="0016630F" w:rsidP="0016630F">
      <w:pPr>
        <w:pStyle w:val="NormalWeb"/>
        <w:numPr>
          <w:ilvl w:val="1"/>
          <w:numId w:val="37"/>
        </w:numPr>
      </w:pPr>
      <w:r w:rsidRPr="005F5BE4">
        <w:t>Create a sub-directory under data/modeling, e.g. “Mydata”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(Word, pdf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690A5A" w:rsidRDefault="00690A5A" w:rsidP="00DA4871">
      <w:pPr>
        <w:pStyle w:val="Heading2"/>
        <w:numPr>
          <w:ilvl w:val="0"/>
          <w:numId w:val="24"/>
        </w:numPr>
        <w:rPr>
          <w:lang w:val="en-GB"/>
        </w:rPr>
      </w:pPr>
      <w:bookmarkStart w:id="399" w:name="_Preparation_of_input"/>
      <w:bookmarkStart w:id="400" w:name="_Toc412107648"/>
      <w:bookmarkStart w:id="401" w:name="_Toc284940315"/>
      <w:bookmarkEnd w:id="399"/>
      <w:r w:rsidRPr="00C514F4">
        <w:rPr>
          <w:lang w:val="en-GB"/>
        </w:rPr>
        <w:t>Preparation of input fil</w:t>
      </w:r>
      <w:r>
        <w:rPr>
          <w:lang w:val="en-GB"/>
        </w:rPr>
        <w:t>es</w:t>
      </w:r>
      <w:bookmarkEnd w:id="400"/>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C55581">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C55581">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hyperlink w:anchor="_Managing_multiple_datasets:_1" w:history="1">
        <w:r w:rsidRPr="00925C92">
          <w:rPr>
            <w:rStyle w:val="Hyperlink"/>
          </w:rPr>
          <w:t>MyDeltaInput</w:t>
        </w:r>
      </w:hyperlink>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402" w:name="_Init.ini"/>
      <w:bookmarkStart w:id="403" w:name="_Toc412107649"/>
      <w:bookmarkEnd w:id="402"/>
      <w:r>
        <w:rPr>
          <w:lang w:val="en-GB"/>
        </w:rPr>
        <w:t>Init.ini</w:t>
      </w:r>
      <w:bookmarkEnd w:id="403"/>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lastRenderedPageBreak/>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BROWSER_LOCATION=C:\Program Files\Mozilla Firefox\firefox.exe</w:t>
      </w:r>
    </w:p>
    <w:p w:rsidR="00690A5A" w:rsidRPr="00D73504" w:rsidRDefault="00690A5A" w:rsidP="00FA510C">
      <w:pPr>
        <w:rPr>
          <w:sz w:val="20"/>
          <w:szCs w:val="20"/>
          <w:lang w:val="en-GB"/>
        </w:rPr>
      </w:pPr>
      <w:r w:rsidRPr="00D73504">
        <w:rPr>
          <w:sz w:val="20"/>
          <w:szCs w:val="20"/>
          <w:lang w:val="en-GB"/>
        </w:rPr>
        <w:t>WORKSHEET_LOCATION=C:\Program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PDFREADER_LOCATION=C:\Program Files\Adobe\Acrobat 7.0\Acrobat\Acrobat.exe</w:t>
      </w:r>
    </w:p>
    <w:p w:rsidR="00690A5A" w:rsidRPr="00EE14DD" w:rsidRDefault="00690A5A" w:rsidP="00FA510C">
      <w:pPr>
        <w:rPr>
          <w:sz w:val="20"/>
          <w:szCs w:val="20"/>
          <w:lang w:val="en-GB"/>
        </w:rPr>
      </w:pPr>
      <w:r w:rsidRPr="00D73504">
        <w:rPr>
          <w:sz w:val="20"/>
          <w:szCs w:val="20"/>
          <w:lang w:val="en-GB"/>
        </w:rPr>
        <w:t>GOOGLEEARTH_LOCATION=C:\Program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404" w:name="_Startup.ini"/>
      <w:bookmarkStart w:id="405" w:name="_Ref341968215"/>
      <w:bookmarkStart w:id="406" w:name="_Ref341969374"/>
      <w:bookmarkStart w:id="407" w:name="_Toc412107650"/>
      <w:bookmarkEnd w:id="404"/>
      <w:r>
        <w:rPr>
          <w:lang w:val="en-GB"/>
        </w:rPr>
        <w:t>Startup.ini</w:t>
      </w:r>
      <w:bookmarkEnd w:id="405"/>
      <w:bookmarkEnd w:id="406"/>
      <w:bookmarkEnd w:id="407"/>
    </w:p>
    <w:p w:rsidR="00690A5A" w:rsidRDefault="00690A5A" w:rsidP="007A0F3A">
      <w:pPr>
        <w:spacing w:before="120"/>
        <w:jc w:val="both"/>
      </w:pPr>
      <w:r>
        <w:t xml:space="preserve">The configuration file (startup.ini) is common to both inputs with hourly and yearly frequencies. </w:t>
      </w:r>
      <w:r w:rsidR="005E26A8">
        <w:t xml:space="preserve">It is located in </w:t>
      </w:r>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r w:rsidRPr="00380707">
        <w:rPr>
          <w:sz w:val="20"/>
          <w:szCs w:val="20"/>
        </w:rPr>
        <w:t>;Year</w:t>
      </w:r>
    </w:p>
    <w:p w:rsidR="00690A5A" w:rsidRPr="00380707" w:rsidRDefault="00690A5A" w:rsidP="00380707">
      <w:pPr>
        <w:jc w:val="both"/>
        <w:rPr>
          <w:sz w:val="20"/>
          <w:szCs w:val="20"/>
        </w:rPr>
      </w:pPr>
      <w:r w:rsidRPr="00380707">
        <w:rPr>
          <w:sz w:val="20"/>
          <w:szCs w:val="20"/>
        </w:rPr>
        <w:t>;frequency</w:t>
      </w:r>
    </w:p>
    <w:p w:rsidR="00690A5A" w:rsidRPr="005423DF" w:rsidRDefault="00690A5A" w:rsidP="00380707">
      <w:pPr>
        <w:jc w:val="both"/>
        <w:rPr>
          <w:sz w:val="20"/>
          <w:szCs w:val="20"/>
        </w:rPr>
      </w:pPr>
      <w:r w:rsidRPr="00380707">
        <w:rPr>
          <w:sz w:val="20"/>
          <w:szCs w:val="20"/>
        </w:rPr>
        <w:t>;Scale</w:t>
      </w:r>
    </w:p>
    <w:p w:rsidR="00690A5A" w:rsidRDefault="00690A5A" w:rsidP="007A0F3A">
      <w:pPr>
        <w:jc w:val="both"/>
      </w:pPr>
      <w:r>
        <w:rPr>
          <w:sz w:val="20"/>
          <w:szCs w:val="20"/>
        </w:rPr>
        <w:t>2009</w:t>
      </w:r>
    </w:p>
    <w:p w:rsidR="00690A5A" w:rsidRDefault="00690A5A" w:rsidP="007A0F3A">
      <w:pPr>
        <w:jc w:val="both"/>
        <w:rPr>
          <w:sz w:val="20"/>
          <w:szCs w:val="20"/>
        </w:rPr>
      </w:pPr>
      <w:r>
        <w:rPr>
          <w:sz w:val="20"/>
          <w:szCs w:val="20"/>
        </w:rPr>
        <w:t>hour</w:t>
      </w:r>
    </w:p>
    <w:p w:rsidR="00690A5A" w:rsidRDefault="00690A5A" w:rsidP="007A0F3A">
      <w:pPr>
        <w:jc w:val="both"/>
        <w:rPr>
          <w:sz w:val="20"/>
          <w:szCs w:val="20"/>
        </w:rPr>
      </w:pPr>
      <w:r>
        <w:rPr>
          <w:sz w:val="20"/>
          <w:szCs w:val="20"/>
        </w:rPr>
        <w:t>urban</w:t>
      </w:r>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r>
        <w:rPr>
          <w:sz w:val="20"/>
          <w:szCs w:val="20"/>
        </w:rPr>
        <w:t>;Species;type;</w:t>
      </w:r>
      <w:r w:rsidR="00690A5A" w:rsidRPr="001764DF">
        <w:rPr>
          <w:sz w:val="20"/>
          <w:szCs w:val="20"/>
        </w:rPr>
        <w:t>measure unit</w:t>
      </w:r>
    </w:p>
    <w:p w:rsidR="00690A5A" w:rsidRPr="00F51A57" w:rsidRDefault="00690A5A" w:rsidP="007A0F3A">
      <w:pPr>
        <w:jc w:val="both"/>
        <w:rPr>
          <w:sz w:val="20"/>
          <w:szCs w:val="20"/>
        </w:rPr>
      </w:pPr>
      <w:r w:rsidRPr="00F51A57">
        <w:rPr>
          <w:sz w:val="20"/>
          <w:szCs w:val="20"/>
        </w:rPr>
        <w:t>SO2;POL;</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NO2;POL;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PM25;POL;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 xml:space="preserve">PM10;POL;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WS;MET;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 xml:space="preserve">TEMP;MET;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listOfvariables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station5;STAT5;163.;9.193;45.85;GMT+1;Friuli Venezia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Section </w:t>
        </w:r>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C55581">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[degC]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Stat_Code: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Stat_Name</w:t>
      </w:r>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Stat_Abbreviation: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Lat: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GMTlag: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Region: Name of the administrative region to which the station belongs. In alternative – a user defined region (Naming rules similar to “Stat_Name”)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Stat_Type: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Area_Type: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Categories are proposed: mountain, hilly, plane, valley or coastal. They will be used eventually to group stations and calculate average statistics for each group; If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listOfvariables..: The variables measured at each station , (PM10, O3, WS etc).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8" w:name="_Toc412107651"/>
      <w:r w:rsidRPr="009C43D7">
        <w:rPr>
          <w:lang w:val="en-GB"/>
        </w:rPr>
        <w:t>Observation file</w:t>
      </w:r>
      <w:bookmarkEnd w:id="408"/>
    </w:p>
    <w:p w:rsidR="00690A5A" w:rsidRPr="00340FF8" w:rsidRDefault="00690A5A" w:rsidP="00DA4871">
      <w:pPr>
        <w:pStyle w:val="Heading3"/>
        <w:numPr>
          <w:ilvl w:val="2"/>
          <w:numId w:val="24"/>
        </w:numPr>
        <w:rPr>
          <w:sz w:val="24"/>
          <w:szCs w:val="24"/>
          <w:lang w:val="en-GB"/>
        </w:rPr>
      </w:pPr>
      <w:bookmarkStart w:id="409" w:name="_Toc412107652"/>
      <w:r w:rsidRPr="00340FF8">
        <w:rPr>
          <w:sz w:val="24"/>
          <w:szCs w:val="24"/>
          <w:lang w:val="en-GB"/>
        </w:rPr>
        <w:t>Hourly Frequency</w:t>
      </w:r>
      <w:bookmarkEnd w:id="409"/>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r>
        <w:rPr>
          <w:b/>
          <w:u w:val="single"/>
        </w:rPr>
        <w:t>c</w:t>
      </w:r>
      <w:r w:rsidR="000A1691" w:rsidRPr="000A1691">
        <w:rPr>
          <w:b/>
          <w:u w:val="single"/>
        </w:rPr>
        <w:t>sv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r>
        <w:rPr>
          <w:b/>
          <w:u w:val="single"/>
        </w:rPr>
        <w:t>c</w:t>
      </w:r>
      <w:r w:rsidRPr="000A1691">
        <w:rPr>
          <w:b/>
          <w:u w:val="single"/>
        </w:rPr>
        <w:t>df format</w:t>
      </w:r>
    </w:p>
    <w:p w:rsidR="00690A5A" w:rsidRDefault="00690A5A" w:rsidP="00920A94"/>
    <w:p w:rsidR="000A1691" w:rsidRDefault="000A1691" w:rsidP="00920A94">
      <w:r>
        <w:t xml:space="preserve">The “cdf”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“csv”, the conversion from to “cdf” will be performed automatically when running DELTA</w:t>
      </w:r>
      <w:r w:rsidR="00790BD7">
        <w:t xml:space="preserve"> if your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4F4CE7" w:rsidRDefault="004F4CE7" w:rsidP="00920A94"/>
    <w:p w:rsidR="004F4CE7" w:rsidRDefault="004F4CE7" w:rsidP="00920A94"/>
    <w:p w:rsidR="004F4CE7" w:rsidRPr="00920A94" w:rsidRDefault="004F4CE7" w:rsidP="00920A94"/>
    <w:p w:rsidR="00690A5A" w:rsidRPr="00340FF8" w:rsidRDefault="00690A5A" w:rsidP="00DA4871">
      <w:pPr>
        <w:pStyle w:val="Heading3"/>
        <w:numPr>
          <w:ilvl w:val="2"/>
          <w:numId w:val="24"/>
        </w:numPr>
        <w:rPr>
          <w:sz w:val="24"/>
          <w:szCs w:val="24"/>
          <w:lang w:val="en-GB"/>
        </w:rPr>
      </w:pPr>
      <w:bookmarkStart w:id="410" w:name="_Yearly_Frequency_1"/>
      <w:bookmarkStart w:id="411" w:name="_Toc412107653"/>
      <w:bookmarkEnd w:id="410"/>
      <w:r w:rsidRPr="00340FF8">
        <w:rPr>
          <w:sz w:val="24"/>
          <w:szCs w:val="24"/>
          <w:lang w:val="en-GB"/>
        </w:rPr>
        <w:lastRenderedPageBreak/>
        <w:t>Yearly Frequency</w:t>
      </w:r>
      <w:bookmarkEnd w:id="411"/>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C55581">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YearlyAvg;2009;PM10;NO2;WS</w:t>
      </w:r>
    </w:p>
    <w:p w:rsidR="00690A5A" w:rsidRDefault="00690A5A" w:rsidP="007A0F3A">
      <w:r>
        <w:t>; parameter1;parameter2;parameter3</w:t>
      </w:r>
    </w:p>
    <w:p w:rsidR="00690A5A" w:rsidRDefault="00690A5A" w:rsidP="007A0F3A">
      <w:r>
        <w:t>55.1;15.6;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Default="00690A5A" w:rsidP="00EC6F06"/>
    <w:p w:rsidR="004F4CE7" w:rsidRDefault="004F4CE7" w:rsidP="00EC6F06"/>
    <w:p w:rsidR="004F4CE7" w:rsidRPr="00EC6F06" w:rsidRDefault="004F4CE7" w:rsidP="00EC6F06"/>
    <w:p w:rsidR="00690A5A" w:rsidRPr="004D2DFE" w:rsidRDefault="00690A5A" w:rsidP="00DA4871">
      <w:pPr>
        <w:pStyle w:val="Heading3"/>
        <w:numPr>
          <w:ilvl w:val="1"/>
          <w:numId w:val="24"/>
        </w:numPr>
        <w:rPr>
          <w:lang w:val="en-GB"/>
        </w:rPr>
      </w:pPr>
      <w:r>
        <w:rPr>
          <w:rFonts w:ascii="Times New Roman" w:hAnsi="Times New Roman"/>
          <w:lang w:val="en-GB"/>
        </w:rPr>
        <w:lastRenderedPageBreak/>
        <w:t xml:space="preserve"> </w:t>
      </w:r>
      <w:bookmarkStart w:id="412" w:name="_Toc412107654"/>
      <w:r>
        <w:rPr>
          <w:lang w:val="en-GB"/>
        </w:rPr>
        <w:t>Model file</w:t>
      </w:r>
      <w:bookmarkEnd w:id="412"/>
    </w:p>
    <w:p w:rsidR="00690A5A" w:rsidRPr="00340FF8" w:rsidRDefault="00690A5A" w:rsidP="00DA4871">
      <w:pPr>
        <w:pStyle w:val="Heading3"/>
        <w:numPr>
          <w:ilvl w:val="2"/>
          <w:numId w:val="24"/>
        </w:numPr>
        <w:rPr>
          <w:sz w:val="24"/>
          <w:szCs w:val="24"/>
          <w:lang w:val="en-GB"/>
        </w:rPr>
      </w:pPr>
      <w:bookmarkStart w:id="413" w:name="_Hourly_Frequency"/>
      <w:bookmarkStart w:id="414" w:name="_Toc412107655"/>
      <w:bookmarkEnd w:id="413"/>
      <w:r w:rsidRPr="00340FF8">
        <w:rPr>
          <w:sz w:val="24"/>
          <w:szCs w:val="24"/>
          <w:lang w:val="en-GB"/>
        </w:rPr>
        <w:t>Hourly Frequency</w:t>
      </w:r>
      <w:bookmarkEnd w:id="414"/>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r>
        <w:t>netcdf (option 1) format</w:t>
      </w:r>
      <w:r w:rsidRPr="009B5E4B">
        <w:t xml:space="preserve"> </w:t>
      </w:r>
      <w:r>
        <w:t xml:space="preserve">(one single file for a </w:t>
      </w:r>
      <w:r w:rsidRPr="005F5BC4">
        <w:t xml:space="preserve">given model </w:t>
      </w:r>
      <w:r w:rsidRPr="00B70A98">
        <w:t>and time period</w:t>
      </w:r>
      <w:r w:rsidR="00D07B6B">
        <w:t xml:space="preserve">. A ncdf-variable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r w:rsidRPr="00B70A98">
        <w:t>netcdf (option 2) format (on</w:t>
      </w:r>
      <w:r w:rsidR="00D07B6B">
        <w:t xml:space="preserve">e single file for a given model and </w:t>
      </w:r>
      <w:r w:rsidRPr="00D07B6B">
        <w:t>time period</w:t>
      </w:r>
      <w:r w:rsidR="00D07B6B">
        <w:t>.</w:t>
      </w:r>
      <w:r w:rsidRPr="00D07B6B">
        <w:t xml:space="preserve"> </w:t>
      </w:r>
      <w:r w:rsidR="00D07B6B">
        <w:t xml:space="preserve">A ncdf-variable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r w:rsidRPr="005F5BC4">
        <w:t>csv format (</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“cdf”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Description of the netcdf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netcdf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netcdf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inside the netCD</w:t>
      </w:r>
      <w:r w:rsidR="00D07B6B">
        <w:t>F file should be named as “StatN</w:t>
      </w:r>
      <w:r>
        <w:t>ame_Parameter” (see examples below)</w:t>
      </w:r>
      <w:r w:rsidRPr="00F27FB6">
        <w:t xml:space="preserve"> </w:t>
      </w:r>
      <w:r>
        <w:t xml:space="preserve">where </w:t>
      </w:r>
      <w:r w:rsidRPr="007C0D29">
        <w:t xml:space="preserve"> </w:t>
      </w:r>
      <w:r w:rsidR="00D07B6B">
        <w:t>“StatN</w:t>
      </w:r>
      <w:r>
        <w:t>ame”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netCDF file to set the initial starting time (in hours) as follows (</w:t>
      </w:r>
      <w:r w:rsidRPr="00CD001B">
        <w:t xml:space="preserve">global attributes: StartHour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6E5170" w:rsidRDefault="00690A5A" w:rsidP="004D2DFE">
      <w:pPr>
        <w:rPr>
          <w:rFonts w:ascii="Courier New" w:hAnsi="Courier New" w:cs="Courier New"/>
          <w:sz w:val="20"/>
          <w:szCs w:val="20"/>
        </w:rPr>
      </w:pPr>
      <w:r w:rsidRPr="006E5170">
        <w:rPr>
          <w:rFonts w:ascii="Courier New" w:hAnsi="Courier New" w:cs="Courier New"/>
          <w:sz w:val="20"/>
          <w:szCs w:val="20"/>
        </w:rPr>
        <w:t>netcdf 2008_WRFCHIM_TIME.cdf {</w:t>
      </w:r>
    </w:p>
    <w:p w:rsidR="00690A5A" w:rsidRPr="00B95C19" w:rsidRDefault="00690A5A" w:rsidP="004D2DFE">
      <w:pPr>
        <w:rPr>
          <w:rFonts w:ascii="Courier New" w:hAnsi="Courier New" w:cs="Courier New"/>
          <w:sz w:val="20"/>
          <w:szCs w:val="20"/>
        </w:rPr>
      </w:pPr>
      <w:r w:rsidRPr="00B95C19">
        <w:rPr>
          <w:rFonts w:ascii="Courier New" w:hAnsi="Courier New" w:cs="Courier New"/>
          <w:sz w:val="20"/>
          <w:szCs w:val="20"/>
        </w:rPr>
        <w:t>dimensions:</w:t>
      </w:r>
    </w:p>
    <w:p w:rsidR="00690A5A" w:rsidRPr="00B95C19" w:rsidRDefault="00690A5A" w:rsidP="004D2DFE">
      <w:pPr>
        <w:rPr>
          <w:rFonts w:ascii="Courier New" w:hAnsi="Courier New" w:cs="Courier New"/>
          <w:sz w:val="20"/>
          <w:szCs w:val="20"/>
        </w:rPr>
      </w:pPr>
      <w:r w:rsidRPr="00B95C19">
        <w:rPr>
          <w:rFonts w:ascii="Courier New" w:hAnsi="Courier New" w:cs="Courier New"/>
          <w:sz w:val="20"/>
          <w:szCs w:val="20"/>
        </w:rPr>
        <w:t xml:space="preserve">  T = 8760 ;</w:t>
      </w:r>
    </w:p>
    <w:p w:rsidR="00690A5A" w:rsidRPr="00B95C19" w:rsidRDefault="00690A5A" w:rsidP="004D2DFE">
      <w:pPr>
        <w:rPr>
          <w:rFonts w:ascii="Courier New" w:hAnsi="Courier New" w:cs="Courier New"/>
          <w:sz w:val="20"/>
          <w:szCs w:val="20"/>
        </w:rPr>
      </w:pPr>
      <w:r w:rsidRPr="00B95C19">
        <w:rPr>
          <w:rFonts w:ascii="Courier New" w:hAnsi="Courier New" w:cs="Courier New"/>
          <w:sz w:val="20"/>
          <w:szCs w:val="20"/>
        </w:rPr>
        <w:t>variables:</w:t>
      </w:r>
    </w:p>
    <w:p w:rsidR="00690A5A" w:rsidRPr="00B95C19" w:rsidRDefault="00690A5A" w:rsidP="004D2DFE">
      <w:pPr>
        <w:rPr>
          <w:rFonts w:ascii="Courier New" w:hAnsi="Courier New" w:cs="Courier New"/>
          <w:sz w:val="20"/>
          <w:szCs w:val="20"/>
        </w:rPr>
      </w:pPr>
      <w:r w:rsidRPr="00B95C19">
        <w:rPr>
          <w:rFonts w:ascii="Courier New" w:hAnsi="Courier New" w:cs="Courier New"/>
          <w:sz w:val="20"/>
          <w:szCs w:val="20"/>
        </w:rPr>
        <w:t xml:space="preserve">  float station0_CO2(T);</w:t>
      </w:r>
    </w:p>
    <w:p w:rsidR="00690A5A" w:rsidRPr="005E7621" w:rsidRDefault="00690A5A" w:rsidP="004D2DFE">
      <w:pPr>
        <w:rPr>
          <w:rFonts w:ascii="Courier New" w:hAnsi="Courier New" w:cs="Courier New"/>
          <w:sz w:val="20"/>
          <w:szCs w:val="20"/>
        </w:rPr>
      </w:pPr>
      <w:r w:rsidRPr="00B95C19">
        <w:rPr>
          <w:rFonts w:ascii="Courier New" w:hAnsi="Courier New" w:cs="Courier New"/>
          <w:sz w:val="20"/>
          <w:szCs w:val="20"/>
        </w:rPr>
        <w:t xml:space="preserve">  </w:t>
      </w:r>
      <w:r w:rsidRPr="005E7621">
        <w:rPr>
          <w:rFonts w:ascii="Courier New" w:hAnsi="Courier New" w:cs="Courier New"/>
          <w:sz w:val="20"/>
          <w:szCs w:val="20"/>
        </w:rPr>
        <w:t xml:space="preserve">float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r w:rsidRPr="006F2205">
        <w:rPr>
          <w:rFonts w:ascii="Courier New" w:hAnsi="Courier New" w:cs="Courier New"/>
          <w:sz w:val="20"/>
          <w:szCs w:val="20"/>
        </w:rPr>
        <w:t>float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netcdf 2008_WRFCHIM_TIME.cdf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dimensions:</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r>
        <w:rPr>
          <w:rFonts w:ascii="Cambria" w:hAnsi="Cambria"/>
        </w:rPr>
        <w:t>global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r w:rsidRPr="00F51D9F">
        <w:rPr>
          <w:rFonts w:ascii="Courier New" w:hAnsi="Courier New" w:cs="Courier New"/>
          <w:sz w:val="20"/>
          <w:szCs w:val="20"/>
        </w:rPr>
        <w:t>StartHour = 1320s</w:t>
      </w:r>
      <w:r>
        <w:rPr>
          <w:rFonts w:ascii="Cambria" w:hAnsi="Cambria"/>
        </w:rPr>
        <w:t xml:space="preserve"> ;</w:t>
      </w:r>
    </w:p>
    <w:p w:rsidR="00690A5A" w:rsidRPr="00381476" w:rsidRDefault="00690A5A" w:rsidP="0011431C">
      <w:pPr>
        <w:rPr>
          <w:rFonts w:ascii="Courier New" w:hAnsi="Courier New" w:cs="Courier New"/>
          <w:sz w:val="20"/>
          <w:szCs w:val="20"/>
        </w:rPr>
      </w:pPr>
      <w:r w:rsidRPr="0011431C">
        <w:rPr>
          <w:rFonts w:ascii="Cambria" w:hAnsi="Cambria"/>
        </w:rPr>
        <w:t>variables</w:t>
      </w:r>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float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r w:rsidRPr="005E7621">
        <w:rPr>
          <w:rFonts w:ascii="Courier New" w:hAnsi="Courier New" w:cs="Courier New"/>
          <w:sz w:val="20"/>
          <w:szCs w:val="20"/>
        </w:rPr>
        <w:t xml:space="preserve">float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float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r w:rsidRPr="006F2205">
        <w:rPr>
          <w:rFonts w:ascii="Courier New" w:hAnsi="Courier New" w:cs="Courier New"/>
          <w:sz w:val="20"/>
          <w:szCs w:val="20"/>
        </w:rPr>
        <w:t>float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r>
        <w:t>cdf</w:t>
      </w:r>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Description of the netcdf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One single netcdf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r w:rsidRPr="005E7621">
        <w:rPr>
          <w:rFonts w:ascii="Courier New" w:hAnsi="Courier New" w:cs="Courier New"/>
          <w:sz w:val="20"/>
          <w:szCs w:val="20"/>
        </w:rPr>
        <w:t xml:space="preserve">netcdf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B95C19" w:rsidRDefault="00690A5A" w:rsidP="005E7621">
      <w:pPr>
        <w:rPr>
          <w:rFonts w:ascii="Courier New" w:hAnsi="Courier New" w:cs="Courier New"/>
          <w:sz w:val="20"/>
          <w:szCs w:val="20"/>
        </w:rPr>
      </w:pPr>
      <w:r w:rsidRPr="00B95C19">
        <w:rPr>
          <w:rFonts w:ascii="Courier New" w:hAnsi="Courier New" w:cs="Courier New"/>
          <w:sz w:val="20"/>
          <w:szCs w:val="20"/>
        </w:rPr>
        <w:t>dimensions:</w:t>
      </w:r>
    </w:p>
    <w:p w:rsidR="00690A5A" w:rsidRPr="00B95C19" w:rsidRDefault="00690A5A" w:rsidP="005E7621">
      <w:pPr>
        <w:rPr>
          <w:rFonts w:ascii="Courier New" w:hAnsi="Courier New" w:cs="Courier New"/>
          <w:sz w:val="20"/>
          <w:szCs w:val="20"/>
        </w:rPr>
      </w:pPr>
      <w:r w:rsidRPr="00B95C19">
        <w:rPr>
          <w:rFonts w:ascii="Courier New" w:hAnsi="Courier New" w:cs="Courier New"/>
          <w:sz w:val="20"/>
          <w:szCs w:val="20"/>
        </w:rPr>
        <w:t xml:space="preserve">  V = 3 ;</w:t>
      </w:r>
    </w:p>
    <w:p w:rsidR="00690A5A" w:rsidRPr="005E7621" w:rsidRDefault="00690A5A" w:rsidP="005E7621">
      <w:pPr>
        <w:rPr>
          <w:rFonts w:ascii="Courier New" w:hAnsi="Courier New" w:cs="Courier New"/>
          <w:sz w:val="20"/>
          <w:szCs w:val="20"/>
          <w:lang w:val="fr-FR"/>
        </w:rPr>
      </w:pPr>
      <w:r w:rsidRPr="00B95C19">
        <w:rPr>
          <w:rFonts w:ascii="Courier New" w:hAnsi="Courier New" w:cs="Courier New"/>
          <w:sz w:val="20"/>
          <w:szCs w:val="20"/>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r>
        <w:rPr>
          <w:rFonts w:ascii="Courier New" w:hAnsi="Courier New" w:cs="Courier New"/>
          <w:sz w:val="20"/>
          <w:szCs w:val="20"/>
          <w:lang w:val="fr-FR"/>
        </w:rPr>
        <w:t>v</w:t>
      </w:r>
      <w:r w:rsidRPr="005E7621">
        <w:rPr>
          <w:rFonts w:ascii="Courier New" w:hAnsi="Courier New" w:cs="Courier New"/>
          <w:sz w:val="20"/>
          <w:szCs w:val="20"/>
          <w:lang w:val="fr-FR"/>
        </w:rPr>
        <w:t>ariables:</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float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r>
        <w:rPr>
          <w:rFonts w:ascii="Courier New" w:hAnsi="Courier New" w:cs="Courier New"/>
          <w:sz w:val="20"/>
          <w:szCs w:val="20"/>
          <w:lang w:val="fr-FR"/>
        </w:rPr>
        <w:t>,V</w:t>
      </w:r>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r w:rsidRPr="00CE4F2B">
        <w:rPr>
          <w:rFonts w:ascii="Courier New" w:hAnsi="Courier New" w:cs="Courier New"/>
          <w:sz w:val="20"/>
          <w:szCs w:val="20"/>
          <w:lang w:val="fr-FR"/>
        </w:rPr>
        <w:t xml:space="preserve">float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r>
        <w:rPr>
          <w:rFonts w:ascii="Courier New" w:hAnsi="Courier New" w:cs="Courier New"/>
          <w:sz w:val="20"/>
          <w:szCs w:val="20"/>
          <w:lang w:val="fr-FR"/>
        </w:rPr>
        <w:t>,V</w:t>
      </w:r>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float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r>
        <w:rPr>
          <w:rFonts w:ascii="Courier New" w:hAnsi="Courier New" w:cs="Courier New"/>
          <w:sz w:val="20"/>
          <w:szCs w:val="20"/>
          <w:lang w:val="fr-FR"/>
        </w:rPr>
        <w:t>,V</w:t>
      </w:r>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global attributes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Parameters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netcdf 2008_CHIM_TIME.cdf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dimensions:</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r>
        <w:rPr>
          <w:rFonts w:ascii="Cambria" w:hAnsi="Cambria"/>
        </w:rPr>
        <w:t>global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r w:rsidRPr="00F51D9F">
        <w:rPr>
          <w:rFonts w:ascii="Courier New" w:hAnsi="Courier New" w:cs="Courier New"/>
          <w:sz w:val="20"/>
          <w:szCs w:val="20"/>
        </w:rPr>
        <w:t>StartHour = 1320s</w:t>
      </w:r>
      <w:r>
        <w:rPr>
          <w:rFonts w:ascii="Cambria" w:hAnsi="Cambria"/>
        </w:rPr>
        <w:t xml:space="preserve"> ;</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variables:</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float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global attributes :</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51b ;</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15" w:name="_Yearly_Frequency"/>
      <w:bookmarkStart w:id="416" w:name="_Toc412107656"/>
      <w:bookmarkEnd w:id="415"/>
      <w:r w:rsidRPr="00340FF8">
        <w:rPr>
          <w:sz w:val="24"/>
          <w:szCs w:val="24"/>
          <w:lang w:val="en-GB"/>
        </w:rPr>
        <w:lastRenderedPageBreak/>
        <w:t>Yearly Frequency</w:t>
      </w:r>
      <w:bookmarkEnd w:id="416"/>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YearlyAvg;2009;O3;PM10...</w:t>
      </w:r>
    </w:p>
    <w:p w:rsidR="00690A5A" w:rsidRDefault="00690A5A" w:rsidP="004D2DFE">
      <w:pPr>
        <w:pStyle w:val="ListParagraph"/>
        <w:ind w:left="360"/>
        <w:jc w:val="both"/>
      </w:pPr>
      <w:r>
        <w:t>;Station;ValueParam1;ValueParam2...</w:t>
      </w:r>
    </w:p>
    <w:p w:rsidR="00690A5A" w:rsidRDefault="00690A5A" w:rsidP="004D2DFE">
      <w:pPr>
        <w:pStyle w:val="ListParagraph"/>
        <w:ind w:left="360"/>
        <w:jc w:val="both"/>
      </w:pPr>
      <w:r>
        <w:t>Illmitz;40.3;45.34</w:t>
      </w:r>
    </w:p>
    <w:p w:rsidR="00690A5A" w:rsidRDefault="00690A5A" w:rsidP="004D2DFE">
      <w:pPr>
        <w:pStyle w:val="ListParagraph"/>
        <w:ind w:left="360"/>
        <w:jc w:val="both"/>
      </w:pPr>
      <w:r>
        <w:t>Pillers;78;54.54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7" w:name="_Ref342032271"/>
      <w:bookmarkStart w:id="418" w:name="_Toc412107657"/>
      <w:r>
        <w:rPr>
          <w:lang w:val="en-GB"/>
        </w:rPr>
        <w:t xml:space="preserve">Using </w:t>
      </w:r>
      <w:r w:rsidR="00690A5A">
        <w:rPr>
          <w:lang w:val="en-GB"/>
        </w:rPr>
        <w:t xml:space="preserve">DELTA </w:t>
      </w:r>
      <w:r>
        <w:rPr>
          <w:lang w:val="en-GB"/>
        </w:rPr>
        <w:t xml:space="preserve">with </w:t>
      </w:r>
      <w:r w:rsidR="00690A5A">
        <w:rPr>
          <w:lang w:val="en-GB"/>
        </w:rPr>
        <w:t>yearly output</w:t>
      </w:r>
      <w:bookmarkEnd w:id="417"/>
      <w:bookmarkEnd w:id="418"/>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9" w:name="_Managing_multiple_datasets:"/>
      <w:bookmarkEnd w:id="419"/>
    </w:p>
    <w:p w:rsidR="00D84817" w:rsidRDefault="00D84817" w:rsidP="00DA4871">
      <w:pPr>
        <w:pStyle w:val="Heading2"/>
        <w:numPr>
          <w:ilvl w:val="0"/>
          <w:numId w:val="24"/>
        </w:numPr>
        <w:rPr>
          <w:lang w:val="en-GB"/>
        </w:rPr>
      </w:pPr>
      <w:bookmarkStart w:id="420" w:name="_Exploration_mode"/>
      <w:bookmarkStart w:id="421" w:name="_Toc380154447"/>
      <w:bookmarkStart w:id="422" w:name="_Toc412107658"/>
      <w:bookmarkStart w:id="423" w:name="_Toc284940319"/>
      <w:bookmarkEnd w:id="401"/>
      <w:bookmarkEnd w:id="420"/>
      <w:r>
        <w:rPr>
          <w:lang w:val="en-GB"/>
        </w:rPr>
        <w:t>Delta Tool top menu</w:t>
      </w:r>
      <w:bookmarkEnd w:id="421"/>
      <w:bookmarkEnd w:id="422"/>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E012E1A" wp14:editId="2E52507F">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Save main window diagram in various format (jpeg, tif...)</w:t>
      </w:r>
      <w:r w:rsidR="004370C6">
        <w:rPr>
          <w:rFonts w:ascii="Times New Roman" w:hAnsi="Times New Roman"/>
          <w:sz w:val="24"/>
          <w:szCs w:val="24"/>
          <w:lang w:val="en-GB"/>
        </w:rPr>
        <w:t>. Images are saved in the subdirectory “save”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(pdf format). The correct directory in which “</w:t>
      </w:r>
      <w:r w:rsidR="000A6A0E">
        <w:rPr>
          <w:rFonts w:ascii="Times New Roman" w:hAnsi="Times New Roman"/>
          <w:sz w:val="24"/>
          <w:szCs w:val="24"/>
          <w:lang w:val="en-GB"/>
        </w:rPr>
        <w:t>acrobat</w:t>
      </w:r>
      <w:r>
        <w:rPr>
          <w:rFonts w:ascii="Times New Roman" w:hAnsi="Times New Roman"/>
          <w:sz w:val="24"/>
          <w:szCs w:val="24"/>
          <w:lang w:val="en-GB"/>
        </w:rPr>
        <w:t>.exe”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r w:rsidR="000A6A0E">
        <w:rPr>
          <w:rFonts w:ascii="Times New Roman" w:hAnsi="Times New Roman"/>
          <w:sz w:val="24"/>
          <w:szCs w:val="24"/>
          <w:lang w:val="en-GB"/>
        </w:rPr>
        <w:t>independent</w:t>
      </w:r>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C55581">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w:t>
      </w:r>
      <w:r w:rsidR="000A6A0E">
        <w:rPr>
          <w:rFonts w:ascii="Times New Roman" w:hAnsi="Times New Roman"/>
          <w:sz w:val="24"/>
          <w:szCs w:val="24"/>
          <w:lang w:val="en-GB"/>
        </w:rPr>
        <w:t>ial amount of time but only</w:t>
      </w:r>
      <w:r>
        <w:rPr>
          <w:rFonts w:ascii="Times New Roman" w:hAnsi="Times New Roman"/>
          <w:sz w:val="24"/>
          <w:szCs w:val="24"/>
          <w:lang w:val="en-GB"/>
        </w:rPr>
        <w:t xml:space="preserve">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24" w:name="_Ref394573168"/>
      <w:bookmarkStart w:id="425" w:name="_Toc412107659"/>
      <w:r w:rsidRPr="004D2DFE">
        <w:rPr>
          <w:lang w:val="en-GB"/>
        </w:rPr>
        <w:t>Exploration</w:t>
      </w:r>
      <w:r w:rsidRPr="00ED0668">
        <w:rPr>
          <w:rFonts w:ascii="Times New Roman" w:hAnsi="Times New Roman"/>
          <w:lang w:val="en-GB"/>
        </w:rPr>
        <w:t xml:space="preserve"> </w:t>
      </w:r>
      <w:r w:rsidRPr="004D2DFE">
        <w:rPr>
          <w:lang w:val="en-GB"/>
        </w:rPr>
        <w:t>mode</w:t>
      </w:r>
      <w:bookmarkEnd w:id="423"/>
      <w:bookmarkEnd w:id="424"/>
      <w:bookmarkEnd w:id="425"/>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C55581">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C55581">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C55581">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C55581">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C55581">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26" w:name="_The_data_selection"/>
      <w:bookmarkStart w:id="427" w:name="_Toc284940320"/>
      <w:bookmarkStart w:id="428" w:name="_Ref343511474"/>
      <w:bookmarkStart w:id="429" w:name="_Ref392252552"/>
      <w:bookmarkStart w:id="430" w:name="_Ref392252565"/>
      <w:bookmarkStart w:id="431" w:name="_Ref392252571"/>
      <w:bookmarkStart w:id="432" w:name="_Ref392252790"/>
      <w:bookmarkStart w:id="433" w:name="_Ref394562984"/>
      <w:bookmarkStart w:id="434" w:name="_Ref394573120"/>
      <w:bookmarkStart w:id="435" w:name="_Toc412107660"/>
      <w:bookmarkEnd w:id="426"/>
      <w:r w:rsidRPr="00EE71FC">
        <w:rPr>
          <w:lang w:val="en-GB"/>
        </w:rPr>
        <w:t>The data selection interface</w:t>
      </w:r>
      <w:bookmarkEnd w:id="427"/>
      <w:bookmarkEnd w:id="428"/>
      <w:bookmarkEnd w:id="429"/>
      <w:bookmarkEnd w:id="430"/>
      <w:bookmarkEnd w:id="431"/>
      <w:bookmarkEnd w:id="432"/>
      <w:bookmarkEnd w:id="433"/>
      <w:bookmarkEnd w:id="434"/>
      <w:bookmarkEnd w:id="435"/>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C55581" w:rsidRPr="00F90CE1">
        <w:rPr>
          <w:lang w:val="it-IT"/>
        </w:rPr>
        <w:t xml:space="preserve">Figure </w:t>
      </w:r>
      <w:r w:rsidR="00C55581">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Obs’ button (the ‘Load Obs’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50EE922F" wp14:editId="6B6AE31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36"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C55581">
        <w:rPr>
          <w:noProof/>
          <w:lang w:val="it-IT"/>
        </w:rPr>
        <w:t>12</w:t>
      </w:r>
      <w:r w:rsidR="002F574B">
        <w:rPr>
          <w:noProof/>
        </w:rPr>
        <w:fldChar w:fldCharType="end"/>
      </w:r>
      <w:bookmarkEnd w:id="436"/>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7" w:name="_The_analysis_interface"/>
      <w:bookmarkStart w:id="438" w:name="_Toc284940321"/>
      <w:bookmarkStart w:id="439" w:name="_Ref392252801"/>
      <w:bookmarkStart w:id="440" w:name="_Ref394573128"/>
      <w:bookmarkStart w:id="441" w:name="_Toc412107661"/>
      <w:bookmarkEnd w:id="437"/>
      <w:r w:rsidRPr="00EE71FC">
        <w:rPr>
          <w:lang w:val="en-GB"/>
        </w:rPr>
        <w:t>The analysis interface</w:t>
      </w:r>
      <w:bookmarkEnd w:id="438"/>
      <w:bookmarkEnd w:id="439"/>
      <w:bookmarkEnd w:id="440"/>
      <w:bookmarkEnd w:id="441"/>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C55581">
        <w:t xml:space="preserve">Figure </w:t>
      </w:r>
      <w:r w:rsidR="00C55581">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42" w:name="_Ref284592739"/>
      <w:r>
        <w:t xml:space="preserve">Figure </w:t>
      </w:r>
      <w:fldSimple w:instr=" SEQ Figure \* ARABIC ">
        <w:r w:rsidR="00C55581">
          <w:rPr>
            <w:noProof/>
          </w:rPr>
          <w:t>13</w:t>
        </w:r>
      </w:fldSimple>
      <w:bookmarkEnd w:id="442"/>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43" w:name="_The_main_graphical"/>
      <w:bookmarkStart w:id="444" w:name="_Ref392252774"/>
      <w:bookmarkStart w:id="445" w:name="_Ref392252812"/>
      <w:bookmarkStart w:id="446" w:name="_Toc412107662"/>
      <w:bookmarkStart w:id="447" w:name="_Toc284940322"/>
      <w:bookmarkStart w:id="448" w:name="_Ref284944740"/>
      <w:bookmarkEnd w:id="443"/>
      <w:r w:rsidRPr="00EE71FC">
        <w:rPr>
          <w:lang w:val="en-GB"/>
        </w:rPr>
        <w:lastRenderedPageBreak/>
        <w:t>The main graphical interface</w:t>
      </w:r>
      <w:bookmarkEnd w:id="444"/>
      <w:bookmarkEnd w:id="445"/>
      <w:bookmarkEnd w:id="446"/>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08C12411" wp14:editId="749152AD">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C55581">
          <w:rPr>
            <w:noProof/>
          </w:rPr>
          <w:t>14</w:t>
        </w:r>
      </w:fldSimple>
      <w:r>
        <w:t>: DELTA main graphical window.</w:t>
      </w:r>
    </w:p>
    <w:p w:rsidR="00690A5A" w:rsidRDefault="00690A5A">
      <w:pPr>
        <w:rPr>
          <w:lang w:val="en-GB"/>
        </w:rPr>
      </w:pPr>
      <w:r>
        <w:rPr>
          <w:lang w:val="en-GB"/>
        </w:rPr>
        <w:br w:type="page"/>
      </w:r>
    </w:p>
    <w:p w:rsidR="00450249" w:rsidRDefault="00450249" w:rsidP="00DA4871">
      <w:pPr>
        <w:pStyle w:val="Heading2"/>
        <w:numPr>
          <w:ilvl w:val="0"/>
          <w:numId w:val="24"/>
        </w:numPr>
        <w:rPr>
          <w:lang w:val="en-GB"/>
        </w:rPr>
      </w:pPr>
      <w:bookmarkStart w:id="449" w:name="_Toc412107663"/>
      <w:bookmarkStart w:id="450" w:name="_Toc284940325"/>
      <w:bookmarkEnd w:id="447"/>
      <w:bookmarkEnd w:id="448"/>
      <w:r>
        <w:rPr>
          <w:lang w:val="en-GB"/>
        </w:rPr>
        <w:lastRenderedPageBreak/>
        <w:t>DELTA functionalities and user’s tuning option</w:t>
      </w:r>
      <w:r w:rsidR="00DE4B8F">
        <w:rPr>
          <w:lang w:val="en-GB"/>
        </w:rPr>
        <w:t>s</w:t>
      </w:r>
      <w:bookmarkEnd w:id="449"/>
    </w:p>
    <w:p w:rsidR="005E2562" w:rsidRPr="00340FF8" w:rsidRDefault="007E0FED" w:rsidP="00DA4871">
      <w:pPr>
        <w:pStyle w:val="Heading3"/>
        <w:numPr>
          <w:ilvl w:val="1"/>
          <w:numId w:val="24"/>
        </w:numPr>
        <w:rPr>
          <w:rFonts w:cs="Arial"/>
          <w:szCs w:val="26"/>
          <w:lang w:val="en-GB"/>
        </w:rPr>
      </w:pPr>
      <w:bookmarkStart w:id="451" w:name="_“Playing”_with_uncertainty"/>
      <w:bookmarkStart w:id="452" w:name="_Ref398371095"/>
      <w:bookmarkStart w:id="453" w:name="_Ref398371107"/>
      <w:bookmarkStart w:id="454" w:name="_Ref398373453"/>
      <w:bookmarkStart w:id="455" w:name="_Toc412107664"/>
      <w:bookmarkEnd w:id="451"/>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“goals_criteria_oc” input file</w:t>
      </w:r>
      <w:bookmarkEnd w:id="452"/>
      <w:bookmarkEnd w:id="453"/>
      <w:bookmarkEnd w:id="454"/>
      <w:bookmarkEnd w:id="455"/>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3;PM10;ALL;OU;PMEAN;28*0.018*40*1*50*;Descr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6" type="#_x0000_t75" style="width:27pt;height:16.5pt" o:ole="">
            <v:imagedata r:id="rId130" o:title=""/>
          </v:shape>
          <o:OLEObject Type="Embed" ProgID="Equation.3" ShapeID="_x0000_i1076" DrawAspect="Content" ObjectID="_1485954748" r:id="rId131"/>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7" type="#_x0000_t75" style="width:58.5pt;height:16.5pt" o:ole="">
            <v:imagedata r:id="rId132" o:title=""/>
          </v:shape>
          <o:OLEObject Type="Embed" ProgID="Equation.3" ShapeID="_x0000_i1077" DrawAspect="Content" ObjectID="_1485954749" r:id="rId133"/>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8" type="#_x0000_t75" style="width:16.5pt;height:11.5pt" o:ole="">
            <v:imagedata r:id="rId134" o:title=""/>
          </v:shape>
          <o:OLEObject Type="Embed" ProgID="Equation.3" ShapeID="_x0000_i1078" DrawAspect="Content" ObjectID="_1485954750" r:id="rId135"/>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r w:rsidRPr="005A177B">
        <w:rPr>
          <w:rFonts w:ascii="Times New Roman" w:hAnsi="Times New Roman"/>
          <w:sz w:val="24"/>
          <w:szCs w:val="24"/>
          <w:lang w:val="en-GB"/>
        </w:rPr>
        <w:t>Np and Nnp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teom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26;PM10g;ALL;OU;PMEAN;28*0.018*40*1*50</w:t>
      </w:r>
    </w:p>
    <w:p w:rsidR="0091449E" w:rsidRPr="00F17452" w:rsidRDefault="0091449E" w:rsidP="0091449E">
      <w:pPr>
        <w:jc w:val="both"/>
        <w:rPr>
          <w:sz w:val="20"/>
          <w:szCs w:val="20"/>
          <w:lang w:val="en-GB"/>
        </w:rPr>
      </w:pPr>
      <w:r w:rsidRPr="00F17452">
        <w:rPr>
          <w:sz w:val="20"/>
          <w:szCs w:val="20"/>
          <w:lang w:val="en-GB"/>
        </w:rPr>
        <w:t>27;PM10t;ALL;OU;PMEAN;38*0.027*40*1*50</w:t>
      </w:r>
    </w:p>
    <w:p w:rsidR="0023515B" w:rsidRPr="00F17452" w:rsidRDefault="0091449E" w:rsidP="0091449E">
      <w:pPr>
        <w:jc w:val="both"/>
        <w:rPr>
          <w:sz w:val="20"/>
          <w:szCs w:val="20"/>
          <w:lang w:val="en-GB"/>
        </w:rPr>
      </w:pPr>
      <w:r w:rsidRPr="00F17452">
        <w:rPr>
          <w:sz w:val="20"/>
          <w:szCs w:val="20"/>
          <w:lang w:val="en-GB"/>
        </w:rPr>
        <w:t>28;PM10b;ALL;OU;PMEAN;38*0.009*40*1*50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C55581">
        <w:t>4.4</w:t>
      </w:r>
      <w:r>
        <w:fldChar w:fldCharType="end"/>
      </w:r>
      <w:r>
        <w:t xml:space="preserve"> and </w:t>
      </w:r>
      <w:r>
        <w:fldChar w:fldCharType="begin"/>
      </w:r>
      <w:r>
        <w:instrText xml:space="preserve"> REF _Ref398395879 \r \h </w:instrText>
      </w:r>
      <w:r>
        <w:fldChar w:fldCharType="separate"/>
      </w:r>
      <w:r w:rsidR="00C55581">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35;NEWSPEC;ALL;OU;PMEAN;28*0.018*40*1*50*;Descr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w:t>
      </w:r>
      <w:r>
        <w:lastRenderedPageBreak/>
        <w:t xml:space="preserve">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C55581">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50 </w:t>
      </w:r>
      <w:r w:rsidR="009B7A96">
        <w:t>ug/m3 would be 1.88 and 14 ug/m3,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9" type="#_x0000_t75" style="width:294pt;height:75pt" o:ole="">
            <v:imagedata r:id="rId136" o:title=""/>
          </v:shape>
          <o:OLEObject Type="Embed" ProgID="Equation.3" ShapeID="_x0000_i1079" DrawAspect="Content" ObjectID="_1485954751" r:id="rId137"/>
        </w:object>
      </w:r>
    </w:p>
    <w:p w:rsidR="00044B21" w:rsidRPr="00340FF8" w:rsidRDefault="00450249" w:rsidP="00DA4871">
      <w:pPr>
        <w:pStyle w:val="Heading3"/>
        <w:numPr>
          <w:ilvl w:val="1"/>
          <w:numId w:val="24"/>
        </w:numPr>
        <w:rPr>
          <w:rFonts w:cs="Arial"/>
          <w:szCs w:val="26"/>
          <w:lang w:val="en-GB"/>
        </w:rPr>
      </w:pPr>
      <w:bookmarkStart w:id="456" w:name="_Saving_summary_statistics"/>
      <w:bookmarkStart w:id="457" w:name="_Toc412107665"/>
      <w:bookmarkEnd w:id="456"/>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7"/>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8" w:name="_Toc412107666"/>
      <w:r w:rsidRPr="00340FF8">
        <w:rPr>
          <w:rFonts w:cs="Arial"/>
          <w:szCs w:val="26"/>
          <w:lang w:val="en-GB"/>
        </w:rPr>
        <w:t>Mouse-driven recognize functionality</w:t>
      </w:r>
      <w:bookmarkEnd w:id="458"/>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9" w:name="_Managing_multiple_datasets:_1"/>
      <w:bookmarkStart w:id="460" w:name="_Ref399160914"/>
      <w:bookmarkStart w:id="461" w:name="_Toc412107667"/>
      <w:bookmarkEnd w:id="459"/>
      <w:r w:rsidRPr="00340FF8">
        <w:rPr>
          <w:rFonts w:cs="Arial"/>
          <w:szCs w:val="26"/>
          <w:lang w:val="en-GB"/>
        </w:rPr>
        <w:t>Managing multiple datasets: the “MyDeltaInput”</w:t>
      </w:r>
      <w:r w:rsidRPr="00351087">
        <w:rPr>
          <w:rFonts w:cs="Arial"/>
          <w:szCs w:val="26"/>
          <w:lang w:val="en-GB"/>
        </w:rPr>
        <w:t xml:space="preserve"> option</w:t>
      </w:r>
      <w:bookmarkEnd w:id="460"/>
      <w:bookmarkEnd w:id="461"/>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The YEAR</w:t>
      </w:r>
      <w:r w:rsidR="00F06D7B">
        <w:rPr>
          <w:lang w:val="en-GB"/>
        </w:rPr>
        <w:t>_MODEL_TIME.cdf file located in the ./data/modeling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1 - First line contains the name of the startup.ini file in the ./resource directory</w:t>
      </w:r>
    </w:p>
    <w:p w:rsidR="00F06D7B" w:rsidRDefault="00F06D7B" w:rsidP="00F06D7B">
      <w:pPr>
        <w:rPr>
          <w:lang w:val="en-GB"/>
        </w:rPr>
      </w:pPr>
      <w:r>
        <w:rPr>
          <w:lang w:val="en-GB"/>
        </w:rPr>
        <w:t xml:space="preserve">2 - Second line contains the location </w:t>
      </w:r>
      <w:r w:rsidR="009B26E5">
        <w:rPr>
          <w:lang w:val="en-GB"/>
        </w:rPr>
        <w:t>of the model data in the ./data</w:t>
      </w:r>
      <w:r>
        <w:rPr>
          <w:lang w:val="en-GB"/>
        </w:rPr>
        <w:t xml:space="preserve"> directory</w:t>
      </w:r>
    </w:p>
    <w:p w:rsidR="00F06D7B" w:rsidRDefault="00F06D7B" w:rsidP="00F06D7B">
      <w:pPr>
        <w:rPr>
          <w:lang w:val="en-GB"/>
        </w:rPr>
      </w:pPr>
      <w:r>
        <w:rPr>
          <w:lang w:val="en-GB"/>
        </w:rPr>
        <w:t>3 - Third line contains the location of the monitoring data in the ./data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in ,/data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in ./data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r w:rsidRPr="00F17452">
        <w:rPr>
          <w:sz w:val="20"/>
          <w:lang w:val="en-GB"/>
        </w:rPr>
        <w:t>model</w:t>
      </w:r>
      <w:r w:rsidR="00F06D7B" w:rsidRPr="00F17452">
        <w:rPr>
          <w:sz w:val="20"/>
          <w:lang w:val="en-GB"/>
        </w:rPr>
        <w:t>ing</w:t>
      </w:r>
    </w:p>
    <w:p w:rsidR="00F06D7B" w:rsidRPr="00F17452" w:rsidRDefault="00F06D7B" w:rsidP="00F06D7B">
      <w:pPr>
        <w:rPr>
          <w:sz w:val="20"/>
          <w:lang w:val="en-GB"/>
        </w:rPr>
      </w:pPr>
      <w:r w:rsidRPr="00F17452">
        <w:rPr>
          <w:sz w:val="20"/>
          <w:lang w:val="en-GB"/>
        </w:rPr>
        <w:t>monitoring</w:t>
      </w:r>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62" w:name="_Toc412107668"/>
      <w:r w:rsidRPr="004D2DFE">
        <w:rPr>
          <w:lang w:val="en-GB"/>
        </w:rPr>
        <w:t>Benchmarking mode</w:t>
      </w:r>
      <w:bookmarkEnd w:id="462"/>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D268CB" w:rsidRPr="00A1047C" w:rsidRDefault="00690A5A" w:rsidP="00A1047C">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00374859" w:rsidRPr="00535318" w:rsidDel="00374859">
        <w:rPr>
          <w:lang w:val="en-GB"/>
        </w:rPr>
        <w:t xml:space="preserve"> </w:t>
      </w:r>
      <w:r w:rsidRPr="00535318">
        <w:rPr>
          <w:lang w:val="en-GB"/>
        </w:rPr>
        <w:t xml:space="preserve">data/modeling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63" w:name="_Toc412107669"/>
      <w:r>
        <w:rPr>
          <w:lang w:val="en-GB"/>
        </w:rPr>
        <w:lastRenderedPageBreak/>
        <w:t>Demo</w:t>
      </w:r>
      <w:r w:rsidR="00690A5A" w:rsidRPr="004D2DFE">
        <w:rPr>
          <w:lang w:val="en-GB"/>
        </w:rPr>
        <w:t xml:space="preserve"> Dataset: Po-Valley</w:t>
      </w:r>
      <w:bookmarkEnd w:id="463"/>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grid. Pollutant concentrations have been simulated by 5 transport chemical (CHIMERE, TCAM, CAMX, RCG, MINNI )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64" w:name="_Toc412107670"/>
      <w:r w:rsidRPr="004D2DFE">
        <w:rPr>
          <w:lang w:val="en-GB"/>
        </w:rPr>
        <w:t xml:space="preserve">Utility </w:t>
      </w:r>
      <w:r w:rsidR="005C70A2">
        <w:rPr>
          <w:lang w:val="en-GB"/>
        </w:rPr>
        <w:t>programs</w:t>
      </w:r>
      <w:bookmarkEnd w:id="464"/>
    </w:p>
    <w:p w:rsidR="005C70A2" w:rsidRDefault="005C70A2" w:rsidP="005C70A2">
      <w:pPr>
        <w:rPr>
          <w:lang w:val="en-GB"/>
        </w:rPr>
      </w:pPr>
    </w:p>
    <w:p w:rsidR="005C70A2" w:rsidRDefault="005C70A2" w:rsidP="00DA4871">
      <w:pPr>
        <w:pStyle w:val="Heading3"/>
        <w:numPr>
          <w:ilvl w:val="1"/>
          <w:numId w:val="24"/>
        </w:numPr>
        <w:rPr>
          <w:lang w:val="en-GB"/>
        </w:rPr>
      </w:pPr>
      <w:bookmarkStart w:id="465" w:name="_Data-Check_Integrity_Tool"/>
      <w:bookmarkStart w:id="466" w:name="_Ref392252140"/>
      <w:bookmarkStart w:id="467" w:name="_Ref392252154"/>
      <w:bookmarkStart w:id="468" w:name="_Toc412107671"/>
      <w:bookmarkEnd w:id="465"/>
      <w:r w:rsidRPr="00FA510C">
        <w:rPr>
          <w:lang w:val="en-GB"/>
        </w:rPr>
        <w:t>Data-Check Integrity Tool</w:t>
      </w:r>
      <w:bookmarkEnd w:id="466"/>
      <w:bookmarkEnd w:id="467"/>
      <w:bookmarkEnd w:id="468"/>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rsidR="0032542F" w:rsidRPr="00FA510C" w:rsidRDefault="0032542F" w:rsidP="0032542F">
      <w:pPr>
        <w:jc w:val="both"/>
        <w:rPr>
          <w:lang w:val="en-GB"/>
        </w:rPr>
      </w:pPr>
    </w:p>
    <w:p w:rsidR="0032542F" w:rsidRPr="0032542F" w:rsidRDefault="004143C5" w:rsidP="00A1047C">
      <w:pPr>
        <w:rPr>
          <w:lang w:val="en-GB"/>
        </w:rPr>
      </w:pPr>
      <w:r w:rsidRPr="0032542F">
        <w:rPr>
          <w:u w:val="single"/>
          <w:lang w:val="en-GB"/>
        </w:rPr>
        <w:t>Important</w:t>
      </w:r>
      <w:r w:rsidR="00A1047C">
        <w:rPr>
          <w:u w:val="single"/>
          <w:lang w:val="en-GB"/>
        </w:rPr>
        <w:t xml:space="preserve">: </w:t>
      </w:r>
      <w:r w:rsidRPr="0032542F">
        <w:rPr>
          <w:lang w:val="en-GB"/>
        </w:rPr>
        <w:t xml:space="preserve">The data check integrity step will be performed automatically each time </w:t>
      </w:r>
      <w:r w:rsidR="0032542F" w:rsidRPr="0032542F">
        <w:rPr>
          <w:lang w:val="en-GB"/>
        </w:rPr>
        <w:t>a new startup.ini is used. If modifications are made in the monitoring or modelling data without affecting the startup.ini file, please perform this data-check integrity manually to identify potential consistency issues.</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A1047C" w:rsidP="005C70A2">
      <w:pPr>
        <w:pStyle w:val="ListParagraph"/>
        <w:ind w:left="72"/>
        <w:jc w:val="both"/>
        <w:rPr>
          <w:rFonts w:ascii="Times New Roman" w:hAnsi="Times New Roman"/>
          <w:sz w:val="24"/>
          <w:szCs w:val="24"/>
          <w:lang w:val="en-GB"/>
        </w:rPr>
      </w:pPr>
      <w:r>
        <w:rPr>
          <w:rFonts w:ascii="Times New Roman" w:hAnsi="Times New Roman"/>
          <w:sz w:val="24"/>
          <w:szCs w:val="24"/>
          <w:lang w:val="en-GB"/>
        </w:rPr>
        <w:t>There are currently 19</w:t>
      </w:r>
      <w:r w:rsidR="005C70A2" w:rsidRPr="00FA510C">
        <w:rPr>
          <w:rFonts w:ascii="Times New Roman" w:hAnsi="Times New Roman"/>
          <w:sz w:val="24"/>
          <w:szCs w:val="24"/>
          <w:lang w:val="en-GB"/>
        </w:rPr>
        <w:t xml:space="preserve">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relevant directories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“startup.ini”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appropriate sections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“PARAMETERS” section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“MONITORING” section within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possible redundancy in station names in startup.ini</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consistency of the number of stations between startup.ini and obs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consistency of the station names between startup.ini and obs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consistency of the species names between startup.ini and obs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 Checking number of lines in obs files</w:t>
      </w:r>
    </w:p>
    <w:p w:rsidR="00A1047C" w:rsidRPr="004F4CE7" w:rsidRDefault="00A1047C"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Conversion of observations files from csv to cdf</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lastRenderedPageBreak/>
        <w:t>Checking for extreme values in obs files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zero values (information check only)</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existence of model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correct attribute in model netCdf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time dimension in model file</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model extreme values</w:t>
      </w:r>
    </w:p>
    <w:p w:rsidR="005C70A2" w:rsidRPr="004F4CE7" w:rsidRDefault="005C70A2" w:rsidP="00DA4871">
      <w:pPr>
        <w:pStyle w:val="ListParagraph"/>
        <w:numPr>
          <w:ilvl w:val="0"/>
          <w:numId w:val="27"/>
        </w:numPr>
        <w:spacing w:after="120" w:line="240" w:lineRule="auto"/>
        <w:contextualSpacing w:val="0"/>
        <w:jc w:val="both"/>
        <w:rPr>
          <w:rFonts w:ascii="Times New Roman" w:hAnsi="Times New Roman"/>
          <w:sz w:val="20"/>
          <w:szCs w:val="20"/>
          <w:lang w:val="en-GB"/>
        </w:rPr>
      </w:pPr>
      <w:r w:rsidRPr="004F4CE7">
        <w:rPr>
          <w:rFonts w:ascii="Times New Roman" w:hAnsi="Times New Roman"/>
          <w:sz w:val="20"/>
          <w:szCs w:val="20"/>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4F4CE7">
        <w:rPr>
          <w:rFonts w:ascii="Times New Roman" w:hAnsi="Times New Roman"/>
          <w:sz w:val="20"/>
          <w:szCs w:val="20"/>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r w:rsidRPr="00FA510C">
        <w:rPr>
          <w:lang w:val="en-GB"/>
        </w:rPr>
        <w:t>Check_IO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A1047C" w:rsidP="00DA4871">
      <w:pPr>
        <w:pStyle w:val="Heading3"/>
        <w:numPr>
          <w:ilvl w:val="1"/>
          <w:numId w:val="24"/>
        </w:numPr>
        <w:rPr>
          <w:lang w:val="en-GB"/>
        </w:rPr>
      </w:pPr>
      <w:bookmarkStart w:id="469" w:name="_CSV_to_NetCDF"/>
      <w:bookmarkStart w:id="470" w:name="_Ref392252710"/>
      <w:bookmarkStart w:id="471" w:name="_Toc412107672"/>
      <w:bookmarkEnd w:id="469"/>
      <w:r>
        <w:rPr>
          <w:lang w:val="en-GB"/>
        </w:rPr>
        <w:t>Interactive format conversion tool</w:t>
      </w:r>
      <w:bookmarkEnd w:id="470"/>
      <w:bookmarkEnd w:id="471"/>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“c</w:t>
      </w:r>
      <w:r w:rsidRPr="00C84C29">
        <w:rPr>
          <w:lang w:val="en-GB"/>
        </w:rPr>
        <w:t>df</w:t>
      </w:r>
      <w:r w:rsidR="0032542F">
        <w:rPr>
          <w:lang w:val="en-GB"/>
        </w:rPr>
        <w:t>”</w:t>
      </w:r>
      <w:r w:rsidRPr="00C84C29">
        <w:rPr>
          <w:lang w:val="en-GB"/>
        </w:rPr>
        <w:t xml:space="preserve"> format from files in csv format similar to the one described for monitoring data. This program works only for data produced with an hourly frequency.</w:t>
      </w:r>
      <w:r w:rsidR="007D27FC">
        <w:rPr>
          <w:lang w:val="en-GB"/>
        </w:rPr>
        <w:t xml:space="preserve"> </w:t>
      </w:r>
      <w:r w:rsidR="0032542F">
        <w:rPr>
          <w:lang w:val="en-GB"/>
        </w:rPr>
        <w:t xml:space="preserve">If more than one model is used, this conversion operation will need </w:t>
      </w:r>
      <w:r w:rsidR="00A1047C">
        <w:rPr>
          <w:lang w:val="en-GB"/>
        </w:rPr>
        <w:t>to be performed for all</w:t>
      </w:r>
      <w:r w:rsidR="0032542F">
        <w:rPr>
          <w:lang w:val="en-GB"/>
        </w:rPr>
        <w:t xml:space="preserve"> models.</w:t>
      </w:r>
      <w:r w:rsidR="00A1047C">
        <w:rPr>
          <w:lang w:val="en-GB"/>
        </w:rPr>
        <w:t xml:space="preserve"> The user needs to specify the input directory (where the csv are located), the output directory (where the cdf file will be created) and the startup.ini file which is used as reference.</w:t>
      </w:r>
    </w:p>
    <w:p w:rsidR="005C70A2" w:rsidRPr="00FA510C" w:rsidRDefault="005C70A2" w:rsidP="00DA4871">
      <w:pPr>
        <w:pStyle w:val="Heading3"/>
        <w:numPr>
          <w:ilvl w:val="1"/>
          <w:numId w:val="24"/>
        </w:numPr>
        <w:rPr>
          <w:lang w:val="en-GB"/>
        </w:rPr>
      </w:pPr>
      <w:bookmarkStart w:id="472" w:name="_Toc412107673"/>
      <w:r w:rsidRPr="00FA510C">
        <w:rPr>
          <w:lang w:val="en-GB"/>
        </w:rPr>
        <w:t>Preproc-CDF</w:t>
      </w:r>
      <w:bookmarkEnd w:id="472"/>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rsidR="005C70A2" w:rsidRPr="00FA510C" w:rsidRDefault="005C70A2" w:rsidP="005C70A2">
      <w:pPr>
        <w:jc w:val="both"/>
        <w:rPr>
          <w:lang w:val="en-GB"/>
        </w:rPr>
      </w:pPr>
      <w:r w:rsidRPr="00FA510C">
        <w:rPr>
          <w:lang w:val="en-GB"/>
        </w:rPr>
        <w:br/>
        <w:t>Output of the PreProcessor is written to a netCDF file.</w:t>
      </w:r>
    </w:p>
    <w:p w:rsidR="005C70A2" w:rsidRPr="00FA510C" w:rsidRDefault="005C70A2" w:rsidP="005C70A2">
      <w:pPr>
        <w:jc w:val="both"/>
        <w:rPr>
          <w:lang w:val="en-GB"/>
        </w:rPr>
      </w:pPr>
      <w:r w:rsidRPr="00FA510C">
        <w:rPr>
          <w:lang w:val="en-GB"/>
        </w:rPr>
        <w:br/>
        <w:t>During the PreProcessing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450"/>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73" w:name="_DIAGRAMS_Overview"/>
      <w:bookmarkStart w:id="474" w:name="_Toc412107674"/>
      <w:bookmarkEnd w:id="473"/>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74"/>
    </w:p>
    <w:p w:rsidR="00690A5A" w:rsidRDefault="00690A5A" w:rsidP="00EC4077">
      <w:pPr>
        <w:rPr>
          <w:lang w:val="en-GB"/>
        </w:rPr>
      </w:pPr>
    </w:p>
    <w:p w:rsidR="00690A5A" w:rsidRPr="00EC4077" w:rsidRDefault="00690A5A" w:rsidP="00EC4077">
      <w:pPr>
        <w:rPr>
          <w:lang w:val="en-GB"/>
        </w:rPr>
      </w:pPr>
    </w:p>
    <w:p w:rsidR="00690A5A" w:rsidRDefault="00690A5A">
      <w:bookmarkStart w:id="475"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6" w:name="_Toc412107675"/>
            <w:r w:rsidRPr="00F06D7B">
              <w:t>TEMPLATE: Diagram name</w:t>
            </w:r>
            <w:r w:rsidRPr="00DF50B6">
              <w:rPr>
                <w:rFonts w:cs="Arial"/>
                <w:bCs/>
                <w:iCs/>
                <w:szCs w:val="28"/>
              </w:rPr>
              <w:t xml:space="preserve"> (Elaboration name)</w:t>
            </w:r>
            <w:bookmarkEnd w:id="476"/>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Time Avg</w:t>
            </w:r>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Possible options in terms of multiple choices. A cross in OBS means that more than one station can be selected (similar for MOD, PAR and SCEN). If other options are available these will be mentioned under the “other” column. Foe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7" w:name="_Toc412107676"/>
            <w:r w:rsidRPr="00DF50B6">
              <w:lastRenderedPageBreak/>
              <w:t>BARPLOT (Mean, Stddev, Exc. Days)</w:t>
            </w:r>
            <w:bookmarkEnd w:id="477"/>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8" w:name="_Toc412107677"/>
            <w:r w:rsidRPr="00DF50B6">
              <w:lastRenderedPageBreak/>
              <w:t>BARPLOT (Spatial Correlation)</w:t>
            </w:r>
            <w:bookmarkEnd w:id="478"/>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9" w:name="_Toc412107678"/>
            <w:r w:rsidRPr="00DF50B6">
              <w:lastRenderedPageBreak/>
              <w:t>BARPLOT (R, Mbias, RMSE, IOA, RDE, NMB, RPE, FAC2, NMSD)</w:t>
            </w:r>
            <w:bookmarkEnd w:id="479"/>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80" w:name="_Toc412107679"/>
            <w:r w:rsidRPr="00DF50B6">
              <w:lastRenderedPageBreak/>
              <w:t>BARPLOT (CUMUL)</w:t>
            </w:r>
            <w:bookmarkEnd w:id="480"/>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Time Avg</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81" w:name="_Ref341166262"/>
            <w:bookmarkStart w:id="482" w:name="_Toc412107680"/>
            <w:r w:rsidRPr="00DF50B6">
              <w:t>SCATTER (Mean mod vs. mean obs)</w:t>
            </w:r>
            <w:bookmarkEnd w:id="481"/>
            <w:bookmarkEnd w:id="482"/>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Time Avg</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sqrt(0.5)=0.71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Time Avg</w:t>
            </w:r>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83" w:name="_Toc412107681"/>
            <w:r w:rsidRPr="00DF50B6">
              <w:t>SCATTER (One station – All time values)</w:t>
            </w:r>
            <w:bookmarkEnd w:id="483"/>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Time Avg</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sqrt(0.5)=0.71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Time Avg</w:t>
            </w:r>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84" w:name="_Toc412107682"/>
            <w:r w:rsidRPr="00DF50B6">
              <w:lastRenderedPageBreak/>
              <w:t>TIME SERIES</w:t>
            </w:r>
            <w:bookmarkEnd w:id="484"/>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Time Avg</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85" w:name="_TARGET_(8H_Max,"/>
            <w:bookmarkStart w:id="486" w:name="_Toc412107683"/>
            <w:bookmarkEnd w:id="485"/>
            <w:r w:rsidRPr="00DF50B6">
              <w:lastRenderedPageBreak/>
              <w:t>TARGET (8H Max, Daily, Hourly)</w:t>
            </w:r>
            <w:bookmarkEnd w:id="486"/>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Time Avg</w:t>
            </w:r>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0" type="#_x0000_t75" style="width:265pt;height:41.5pt" o:ole="">
                  <v:imagedata r:id="rId146" o:title=""/>
                </v:shape>
                <o:OLEObject Type="Embed" ProgID="Equation.3" ShapeID="_x0000_i1080" DrawAspect="Content" ObjectID="_1485954752" r:id="rId147"/>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r w:rsidR="00A14D85" w:rsidRPr="00C455B5">
                <w:rPr>
                  <w:rStyle w:val="Hyperlink"/>
                </w:rPr>
                <w:t xml:space="preserve">Section </w:t>
              </w:r>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C55581">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Time Avg</w:t>
            </w:r>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7" w:name="_Toc412107684"/>
            <w:r w:rsidRPr="00DF50B6">
              <w:t>SUMMARY REPORT (8H Max, Daily, Hourly)</w:t>
            </w:r>
            <w:bookmarkEnd w:id="487"/>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Time Avg</w:t>
            </w:r>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r w:rsidR="00083CB6">
              <w:t xml:space="preserve">exceedance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C55581">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C55581">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C55581">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Time Avg</w:t>
            </w:r>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8" w:name="_Toc412107685"/>
            <w:r w:rsidRPr="00DF50B6">
              <w:t>MPC correlation</w:t>
            </w:r>
            <w:r w:rsidRPr="00DF50B6">
              <w:rPr>
                <w:sz w:val="32"/>
                <w:szCs w:val="32"/>
              </w:rPr>
              <w:t xml:space="preserve"> </w:t>
            </w:r>
            <w:r w:rsidRPr="00DF50B6">
              <w:t>(8H Max, Daily, Hourly)</w:t>
            </w:r>
            <w:bookmarkEnd w:id="488"/>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/σ</w:t>
            </w:r>
            <w:r w:rsidRPr="006E5989">
              <w:rPr>
                <w:vertAlign w:val="subscript"/>
              </w:rPr>
              <w:t>O</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Time Avg</w:t>
            </w:r>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Time Avg</w:t>
            </w:r>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9" w:name="_Toc412107686"/>
            <w:r w:rsidRPr="00DF50B6">
              <w:t>MPC std. Dev. (8H Max, Daily, Hourly)</w:t>
            </w:r>
            <w:bookmarkEnd w:id="489"/>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/σ</w:t>
            </w:r>
            <w:r w:rsidRPr="006E5989">
              <w:rPr>
                <w:vertAlign w:val="subscript"/>
              </w:rPr>
              <w:t>O</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Time Avg</w:t>
            </w:r>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Time Avg</w:t>
            </w:r>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90" w:name="_Toc412107687"/>
            <w:r w:rsidRPr="00DF50B6">
              <w:t>Taylor</w:t>
            </w:r>
            <w:bookmarkEnd w:id="490"/>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σ</w:t>
            </w:r>
            <w:r w:rsidRPr="006E5989">
              <w:rPr>
                <w:vertAlign w:val="subscript"/>
              </w:rPr>
              <w:t>M</w:t>
            </w:r>
            <w:r>
              <w:t>/σ</w:t>
            </w:r>
            <w:r w:rsidRPr="006E5989">
              <w:rPr>
                <w:vertAlign w:val="subscript"/>
              </w:rPr>
              <w:t>O</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σ</w:t>
            </w:r>
            <w:r w:rsidRPr="006E5989">
              <w:rPr>
                <w:vertAlign w:val="subscript"/>
              </w:rPr>
              <w:t>M</w:t>
            </w:r>
            <w:r>
              <w:t>/σ</w:t>
            </w:r>
            <w:r w:rsidRPr="006E5989">
              <w:rPr>
                <w:vertAlign w:val="subscript"/>
              </w:rPr>
              <w:t>O</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91" w:name="_Toc412107688"/>
            <w:r w:rsidRPr="00DF50B6">
              <w:t>Q-Q plot (One station All values)</w:t>
            </w:r>
            <w:bookmarkEnd w:id="491"/>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Modelled</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2" w:name="_Toc412107689"/>
            <w:r w:rsidRPr="00DF50B6">
              <w:lastRenderedPageBreak/>
              <w:t>Dynamic evaluation (Day-Night)</w:t>
            </w:r>
            <w:bookmarkEnd w:id="492"/>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3" w:name="_Toc412107690"/>
            <w:r w:rsidRPr="00DF50B6">
              <w:lastRenderedPageBreak/>
              <w:t>Dynamic evaluation (Summer-Winter)</w:t>
            </w:r>
            <w:bookmarkEnd w:id="493"/>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94" w:name="_Toc412107691"/>
            <w:r w:rsidRPr="00DF50B6">
              <w:lastRenderedPageBreak/>
              <w:t>Dynamic evaluation (Weekdays – Weekends)</w:t>
            </w:r>
            <w:bookmarkEnd w:id="494"/>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95" w:name="geomap"/>
            <w:bookmarkStart w:id="496" w:name="_Toc412107692"/>
            <w:bookmarkEnd w:id="495"/>
            <w:r w:rsidRPr="00DF50B6">
              <w:t>GeoMap (Target)</w:t>
            </w:r>
            <w:bookmarkEnd w:id="496"/>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6">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Time Avg</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C55581">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85"/>
      <w:bookmarkEnd w:id="386"/>
      <w:bookmarkEnd w:id="475"/>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7" w:name="_Toc412107693"/>
            <w:r w:rsidRPr="00DF50B6">
              <w:lastRenderedPageBreak/>
              <w:t xml:space="preserve">Google Earth </w:t>
            </w:r>
            <w:r w:rsidRPr="006600DA">
              <w:rPr>
                <w:b w:val="0"/>
              </w:rPr>
              <w:t>(Mean, Exc. Days, Bias, NMB, Std. Dev, R, RMSE, RDE, σM/σO, NMSD)</w:t>
            </w:r>
            <w:bookmarkEnd w:id="497"/>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7">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7">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Time Avg</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8" w:name="simplified_uncertainty"/>
      <w:bookmarkStart w:id="499" w:name="_Forecast_Target_indicator"/>
      <w:bookmarkStart w:id="500" w:name="_What’s_new"/>
      <w:bookmarkEnd w:id="498"/>
      <w:bookmarkEnd w:id="499"/>
      <w:bookmarkEnd w:id="500"/>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6ACD" w:rsidRDefault="00406ACD">
      <w:r>
        <w:separator/>
      </w:r>
    </w:p>
  </w:endnote>
  <w:endnote w:type="continuationSeparator" w:id="0">
    <w:p w:rsidR="00406ACD" w:rsidRDefault="00406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E5170" w:rsidRDefault="006E517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5581">
      <w:rPr>
        <w:rStyle w:val="PageNumber"/>
        <w:noProof/>
      </w:rPr>
      <w:t>37</w:t>
    </w:r>
    <w:r>
      <w:rPr>
        <w:rStyle w:val="PageNumber"/>
      </w:rPr>
      <w:fldChar w:fldCharType="end"/>
    </w:r>
  </w:p>
  <w:p w:rsidR="006E5170" w:rsidRDefault="006E517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6ACD" w:rsidRDefault="00406ACD">
      <w:r>
        <w:separator/>
      </w:r>
    </w:p>
  </w:footnote>
  <w:footnote w:type="continuationSeparator" w:id="0">
    <w:p w:rsidR="00406ACD" w:rsidRDefault="00406A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5623"/>
    <w:rsid w:val="00087A48"/>
    <w:rsid w:val="00091B92"/>
    <w:rsid w:val="00094F45"/>
    <w:rsid w:val="00095AFB"/>
    <w:rsid w:val="00096102"/>
    <w:rsid w:val="00096147"/>
    <w:rsid w:val="0009790B"/>
    <w:rsid w:val="000A0EC8"/>
    <w:rsid w:val="000A1628"/>
    <w:rsid w:val="000A1691"/>
    <w:rsid w:val="000A2059"/>
    <w:rsid w:val="000A3A2D"/>
    <w:rsid w:val="000A6A0E"/>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0F6075"/>
    <w:rsid w:val="00100207"/>
    <w:rsid w:val="001006F6"/>
    <w:rsid w:val="00110161"/>
    <w:rsid w:val="00114294"/>
    <w:rsid w:val="0011431C"/>
    <w:rsid w:val="00114F06"/>
    <w:rsid w:val="00114F0F"/>
    <w:rsid w:val="00116C6C"/>
    <w:rsid w:val="0011740E"/>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39B6"/>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06ACD"/>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4CE7"/>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1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0BD7"/>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37B89"/>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95C19"/>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55581"/>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2C33"/>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image" Target="media/image64.png"/><Relationship Id="rId144" Type="http://schemas.openxmlformats.org/officeDocument/2006/relationships/image" Target="media/image76.png"/><Relationship Id="rId149"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image" Target="media/image68.wmf"/><Relationship Id="rId139"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1.png"/><Relationship Id="rId155" Type="http://schemas.openxmlformats.org/officeDocument/2006/relationships/image" Target="media/image86.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5.png"/><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image" Target="media/image34.png"/><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image" Target="media/image45.wmf"/><Relationship Id="rId96" Type="http://schemas.openxmlformats.org/officeDocument/2006/relationships/image" Target="media/image47.wmf"/><Relationship Id="rId111" Type="http://schemas.openxmlformats.org/officeDocument/2006/relationships/oleObject" Target="embeddings/oleObject47.bin"/><Relationship Id="rId132" Type="http://schemas.openxmlformats.org/officeDocument/2006/relationships/image" Target="media/image67.wmf"/><Relationship Id="rId140" Type="http://schemas.openxmlformats.org/officeDocument/2006/relationships/image" Target="media/image72.png"/><Relationship Id="rId145" Type="http://schemas.openxmlformats.org/officeDocument/2006/relationships/image" Target="media/image77.png"/><Relationship Id="rId153" Type="http://schemas.openxmlformats.org/officeDocument/2006/relationships/image" Target="media/image84.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6.wmf"/><Relationship Id="rId135" Type="http://schemas.openxmlformats.org/officeDocument/2006/relationships/oleObject" Target="embeddings/oleObject54.bin"/><Relationship Id="rId143" Type="http://schemas.openxmlformats.org/officeDocument/2006/relationships/image" Target="media/image75.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wmf"/><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oleObject" Target="embeddings/oleObject52.bin"/><Relationship Id="rId136" Type="http://schemas.openxmlformats.org/officeDocument/2006/relationships/image" Target="media/image69.wmf"/><Relationship Id="rId157" Type="http://schemas.openxmlformats.org/officeDocument/2006/relationships/image" Target="media/image88.jp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3.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oleObject" Target="embeddings/oleObject56.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FC408-0D88-4DB4-A73E-D98001AC0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15028</Words>
  <Characters>85665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25</cp:revision>
  <cp:lastPrinted>2015-02-20T15:23:00Z</cp:lastPrinted>
  <dcterms:created xsi:type="dcterms:W3CDTF">2015-01-27T13:12:00Z</dcterms:created>
  <dcterms:modified xsi:type="dcterms:W3CDTF">2015-02-20T15:23:00Z</dcterms:modified>
</cp:coreProperties>
</file>